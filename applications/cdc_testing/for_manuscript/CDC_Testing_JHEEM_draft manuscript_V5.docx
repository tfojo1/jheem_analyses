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D0B496" w14:textId="77777777" w:rsidR="00F85F10" w:rsidRPr="00F77336" w:rsidRDefault="007B6CD6">
      <w:pPr>
        <w:rPr>
          <w:rFonts w:ascii="Times New Roman" w:hAnsi="Times New Roman" w:cs="Times New Roman"/>
          <w:rPrChange w:id="0" w:author="Balasubramanian, Ruchita" w:date="2025-08-05T15:31:00Z" w16du:dateUtc="2025-08-05T19:31:00Z">
            <w:rPr/>
          </w:rPrChange>
        </w:rPr>
      </w:pPr>
      <w:r w:rsidRPr="00F77336">
        <w:rPr>
          <w:rFonts w:ascii="Times New Roman" w:hAnsi="Times New Roman" w:cs="Times New Roman"/>
          <w:b/>
          <w:rPrChange w:id="1" w:author="Balasubramanian, Ruchita" w:date="2025-08-05T15:31:00Z" w16du:dateUtc="2025-08-05T19:31:00Z">
            <w:rPr>
              <w:b/>
            </w:rPr>
          </w:rPrChange>
        </w:rPr>
        <w:t xml:space="preserve">Title: </w:t>
      </w:r>
      <w:r w:rsidRPr="00F77336">
        <w:rPr>
          <w:rFonts w:ascii="Times New Roman" w:hAnsi="Times New Roman" w:cs="Times New Roman"/>
          <w:rPrChange w:id="2" w:author="Balasubramanian, Ruchita" w:date="2025-08-05T15:31:00Z" w16du:dateUtc="2025-08-05T19:31:00Z">
            <w:rPr/>
          </w:rPrChange>
        </w:rPr>
        <w:t>The Potential Effect of Ending CDC Funding for HIV Tests: A Modeling Study in 18 States</w:t>
      </w:r>
    </w:p>
    <w:p w14:paraId="53ACA599" w14:textId="77777777" w:rsidR="00F85F10" w:rsidRPr="00F77336" w:rsidRDefault="007B6CD6">
      <w:pPr>
        <w:rPr>
          <w:rFonts w:ascii="Times New Roman" w:hAnsi="Times New Roman" w:cs="Times New Roman"/>
          <w:b/>
          <w:rPrChange w:id="3" w:author="Balasubramanian, Ruchita" w:date="2025-08-05T15:31:00Z" w16du:dateUtc="2025-08-05T19:31:00Z">
            <w:rPr>
              <w:b/>
            </w:rPr>
          </w:rPrChange>
        </w:rPr>
      </w:pPr>
      <w:r w:rsidRPr="00F77336">
        <w:rPr>
          <w:rFonts w:ascii="Times New Roman" w:hAnsi="Times New Roman" w:cs="Times New Roman"/>
          <w:b/>
          <w:rPrChange w:id="4" w:author="Balasubramanian, Ruchita" w:date="2025-08-05T15:31:00Z" w16du:dateUtc="2025-08-05T19:31:00Z">
            <w:rPr>
              <w:b/>
            </w:rPr>
          </w:rPrChange>
        </w:rPr>
        <w:t>Authors:</w:t>
      </w:r>
    </w:p>
    <w:p w14:paraId="2159C6E2" w14:textId="77777777" w:rsidR="00F85F10" w:rsidRPr="00F77336" w:rsidRDefault="007B6CD6">
      <w:pPr>
        <w:numPr>
          <w:ilvl w:val="0"/>
          <w:numId w:val="1"/>
        </w:numPr>
        <w:spacing w:after="0" w:line="240" w:lineRule="auto"/>
        <w:rPr>
          <w:rFonts w:ascii="Times New Roman" w:hAnsi="Times New Roman" w:cs="Times New Roman"/>
          <w:rPrChange w:id="5" w:author="Balasubramanian, Ruchita" w:date="2025-08-05T15:31:00Z" w16du:dateUtc="2025-08-05T19:31:00Z">
            <w:rPr/>
          </w:rPrChange>
        </w:rPr>
      </w:pPr>
      <w:r w:rsidRPr="00F77336">
        <w:rPr>
          <w:rFonts w:ascii="Times New Roman" w:hAnsi="Times New Roman" w:cs="Times New Roman"/>
          <w:rPrChange w:id="6" w:author="Balasubramanian, Ruchita" w:date="2025-08-05T15:31:00Z" w16du:dateUtc="2025-08-05T19:31:00Z">
            <w:rPr/>
          </w:rPrChange>
        </w:rPr>
        <w:t>Ruchita Balasubramanian, MPhil</w:t>
      </w:r>
    </w:p>
    <w:p w14:paraId="0C2F9FF3" w14:textId="77777777" w:rsidR="00F85F10" w:rsidRPr="00F77336" w:rsidRDefault="007B6CD6">
      <w:pPr>
        <w:spacing w:after="0" w:line="240" w:lineRule="auto"/>
        <w:rPr>
          <w:rFonts w:ascii="Times New Roman" w:hAnsi="Times New Roman" w:cs="Times New Roman"/>
          <w:rPrChange w:id="7" w:author="Balasubramanian, Ruchita" w:date="2025-08-05T15:31:00Z" w16du:dateUtc="2025-08-05T19:31:00Z">
            <w:rPr/>
          </w:rPrChange>
        </w:rPr>
      </w:pPr>
      <w:r w:rsidRPr="00F77336">
        <w:rPr>
          <w:rFonts w:ascii="Times New Roman" w:hAnsi="Times New Roman" w:cs="Times New Roman"/>
          <w:rPrChange w:id="8" w:author="Balasubramanian, Ruchita" w:date="2025-08-05T15:31:00Z" w16du:dateUtc="2025-08-05T19:31:00Z">
            <w:rPr/>
          </w:rPrChange>
        </w:rPr>
        <w:t xml:space="preserve">        </w:t>
      </w:r>
      <w:r w:rsidR="00851883" w:rsidRPr="00F77336">
        <w:rPr>
          <w:rFonts w:ascii="Times New Roman" w:hAnsi="Times New Roman" w:cs="Times New Roman"/>
          <w:rPrChange w:id="9" w:author="Balasubramanian, Ruchita" w:date="2025-08-05T15:31:00Z" w16du:dateUtc="2025-08-05T19:31:00Z">
            <w:rPr/>
          </w:rPrChange>
        </w:rPr>
        <w:t xml:space="preserve">    </w:t>
      </w:r>
      <w:r w:rsidRPr="00F77336">
        <w:rPr>
          <w:rFonts w:ascii="Times New Roman" w:hAnsi="Times New Roman" w:cs="Times New Roman"/>
          <w:rPrChange w:id="10" w:author="Balasubramanian, Ruchita" w:date="2025-08-05T15:31:00Z" w16du:dateUtc="2025-08-05T19:31:00Z">
            <w:rPr/>
          </w:rPrChange>
        </w:rPr>
        <w:t xml:space="preserve">  Harvard T.H. Chan School of Public Health</w:t>
      </w:r>
    </w:p>
    <w:p w14:paraId="1A17EA92" w14:textId="0129883F" w:rsidR="00F85F10" w:rsidRPr="00F77336" w:rsidRDefault="00F85F10">
      <w:pPr>
        <w:spacing w:after="0" w:line="240" w:lineRule="auto"/>
        <w:ind w:firstLine="720"/>
        <w:rPr>
          <w:rFonts w:ascii="Times New Roman" w:hAnsi="Times New Roman" w:cs="Times New Roman"/>
          <w:rPrChange w:id="11" w:author="Balasubramanian, Ruchita" w:date="2025-08-05T15:31:00Z" w16du:dateUtc="2025-08-05T19:31:00Z">
            <w:rPr/>
          </w:rPrChange>
        </w:rPr>
      </w:pPr>
      <w:r w:rsidRPr="00F77336">
        <w:rPr>
          <w:rFonts w:ascii="Times New Roman" w:hAnsi="Times New Roman" w:cs="Times New Roman"/>
          <w:rPrChange w:id="12" w:author="Balasubramanian, Ruchita" w:date="2025-08-05T15:31:00Z" w16du:dateUtc="2025-08-05T19:31:00Z">
            <w:rPr/>
          </w:rPrChange>
        </w:rPr>
        <w:fldChar w:fldCharType="begin"/>
      </w:r>
      <w:r w:rsidRPr="00F77336">
        <w:rPr>
          <w:rFonts w:ascii="Times New Roman" w:hAnsi="Times New Roman" w:cs="Times New Roman"/>
          <w:rPrChange w:id="13" w:author="Balasubramanian, Ruchita" w:date="2025-08-05T15:31:00Z" w16du:dateUtc="2025-08-05T19:31:00Z">
            <w:rPr/>
          </w:rPrChange>
        </w:rPr>
        <w:instrText>HYPERLINK "mailto:rbalasubramanian@g.harvard.edu" \h</w:instrText>
      </w:r>
      <w:r w:rsidRPr="00216840">
        <w:rPr>
          <w:rFonts w:ascii="Times New Roman" w:hAnsi="Times New Roman" w:cs="Times New Roman"/>
        </w:rPr>
      </w:r>
      <w:r w:rsidRPr="00F77336">
        <w:rPr>
          <w:rFonts w:ascii="Times New Roman" w:hAnsi="Times New Roman" w:cs="Times New Roman"/>
          <w:rPrChange w:id="14" w:author="Balasubramanian, Ruchita" w:date="2025-08-05T15:31:00Z" w16du:dateUtc="2025-08-05T19:31:00Z">
            <w:rPr/>
          </w:rPrChange>
        </w:rPr>
        <w:fldChar w:fldCharType="separate"/>
      </w:r>
      <w:r w:rsidRPr="00F77336">
        <w:rPr>
          <w:rFonts w:ascii="Times New Roman" w:hAnsi="Times New Roman" w:cs="Times New Roman"/>
          <w:color w:val="1155CC"/>
          <w:u w:val="single"/>
          <w:rPrChange w:id="15" w:author="Balasubramanian, Ruchita" w:date="2025-08-05T15:31:00Z" w16du:dateUtc="2025-08-05T19:31:00Z">
            <w:rPr>
              <w:color w:val="1155CC"/>
              <w:u w:val="single"/>
            </w:rPr>
          </w:rPrChange>
        </w:rPr>
        <w:t>rbalasubramanian@g.harvard.edu</w:t>
      </w:r>
      <w:r w:rsidRPr="00F77336">
        <w:rPr>
          <w:rFonts w:ascii="Times New Roman" w:hAnsi="Times New Roman" w:cs="Times New Roman"/>
          <w:rPrChange w:id="16" w:author="Balasubramanian, Ruchita" w:date="2025-08-05T15:31:00Z" w16du:dateUtc="2025-08-05T19:31:00Z">
            <w:rPr/>
          </w:rPrChange>
        </w:rPr>
        <w:fldChar w:fldCharType="end"/>
      </w:r>
      <w:r w:rsidR="00257A20" w:rsidRPr="00F77336">
        <w:rPr>
          <w:rFonts w:ascii="Times New Roman" w:hAnsi="Times New Roman" w:cs="Times New Roman"/>
          <w:rPrChange w:id="17" w:author="Balasubramanian, Ruchita" w:date="2025-08-05T15:31:00Z" w16du:dateUtc="2025-08-05T19:31:00Z">
            <w:rPr/>
          </w:rPrChange>
        </w:rPr>
        <w:t>*</w:t>
      </w:r>
      <w:r w:rsidRPr="00F77336">
        <w:rPr>
          <w:rFonts w:ascii="Times New Roman" w:hAnsi="Times New Roman" w:cs="Times New Roman"/>
          <w:rPrChange w:id="18" w:author="Balasubramanian, Ruchita" w:date="2025-08-05T15:31:00Z" w16du:dateUtc="2025-08-05T19:31:00Z">
            <w:rPr/>
          </w:rPrChange>
        </w:rPr>
        <w:t xml:space="preserve">  </w:t>
      </w:r>
    </w:p>
    <w:p w14:paraId="228EACD8" w14:textId="77777777" w:rsidR="00F85F10" w:rsidRPr="00F77336" w:rsidRDefault="007B6CD6">
      <w:pPr>
        <w:numPr>
          <w:ilvl w:val="0"/>
          <w:numId w:val="1"/>
        </w:numPr>
        <w:spacing w:after="0" w:line="240" w:lineRule="auto"/>
        <w:rPr>
          <w:rFonts w:ascii="Times New Roman" w:hAnsi="Times New Roman" w:cs="Times New Roman"/>
          <w:rPrChange w:id="19" w:author="Balasubramanian, Ruchita" w:date="2025-08-05T15:31:00Z" w16du:dateUtc="2025-08-05T19:31:00Z">
            <w:rPr/>
          </w:rPrChange>
        </w:rPr>
      </w:pPr>
      <w:r w:rsidRPr="00F77336">
        <w:rPr>
          <w:rFonts w:ascii="Times New Roman" w:hAnsi="Times New Roman" w:cs="Times New Roman"/>
          <w:rPrChange w:id="20" w:author="Balasubramanian, Ruchita" w:date="2025-08-05T15:31:00Z" w16du:dateUtc="2025-08-05T19:31:00Z">
            <w:rPr/>
          </w:rPrChange>
        </w:rPr>
        <w:t xml:space="preserve">Melissa Schnure, PhD </w:t>
      </w:r>
      <w:proofErr w:type="spellStart"/>
      <w:r w:rsidRPr="00F77336">
        <w:rPr>
          <w:rFonts w:ascii="Times New Roman" w:hAnsi="Times New Roman" w:cs="Times New Roman"/>
          <w:rPrChange w:id="21" w:author="Balasubramanian, Ruchita" w:date="2025-08-05T15:31:00Z" w16du:dateUtc="2025-08-05T19:31:00Z">
            <w:rPr/>
          </w:rPrChange>
        </w:rPr>
        <w:t>ScM</w:t>
      </w:r>
      <w:proofErr w:type="spellEnd"/>
    </w:p>
    <w:p w14:paraId="5689B116" w14:textId="77777777" w:rsidR="00F85F10" w:rsidRPr="00F77336" w:rsidRDefault="007B6CD6">
      <w:pPr>
        <w:spacing w:after="0" w:line="240" w:lineRule="auto"/>
        <w:ind w:left="720"/>
        <w:rPr>
          <w:rFonts w:ascii="Times New Roman" w:hAnsi="Times New Roman" w:cs="Times New Roman"/>
          <w:rPrChange w:id="22" w:author="Balasubramanian, Ruchita" w:date="2025-08-05T15:31:00Z" w16du:dateUtc="2025-08-05T19:31:00Z">
            <w:rPr/>
          </w:rPrChange>
        </w:rPr>
      </w:pPr>
      <w:r w:rsidRPr="00F77336">
        <w:rPr>
          <w:rFonts w:ascii="Times New Roman" w:hAnsi="Times New Roman" w:cs="Times New Roman"/>
          <w:rPrChange w:id="23" w:author="Balasubramanian, Ruchita" w:date="2025-08-05T15:31:00Z" w16du:dateUtc="2025-08-05T19:31:00Z">
            <w:rPr/>
          </w:rPrChange>
        </w:rPr>
        <w:t>Johns Hopkins University School of Medicine</w:t>
      </w:r>
    </w:p>
    <w:p w14:paraId="7B5B71EE" w14:textId="77777777" w:rsidR="00F85F10" w:rsidRPr="00F77336" w:rsidRDefault="007B6CD6">
      <w:pPr>
        <w:spacing w:after="0" w:line="240" w:lineRule="auto"/>
        <w:ind w:left="720"/>
        <w:rPr>
          <w:rFonts w:ascii="Times New Roman" w:hAnsi="Times New Roman" w:cs="Times New Roman"/>
          <w:rPrChange w:id="24" w:author="Balasubramanian, Ruchita" w:date="2025-08-05T15:31:00Z" w16du:dateUtc="2025-08-05T19:31:00Z">
            <w:rPr/>
          </w:rPrChange>
        </w:rPr>
      </w:pPr>
      <w:r w:rsidRPr="00F77336">
        <w:rPr>
          <w:rFonts w:ascii="Times New Roman" w:hAnsi="Times New Roman" w:cs="Times New Roman"/>
          <w:rPrChange w:id="25" w:author="Balasubramanian, Ruchita" w:date="2025-08-05T15:31:00Z" w16du:dateUtc="2025-08-05T19:31:00Z">
            <w:rPr/>
          </w:rPrChange>
        </w:rPr>
        <w:t>mschnur2@jhmi.edu</w:t>
      </w:r>
    </w:p>
    <w:p w14:paraId="7E2EA899" w14:textId="77777777" w:rsidR="00F85F10" w:rsidRPr="00F77336" w:rsidRDefault="007B6CD6">
      <w:pPr>
        <w:numPr>
          <w:ilvl w:val="0"/>
          <w:numId w:val="1"/>
        </w:numPr>
        <w:spacing w:after="0" w:line="240" w:lineRule="auto"/>
        <w:rPr>
          <w:rFonts w:ascii="Times New Roman" w:hAnsi="Times New Roman" w:cs="Times New Roman"/>
          <w:rPrChange w:id="26" w:author="Balasubramanian, Ruchita" w:date="2025-08-05T15:31:00Z" w16du:dateUtc="2025-08-05T19:31:00Z">
            <w:rPr/>
          </w:rPrChange>
        </w:rPr>
      </w:pPr>
      <w:r w:rsidRPr="00F77336">
        <w:rPr>
          <w:rFonts w:ascii="Times New Roman" w:hAnsi="Times New Roman" w:cs="Times New Roman"/>
          <w:rPrChange w:id="27" w:author="Balasubramanian, Ruchita" w:date="2025-08-05T15:31:00Z" w16du:dateUtc="2025-08-05T19:31:00Z">
            <w:rPr/>
          </w:rPrChange>
        </w:rPr>
        <w:t>Ryan Forster, PhD</w:t>
      </w:r>
    </w:p>
    <w:p w14:paraId="5F07006C" w14:textId="77777777" w:rsidR="00F85F10" w:rsidRPr="00F77336" w:rsidRDefault="007B6CD6">
      <w:pPr>
        <w:spacing w:after="0" w:line="240" w:lineRule="auto"/>
        <w:ind w:left="720"/>
        <w:rPr>
          <w:rFonts w:ascii="Times New Roman" w:hAnsi="Times New Roman" w:cs="Times New Roman"/>
          <w:rPrChange w:id="28" w:author="Balasubramanian, Ruchita" w:date="2025-08-05T15:31:00Z" w16du:dateUtc="2025-08-05T19:31:00Z">
            <w:rPr/>
          </w:rPrChange>
        </w:rPr>
      </w:pPr>
      <w:r w:rsidRPr="00F77336">
        <w:rPr>
          <w:rFonts w:ascii="Times New Roman" w:hAnsi="Times New Roman" w:cs="Times New Roman"/>
          <w:rPrChange w:id="29" w:author="Balasubramanian, Ruchita" w:date="2025-08-05T15:31:00Z" w16du:dateUtc="2025-08-05T19:31:00Z">
            <w:rPr/>
          </w:rPrChange>
        </w:rPr>
        <w:t>Johns Hopkins Bloomberg School of Public Health</w:t>
      </w:r>
    </w:p>
    <w:p w14:paraId="2AA81F67" w14:textId="77777777" w:rsidR="00F85F10" w:rsidRPr="00F77336" w:rsidRDefault="007B6CD6">
      <w:pPr>
        <w:spacing w:after="0" w:line="240" w:lineRule="auto"/>
        <w:ind w:left="720"/>
        <w:rPr>
          <w:rFonts w:ascii="Times New Roman" w:hAnsi="Times New Roman" w:cs="Times New Roman"/>
          <w:rPrChange w:id="30" w:author="Balasubramanian, Ruchita" w:date="2025-08-05T15:31:00Z" w16du:dateUtc="2025-08-05T19:31:00Z">
            <w:rPr/>
          </w:rPrChange>
        </w:rPr>
      </w:pPr>
      <w:r w:rsidRPr="00F77336">
        <w:rPr>
          <w:rFonts w:ascii="Times New Roman" w:hAnsi="Times New Roman" w:cs="Times New Roman"/>
          <w:rPrChange w:id="31" w:author="Balasubramanian, Ruchita" w:date="2025-08-05T15:31:00Z" w16du:dateUtc="2025-08-05T19:31:00Z">
            <w:rPr/>
          </w:rPrChange>
        </w:rPr>
        <w:t>rforste3@jhmi.edu</w:t>
      </w:r>
    </w:p>
    <w:p w14:paraId="0EC9890A" w14:textId="45C7331A" w:rsidR="00F85F10" w:rsidRPr="00F77336" w:rsidRDefault="007B6CD6">
      <w:pPr>
        <w:numPr>
          <w:ilvl w:val="0"/>
          <w:numId w:val="1"/>
        </w:numPr>
        <w:spacing w:after="0" w:line="240" w:lineRule="auto"/>
        <w:rPr>
          <w:rFonts w:ascii="Times New Roman" w:hAnsi="Times New Roman" w:cs="Times New Roman"/>
          <w:rPrChange w:id="32" w:author="Balasubramanian, Ruchita" w:date="2025-08-05T15:31:00Z" w16du:dateUtc="2025-08-05T19:31:00Z">
            <w:rPr/>
          </w:rPrChange>
        </w:rPr>
      </w:pPr>
      <w:r w:rsidRPr="00F77336">
        <w:rPr>
          <w:rFonts w:ascii="Times New Roman" w:hAnsi="Times New Roman" w:cs="Times New Roman"/>
          <w:rPrChange w:id="33" w:author="Balasubramanian, Ruchita" w:date="2025-08-05T15:31:00Z" w16du:dateUtc="2025-08-05T19:31:00Z">
            <w:rPr/>
          </w:rPrChange>
        </w:rPr>
        <w:t>William P</w:t>
      </w:r>
      <w:r w:rsidR="00851883" w:rsidRPr="00F77336">
        <w:rPr>
          <w:rFonts w:ascii="Times New Roman" w:hAnsi="Times New Roman" w:cs="Times New Roman"/>
          <w:rPrChange w:id="34" w:author="Balasubramanian, Ruchita" w:date="2025-08-05T15:31:00Z" w16du:dateUtc="2025-08-05T19:31:00Z">
            <w:rPr/>
          </w:rPrChange>
        </w:rPr>
        <w:t>.</w:t>
      </w:r>
      <w:r w:rsidRPr="00F77336">
        <w:rPr>
          <w:rFonts w:ascii="Times New Roman" w:hAnsi="Times New Roman" w:cs="Times New Roman"/>
          <w:rPrChange w:id="35" w:author="Balasubramanian, Ruchita" w:date="2025-08-05T15:31:00Z" w16du:dateUtc="2025-08-05T19:31:00Z">
            <w:rPr/>
          </w:rPrChange>
        </w:rPr>
        <w:t xml:space="preserve"> </w:t>
      </w:r>
      <w:proofErr w:type="spellStart"/>
      <w:r w:rsidRPr="00F77336">
        <w:rPr>
          <w:rFonts w:ascii="Times New Roman" w:hAnsi="Times New Roman" w:cs="Times New Roman"/>
          <w:rPrChange w:id="36" w:author="Balasubramanian, Ruchita" w:date="2025-08-05T15:31:00Z" w16du:dateUtc="2025-08-05T19:31:00Z">
            <w:rPr/>
          </w:rPrChange>
        </w:rPr>
        <w:t>Hanage</w:t>
      </w:r>
      <w:proofErr w:type="spellEnd"/>
      <w:r w:rsidRPr="00F77336">
        <w:rPr>
          <w:rFonts w:ascii="Times New Roman" w:hAnsi="Times New Roman" w:cs="Times New Roman"/>
          <w:rPrChange w:id="37" w:author="Balasubramanian, Ruchita" w:date="2025-08-05T15:31:00Z" w16du:dateUtc="2025-08-05T19:31:00Z">
            <w:rPr/>
          </w:rPrChange>
        </w:rPr>
        <w:t>, PhD</w:t>
      </w:r>
    </w:p>
    <w:p w14:paraId="649AF735" w14:textId="77777777" w:rsidR="00F85F10" w:rsidRPr="00F77336" w:rsidRDefault="007B6CD6">
      <w:pPr>
        <w:spacing w:after="0" w:line="240" w:lineRule="auto"/>
        <w:rPr>
          <w:rFonts w:ascii="Times New Roman" w:hAnsi="Times New Roman" w:cs="Times New Roman"/>
          <w:rPrChange w:id="38" w:author="Balasubramanian, Ruchita" w:date="2025-08-05T15:31:00Z" w16du:dateUtc="2025-08-05T19:31:00Z">
            <w:rPr/>
          </w:rPrChange>
        </w:rPr>
      </w:pPr>
      <w:r w:rsidRPr="00F77336">
        <w:rPr>
          <w:rFonts w:ascii="Times New Roman" w:hAnsi="Times New Roman" w:cs="Times New Roman"/>
          <w:rPrChange w:id="39" w:author="Balasubramanian, Ruchita" w:date="2025-08-05T15:31:00Z" w16du:dateUtc="2025-08-05T19:31:00Z">
            <w:rPr/>
          </w:rPrChange>
        </w:rPr>
        <w:t xml:space="preserve">           </w:t>
      </w:r>
      <w:r w:rsidR="00851883" w:rsidRPr="00F77336">
        <w:rPr>
          <w:rFonts w:ascii="Times New Roman" w:hAnsi="Times New Roman" w:cs="Times New Roman"/>
          <w:rPrChange w:id="40" w:author="Balasubramanian, Ruchita" w:date="2025-08-05T15:31:00Z" w16du:dateUtc="2025-08-05T19:31:00Z">
            <w:rPr/>
          </w:rPrChange>
        </w:rPr>
        <w:t xml:space="preserve">    </w:t>
      </w:r>
      <w:r w:rsidRPr="00F77336">
        <w:rPr>
          <w:rFonts w:ascii="Times New Roman" w:hAnsi="Times New Roman" w:cs="Times New Roman"/>
          <w:rPrChange w:id="41" w:author="Balasubramanian, Ruchita" w:date="2025-08-05T15:31:00Z" w16du:dateUtc="2025-08-05T19:31:00Z">
            <w:rPr/>
          </w:rPrChange>
        </w:rPr>
        <w:t xml:space="preserve">Harvard T. H. </w:t>
      </w:r>
      <w:r w:rsidR="00CF3115" w:rsidRPr="00F77336">
        <w:rPr>
          <w:rFonts w:ascii="Times New Roman" w:hAnsi="Times New Roman" w:cs="Times New Roman"/>
          <w:rPrChange w:id="42" w:author="Balasubramanian, Ruchita" w:date="2025-08-05T15:31:00Z" w16du:dateUtc="2025-08-05T19:31:00Z">
            <w:rPr/>
          </w:rPrChange>
        </w:rPr>
        <w:t>C</w:t>
      </w:r>
      <w:r w:rsidRPr="00F77336">
        <w:rPr>
          <w:rFonts w:ascii="Times New Roman" w:hAnsi="Times New Roman" w:cs="Times New Roman"/>
          <w:rPrChange w:id="43" w:author="Balasubramanian, Ruchita" w:date="2025-08-05T15:31:00Z" w16du:dateUtc="2025-08-05T19:31:00Z">
            <w:rPr/>
          </w:rPrChange>
        </w:rPr>
        <w:t xml:space="preserve">han School of Public Health </w:t>
      </w:r>
    </w:p>
    <w:p w14:paraId="280A9D66" w14:textId="77777777" w:rsidR="00F85F10" w:rsidRPr="00F77336" w:rsidRDefault="007B6CD6">
      <w:pPr>
        <w:spacing w:after="0" w:line="240" w:lineRule="auto"/>
        <w:rPr>
          <w:rFonts w:ascii="Times New Roman" w:hAnsi="Times New Roman" w:cs="Times New Roman"/>
          <w:rPrChange w:id="44" w:author="Balasubramanian, Ruchita" w:date="2025-08-05T15:31:00Z" w16du:dateUtc="2025-08-05T19:31:00Z">
            <w:rPr/>
          </w:rPrChange>
        </w:rPr>
      </w:pPr>
      <w:r w:rsidRPr="00F77336">
        <w:rPr>
          <w:rFonts w:ascii="Times New Roman" w:hAnsi="Times New Roman" w:cs="Times New Roman"/>
          <w:rPrChange w:id="45" w:author="Balasubramanian, Ruchita" w:date="2025-08-05T15:31:00Z" w16du:dateUtc="2025-08-05T19:31:00Z">
            <w:rPr/>
          </w:rPrChange>
        </w:rPr>
        <w:tab/>
        <w:t>whanage@hsph.harvard.edu</w:t>
      </w:r>
    </w:p>
    <w:p w14:paraId="3A45102C" w14:textId="77777777" w:rsidR="00F85F10" w:rsidRPr="00F77336" w:rsidRDefault="007B6CD6">
      <w:pPr>
        <w:numPr>
          <w:ilvl w:val="0"/>
          <w:numId w:val="1"/>
        </w:numPr>
        <w:spacing w:after="0" w:line="240" w:lineRule="auto"/>
        <w:rPr>
          <w:rFonts w:ascii="Times New Roman" w:hAnsi="Times New Roman" w:cs="Times New Roman"/>
          <w:rPrChange w:id="46" w:author="Balasubramanian, Ruchita" w:date="2025-08-05T15:31:00Z" w16du:dateUtc="2025-08-05T19:31:00Z">
            <w:rPr/>
          </w:rPrChange>
        </w:rPr>
      </w:pPr>
      <w:r w:rsidRPr="00F77336">
        <w:rPr>
          <w:rFonts w:ascii="Times New Roman" w:hAnsi="Times New Roman" w:cs="Times New Roman"/>
          <w:rPrChange w:id="47" w:author="Balasubramanian, Ruchita" w:date="2025-08-05T15:31:00Z" w16du:dateUtc="2025-08-05T19:31:00Z">
            <w:rPr/>
          </w:rPrChange>
        </w:rPr>
        <w:t>D. Scott Batey, PhD MSW</w:t>
      </w:r>
    </w:p>
    <w:p w14:paraId="068A31B8" w14:textId="77777777" w:rsidR="00F85F10" w:rsidRPr="00F77336" w:rsidRDefault="007B6CD6">
      <w:pPr>
        <w:spacing w:after="0" w:line="240" w:lineRule="auto"/>
        <w:ind w:left="720"/>
        <w:rPr>
          <w:rFonts w:ascii="Times New Roman" w:hAnsi="Times New Roman" w:cs="Times New Roman"/>
          <w:rPrChange w:id="48" w:author="Balasubramanian, Ruchita" w:date="2025-08-05T15:31:00Z" w16du:dateUtc="2025-08-05T19:31:00Z">
            <w:rPr/>
          </w:rPrChange>
        </w:rPr>
      </w:pPr>
      <w:r w:rsidRPr="00F77336">
        <w:rPr>
          <w:rFonts w:ascii="Times New Roman" w:hAnsi="Times New Roman" w:cs="Times New Roman"/>
          <w:rPrChange w:id="49" w:author="Balasubramanian, Ruchita" w:date="2025-08-05T15:31:00Z" w16du:dateUtc="2025-08-05T19:31:00Z">
            <w:rPr/>
          </w:rPrChange>
        </w:rPr>
        <w:t>Tulane School of Social Work</w:t>
      </w:r>
    </w:p>
    <w:p w14:paraId="7EA20920" w14:textId="77777777" w:rsidR="00F85F10" w:rsidRPr="00F77336" w:rsidRDefault="007B6CD6">
      <w:pPr>
        <w:spacing w:after="0" w:line="240" w:lineRule="auto"/>
        <w:ind w:left="720"/>
        <w:rPr>
          <w:rFonts w:ascii="Times New Roman" w:hAnsi="Times New Roman" w:cs="Times New Roman"/>
          <w:rPrChange w:id="50" w:author="Balasubramanian, Ruchita" w:date="2025-08-05T15:31:00Z" w16du:dateUtc="2025-08-05T19:31:00Z">
            <w:rPr/>
          </w:rPrChange>
        </w:rPr>
      </w:pPr>
      <w:r w:rsidRPr="00F77336">
        <w:rPr>
          <w:rFonts w:ascii="Times New Roman" w:hAnsi="Times New Roman" w:cs="Times New Roman"/>
          <w:rPrChange w:id="51" w:author="Balasubramanian, Ruchita" w:date="2025-08-05T15:31:00Z" w16du:dateUtc="2025-08-05T19:31:00Z">
            <w:rPr/>
          </w:rPrChange>
        </w:rPr>
        <w:t>dsbatey@tulane.edu</w:t>
      </w:r>
    </w:p>
    <w:p w14:paraId="2945140D" w14:textId="77777777" w:rsidR="00F85F10" w:rsidRPr="00F77336" w:rsidRDefault="007B6CD6">
      <w:pPr>
        <w:numPr>
          <w:ilvl w:val="0"/>
          <w:numId w:val="1"/>
        </w:numPr>
        <w:spacing w:after="0" w:line="240" w:lineRule="auto"/>
        <w:rPr>
          <w:rFonts w:ascii="Times New Roman" w:hAnsi="Times New Roman" w:cs="Times New Roman"/>
          <w:rPrChange w:id="52" w:author="Balasubramanian, Ruchita" w:date="2025-08-05T15:31:00Z" w16du:dateUtc="2025-08-05T19:31:00Z">
            <w:rPr/>
          </w:rPrChange>
        </w:rPr>
      </w:pPr>
      <w:r w:rsidRPr="00F77336">
        <w:rPr>
          <w:rFonts w:ascii="Times New Roman" w:hAnsi="Times New Roman" w:cs="Times New Roman"/>
          <w:rPrChange w:id="53" w:author="Balasubramanian, Ruchita" w:date="2025-08-05T15:31:00Z" w16du:dateUtc="2025-08-05T19:31:00Z">
            <w:rPr/>
          </w:rPrChange>
        </w:rPr>
        <w:t>Keri N. Althoff, PhD MPH</w:t>
      </w:r>
    </w:p>
    <w:p w14:paraId="5A1F0120" w14:textId="77777777" w:rsidR="00F85F10" w:rsidRPr="00F77336" w:rsidRDefault="007B6CD6">
      <w:pPr>
        <w:spacing w:after="0" w:line="240" w:lineRule="auto"/>
        <w:ind w:left="720"/>
        <w:rPr>
          <w:rFonts w:ascii="Times New Roman" w:hAnsi="Times New Roman" w:cs="Times New Roman"/>
          <w:rPrChange w:id="54" w:author="Balasubramanian, Ruchita" w:date="2025-08-05T15:31:00Z" w16du:dateUtc="2025-08-05T19:31:00Z">
            <w:rPr/>
          </w:rPrChange>
        </w:rPr>
      </w:pPr>
      <w:r w:rsidRPr="00F77336">
        <w:rPr>
          <w:rFonts w:ascii="Times New Roman" w:hAnsi="Times New Roman" w:cs="Times New Roman"/>
          <w:rPrChange w:id="55" w:author="Balasubramanian, Ruchita" w:date="2025-08-05T15:31:00Z" w16du:dateUtc="2025-08-05T19:31:00Z">
            <w:rPr/>
          </w:rPrChange>
        </w:rPr>
        <w:t>Johns Hopkins Bloomberg School of Public Health</w:t>
      </w:r>
    </w:p>
    <w:p w14:paraId="727B109F" w14:textId="77777777" w:rsidR="00F85F10" w:rsidRPr="00F77336" w:rsidRDefault="007B6CD6">
      <w:pPr>
        <w:spacing w:after="0" w:line="240" w:lineRule="auto"/>
        <w:ind w:left="720"/>
        <w:rPr>
          <w:rFonts w:ascii="Times New Roman" w:hAnsi="Times New Roman" w:cs="Times New Roman"/>
          <w:rPrChange w:id="56" w:author="Balasubramanian, Ruchita" w:date="2025-08-05T15:31:00Z" w16du:dateUtc="2025-08-05T19:31:00Z">
            <w:rPr/>
          </w:rPrChange>
        </w:rPr>
      </w:pPr>
      <w:r w:rsidRPr="00F77336">
        <w:rPr>
          <w:rFonts w:ascii="Times New Roman" w:hAnsi="Times New Roman" w:cs="Times New Roman"/>
          <w:rPrChange w:id="57" w:author="Balasubramanian, Ruchita" w:date="2025-08-05T15:31:00Z" w16du:dateUtc="2025-08-05T19:31:00Z">
            <w:rPr/>
          </w:rPrChange>
        </w:rPr>
        <w:t>kalthoff@jhu.edu</w:t>
      </w:r>
    </w:p>
    <w:p w14:paraId="7639A875" w14:textId="77777777" w:rsidR="00F85F10" w:rsidRPr="00F77336" w:rsidRDefault="007B6CD6">
      <w:pPr>
        <w:numPr>
          <w:ilvl w:val="0"/>
          <w:numId w:val="1"/>
        </w:numPr>
        <w:spacing w:after="0" w:line="240" w:lineRule="auto"/>
        <w:rPr>
          <w:rFonts w:ascii="Times New Roman" w:hAnsi="Times New Roman" w:cs="Times New Roman"/>
          <w:rPrChange w:id="58" w:author="Balasubramanian, Ruchita" w:date="2025-08-05T15:31:00Z" w16du:dateUtc="2025-08-05T19:31:00Z">
            <w:rPr/>
          </w:rPrChange>
        </w:rPr>
      </w:pPr>
      <w:r w:rsidRPr="00F77336">
        <w:rPr>
          <w:rFonts w:ascii="Times New Roman" w:hAnsi="Times New Roman" w:cs="Times New Roman"/>
          <w:rPrChange w:id="59" w:author="Balasubramanian, Ruchita" w:date="2025-08-05T15:31:00Z" w16du:dateUtc="2025-08-05T19:31:00Z">
            <w:rPr/>
          </w:rPrChange>
        </w:rPr>
        <w:t xml:space="preserve">Kelly A. Gebo, MD MPH </w:t>
      </w:r>
    </w:p>
    <w:p w14:paraId="1D0084B8" w14:textId="77777777" w:rsidR="00F85F10" w:rsidRPr="00F77336" w:rsidRDefault="007B6CD6">
      <w:pPr>
        <w:spacing w:after="0" w:line="240" w:lineRule="auto"/>
        <w:ind w:left="720"/>
        <w:rPr>
          <w:rFonts w:ascii="Times New Roman" w:hAnsi="Times New Roman" w:cs="Times New Roman"/>
          <w:rPrChange w:id="60" w:author="Balasubramanian, Ruchita" w:date="2025-08-05T15:31:00Z" w16du:dateUtc="2025-08-05T19:31:00Z">
            <w:rPr/>
          </w:rPrChange>
        </w:rPr>
      </w:pPr>
      <w:r w:rsidRPr="00F77336">
        <w:rPr>
          <w:rFonts w:ascii="Times New Roman" w:hAnsi="Times New Roman" w:cs="Times New Roman"/>
          <w:rPrChange w:id="61" w:author="Balasubramanian, Ruchita" w:date="2025-08-05T15:31:00Z" w16du:dateUtc="2025-08-05T19:31:00Z">
            <w:rPr/>
          </w:rPrChange>
        </w:rPr>
        <w:t>Johns Hopkins University School of Medicine</w:t>
      </w:r>
    </w:p>
    <w:p w14:paraId="37F05632" w14:textId="77777777" w:rsidR="00F85F10" w:rsidRPr="00F77336" w:rsidRDefault="007B6CD6">
      <w:pPr>
        <w:spacing w:after="0" w:line="240" w:lineRule="auto"/>
        <w:ind w:left="720"/>
        <w:rPr>
          <w:rFonts w:ascii="Times New Roman" w:hAnsi="Times New Roman" w:cs="Times New Roman"/>
          <w:rPrChange w:id="62" w:author="Balasubramanian, Ruchita" w:date="2025-08-05T15:31:00Z" w16du:dateUtc="2025-08-05T19:31:00Z">
            <w:rPr/>
          </w:rPrChange>
        </w:rPr>
      </w:pPr>
      <w:r w:rsidRPr="00F77336">
        <w:rPr>
          <w:rFonts w:ascii="Times New Roman" w:hAnsi="Times New Roman" w:cs="Times New Roman"/>
          <w:rPrChange w:id="63" w:author="Balasubramanian, Ruchita" w:date="2025-08-05T15:31:00Z" w16du:dateUtc="2025-08-05T19:31:00Z">
            <w:rPr/>
          </w:rPrChange>
        </w:rPr>
        <w:t>kgebo@jhmi.edu</w:t>
      </w:r>
    </w:p>
    <w:p w14:paraId="1A277D5B" w14:textId="77777777" w:rsidR="00F85F10" w:rsidRPr="00F77336" w:rsidRDefault="007B6CD6">
      <w:pPr>
        <w:numPr>
          <w:ilvl w:val="0"/>
          <w:numId w:val="1"/>
        </w:numPr>
        <w:spacing w:after="0" w:line="240" w:lineRule="auto"/>
        <w:rPr>
          <w:rFonts w:ascii="Times New Roman" w:hAnsi="Times New Roman" w:cs="Times New Roman"/>
          <w:rPrChange w:id="64" w:author="Balasubramanian, Ruchita" w:date="2025-08-05T15:31:00Z" w16du:dateUtc="2025-08-05T19:31:00Z">
            <w:rPr/>
          </w:rPrChange>
        </w:rPr>
      </w:pPr>
      <w:r w:rsidRPr="00F77336">
        <w:rPr>
          <w:rFonts w:ascii="Times New Roman" w:hAnsi="Times New Roman" w:cs="Times New Roman"/>
          <w:rPrChange w:id="65" w:author="Balasubramanian, Ruchita" w:date="2025-08-05T15:31:00Z" w16du:dateUtc="2025-08-05T19:31:00Z">
            <w:rPr/>
          </w:rPrChange>
        </w:rPr>
        <w:t>David W. Dowdy, MD PhD</w:t>
      </w:r>
    </w:p>
    <w:p w14:paraId="7800C095" w14:textId="77777777" w:rsidR="00F85F10" w:rsidRPr="00F77336" w:rsidRDefault="007B6CD6">
      <w:pPr>
        <w:spacing w:after="0" w:line="240" w:lineRule="auto"/>
        <w:ind w:left="720"/>
        <w:rPr>
          <w:rFonts w:ascii="Times New Roman" w:hAnsi="Times New Roman" w:cs="Times New Roman"/>
          <w:rPrChange w:id="66" w:author="Balasubramanian, Ruchita" w:date="2025-08-05T15:31:00Z" w16du:dateUtc="2025-08-05T19:31:00Z">
            <w:rPr/>
          </w:rPrChange>
        </w:rPr>
      </w:pPr>
      <w:r w:rsidRPr="00F77336">
        <w:rPr>
          <w:rFonts w:ascii="Times New Roman" w:hAnsi="Times New Roman" w:cs="Times New Roman"/>
          <w:rPrChange w:id="67" w:author="Balasubramanian, Ruchita" w:date="2025-08-05T15:31:00Z" w16du:dateUtc="2025-08-05T19:31:00Z">
            <w:rPr/>
          </w:rPrChange>
        </w:rPr>
        <w:t>Johns Hopkins Bloomberg School of Public Health</w:t>
      </w:r>
    </w:p>
    <w:p w14:paraId="4FE8FAA1" w14:textId="77777777" w:rsidR="00F85F10" w:rsidRPr="00F77336" w:rsidRDefault="007B6CD6">
      <w:pPr>
        <w:spacing w:after="0" w:line="240" w:lineRule="auto"/>
        <w:ind w:left="720"/>
        <w:rPr>
          <w:rFonts w:ascii="Times New Roman" w:hAnsi="Times New Roman" w:cs="Times New Roman"/>
          <w:rPrChange w:id="68" w:author="Balasubramanian, Ruchita" w:date="2025-08-05T15:31:00Z" w16du:dateUtc="2025-08-05T19:31:00Z">
            <w:rPr/>
          </w:rPrChange>
        </w:rPr>
      </w:pPr>
      <w:r w:rsidRPr="00F77336">
        <w:rPr>
          <w:rFonts w:ascii="Times New Roman" w:hAnsi="Times New Roman" w:cs="Times New Roman"/>
          <w:rPrChange w:id="69" w:author="Balasubramanian, Ruchita" w:date="2025-08-05T15:31:00Z" w16du:dateUtc="2025-08-05T19:31:00Z">
            <w:rPr/>
          </w:rPrChange>
        </w:rPr>
        <w:t>ddowdy1@jhmi.edu</w:t>
      </w:r>
    </w:p>
    <w:p w14:paraId="37E3DEE9" w14:textId="77777777" w:rsidR="00F85F10" w:rsidRPr="00F77336" w:rsidRDefault="007B6CD6">
      <w:pPr>
        <w:numPr>
          <w:ilvl w:val="0"/>
          <w:numId w:val="1"/>
        </w:numPr>
        <w:spacing w:after="0" w:line="240" w:lineRule="auto"/>
        <w:rPr>
          <w:rFonts w:ascii="Times New Roman" w:hAnsi="Times New Roman" w:cs="Times New Roman"/>
          <w:rPrChange w:id="70" w:author="Balasubramanian, Ruchita" w:date="2025-08-05T15:31:00Z" w16du:dateUtc="2025-08-05T19:31:00Z">
            <w:rPr/>
          </w:rPrChange>
        </w:rPr>
      </w:pPr>
      <w:r w:rsidRPr="00F77336">
        <w:rPr>
          <w:rFonts w:ascii="Times New Roman" w:hAnsi="Times New Roman" w:cs="Times New Roman"/>
          <w:rPrChange w:id="71" w:author="Balasubramanian, Ruchita" w:date="2025-08-05T15:31:00Z" w16du:dateUtc="2025-08-05T19:31:00Z">
            <w:rPr/>
          </w:rPrChange>
        </w:rPr>
        <w:t>Maunank Shah, MD PhD</w:t>
      </w:r>
    </w:p>
    <w:p w14:paraId="3BEB641D" w14:textId="77777777" w:rsidR="00F85F10" w:rsidRPr="00F77336" w:rsidRDefault="007B6CD6">
      <w:pPr>
        <w:spacing w:after="0" w:line="240" w:lineRule="auto"/>
        <w:ind w:left="720"/>
        <w:rPr>
          <w:rFonts w:ascii="Times New Roman" w:hAnsi="Times New Roman" w:cs="Times New Roman"/>
          <w:rPrChange w:id="72" w:author="Balasubramanian, Ruchita" w:date="2025-08-05T15:31:00Z" w16du:dateUtc="2025-08-05T19:31:00Z">
            <w:rPr/>
          </w:rPrChange>
        </w:rPr>
      </w:pPr>
      <w:r w:rsidRPr="00F77336">
        <w:rPr>
          <w:rFonts w:ascii="Times New Roman" w:hAnsi="Times New Roman" w:cs="Times New Roman"/>
          <w:rPrChange w:id="73" w:author="Balasubramanian, Ruchita" w:date="2025-08-05T15:31:00Z" w16du:dateUtc="2025-08-05T19:31:00Z">
            <w:rPr/>
          </w:rPrChange>
        </w:rPr>
        <w:t>Johns Hopkins University School of Medicine</w:t>
      </w:r>
    </w:p>
    <w:p w14:paraId="506C93B6" w14:textId="77777777" w:rsidR="00F85F10" w:rsidRPr="00F77336" w:rsidRDefault="007B6CD6">
      <w:pPr>
        <w:spacing w:after="0" w:line="240" w:lineRule="auto"/>
        <w:ind w:left="720"/>
        <w:rPr>
          <w:rFonts w:ascii="Times New Roman" w:hAnsi="Times New Roman" w:cs="Times New Roman"/>
          <w:rPrChange w:id="74" w:author="Balasubramanian, Ruchita" w:date="2025-08-05T15:31:00Z" w16du:dateUtc="2025-08-05T19:31:00Z">
            <w:rPr/>
          </w:rPrChange>
        </w:rPr>
      </w:pPr>
      <w:r w:rsidRPr="00F77336">
        <w:rPr>
          <w:rFonts w:ascii="Times New Roman" w:hAnsi="Times New Roman" w:cs="Times New Roman"/>
          <w:rPrChange w:id="75" w:author="Balasubramanian, Ruchita" w:date="2025-08-05T15:31:00Z" w16du:dateUtc="2025-08-05T19:31:00Z">
            <w:rPr/>
          </w:rPrChange>
        </w:rPr>
        <w:t>mshah28@jhmi.edu</w:t>
      </w:r>
    </w:p>
    <w:p w14:paraId="706B8B86" w14:textId="77777777" w:rsidR="00F85F10" w:rsidRPr="00F77336" w:rsidRDefault="007B6CD6">
      <w:pPr>
        <w:numPr>
          <w:ilvl w:val="0"/>
          <w:numId w:val="1"/>
        </w:numPr>
        <w:spacing w:after="0" w:line="240" w:lineRule="auto"/>
        <w:rPr>
          <w:rFonts w:ascii="Times New Roman" w:hAnsi="Times New Roman" w:cs="Times New Roman"/>
          <w:rPrChange w:id="76" w:author="Balasubramanian, Ruchita" w:date="2025-08-05T15:31:00Z" w16du:dateUtc="2025-08-05T19:31:00Z">
            <w:rPr/>
          </w:rPrChange>
        </w:rPr>
      </w:pPr>
      <w:r w:rsidRPr="00F77336">
        <w:rPr>
          <w:rFonts w:ascii="Times New Roman" w:hAnsi="Times New Roman" w:cs="Times New Roman"/>
          <w:rPrChange w:id="77" w:author="Balasubramanian, Ruchita" w:date="2025-08-05T15:31:00Z" w16du:dateUtc="2025-08-05T19:31:00Z">
            <w:rPr/>
          </w:rPrChange>
        </w:rPr>
        <w:t xml:space="preserve">Parastu Kasaie, PhD MS </w:t>
      </w:r>
    </w:p>
    <w:p w14:paraId="68D48EC9" w14:textId="77777777" w:rsidR="00F85F10" w:rsidRPr="00F77336" w:rsidRDefault="007B6CD6">
      <w:pPr>
        <w:spacing w:after="0" w:line="240" w:lineRule="auto"/>
        <w:ind w:left="720"/>
        <w:rPr>
          <w:rFonts w:ascii="Times New Roman" w:hAnsi="Times New Roman" w:cs="Times New Roman"/>
          <w:rPrChange w:id="78" w:author="Balasubramanian, Ruchita" w:date="2025-08-05T15:31:00Z" w16du:dateUtc="2025-08-05T19:31:00Z">
            <w:rPr/>
          </w:rPrChange>
        </w:rPr>
      </w:pPr>
      <w:r w:rsidRPr="00F77336">
        <w:rPr>
          <w:rFonts w:ascii="Times New Roman" w:hAnsi="Times New Roman" w:cs="Times New Roman"/>
          <w:rPrChange w:id="79" w:author="Balasubramanian, Ruchita" w:date="2025-08-05T15:31:00Z" w16du:dateUtc="2025-08-05T19:31:00Z">
            <w:rPr/>
          </w:rPrChange>
        </w:rPr>
        <w:t>Johns Hopkins Bloomberg School of Public Health</w:t>
      </w:r>
    </w:p>
    <w:p w14:paraId="3D769FA5" w14:textId="77777777" w:rsidR="00F85F10" w:rsidRPr="00F77336" w:rsidRDefault="007B6CD6">
      <w:pPr>
        <w:spacing w:after="0" w:line="240" w:lineRule="auto"/>
        <w:ind w:left="720"/>
        <w:rPr>
          <w:rFonts w:ascii="Times New Roman" w:hAnsi="Times New Roman" w:cs="Times New Roman"/>
          <w:rPrChange w:id="80" w:author="Balasubramanian, Ruchita" w:date="2025-08-05T15:31:00Z" w16du:dateUtc="2025-08-05T19:31:00Z">
            <w:rPr/>
          </w:rPrChange>
        </w:rPr>
      </w:pPr>
      <w:r w:rsidRPr="00F77336">
        <w:rPr>
          <w:rFonts w:ascii="Times New Roman" w:hAnsi="Times New Roman" w:cs="Times New Roman"/>
          <w:rPrChange w:id="81" w:author="Balasubramanian, Ruchita" w:date="2025-08-05T15:31:00Z" w16du:dateUtc="2025-08-05T19:31:00Z">
            <w:rPr/>
          </w:rPrChange>
        </w:rPr>
        <w:t>pkasaie@jhu.edu</w:t>
      </w:r>
    </w:p>
    <w:p w14:paraId="0AD742A1" w14:textId="77777777" w:rsidR="00F85F10" w:rsidRPr="00F77336" w:rsidRDefault="007B6CD6">
      <w:pPr>
        <w:numPr>
          <w:ilvl w:val="0"/>
          <w:numId w:val="1"/>
        </w:numPr>
        <w:spacing w:after="0" w:line="240" w:lineRule="auto"/>
        <w:rPr>
          <w:rFonts w:ascii="Times New Roman" w:hAnsi="Times New Roman" w:cs="Times New Roman"/>
          <w:rPrChange w:id="82" w:author="Balasubramanian, Ruchita" w:date="2025-08-05T15:31:00Z" w16du:dateUtc="2025-08-05T19:31:00Z">
            <w:rPr/>
          </w:rPrChange>
        </w:rPr>
      </w:pPr>
      <w:r w:rsidRPr="00F77336">
        <w:rPr>
          <w:rFonts w:ascii="Times New Roman" w:hAnsi="Times New Roman" w:cs="Times New Roman"/>
          <w:rPrChange w:id="83" w:author="Balasubramanian, Ruchita" w:date="2025-08-05T15:31:00Z" w16du:dateUtc="2025-08-05T19:31:00Z">
            <w:rPr/>
          </w:rPrChange>
        </w:rPr>
        <w:t>Anthony T. Fojo, MD MHS</w:t>
      </w:r>
    </w:p>
    <w:p w14:paraId="7F23CB1D" w14:textId="77777777" w:rsidR="00F85F10" w:rsidRPr="00F77336" w:rsidRDefault="007B6CD6">
      <w:pPr>
        <w:spacing w:after="0" w:line="240" w:lineRule="auto"/>
        <w:ind w:left="720"/>
        <w:rPr>
          <w:rFonts w:ascii="Times New Roman" w:hAnsi="Times New Roman" w:cs="Times New Roman"/>
          <w:rPrChange w:id="84" w:author="Balasubramanian, Ruchita" w:date="2025-08-05T15:31:00Z" w16du:dateUtc="2025-08-05T19:31:00Z">
            <w:rPr/>
          </w:rPrChange>
        </w:rPr>
      </w:pPr>
      <w:r w:rsidRPr="00F77336">
        <w:rPr>
          <w:rFonts w:ascii="Times New Roman" w:hAnsi="Times New Roman" w:cs="Times New Roman"/>
          <w:rPrChange w:id="85" w:author="Balasubramanian, Ruchita" w:date="2025-08-05T15:31:00Z" w16du:dateUtc="2025-08-05T19:31:00Z">
            <w:rPr/>
          </w:rPrChange>
        </w:rPr>
        <w:t>Johns Hopkins University School of Medicine</w:t>
      </w:r>
    </w:p>
    <w:p w14:paraId="1B341352" w14:textId="77777777" w:rsidR="00F85F10" w:rsidRPr="00F77336" w:rsidRDefault="007B6CD6">
      <w:pPr>
        <w:spacing w:after="0" w:line="240" w:lineRule="auto"/>
        <w:ind w:left="720"/>
        <w:rPr>
          <w:rFonts w:ascii="Times New Roman" w:hAnsi="Times New Roman" w:cs="Times New Roman"/>
          <w:lang w:val="fr-FR"/>
          <w:rPrChange w:id="86" w:author="Balasubramanian, Ruchita" w:date="2025-08-05T15:31:00Z" w16du:dateUtc="2025-08-05T19:31:00Z">
            <w:rPr>
              <w:lang w:val="fr-FR"/>
            </w:rPr>
          </w:rPrChange>
        </w:rPr>
      </w:pPr>
      <w:r w:rsidRPr="00F77336">
        <w:rPr>
          <w:rFonts w:ascii="Times New Roman" w:hAnsi="Times New Roman" w:cs="Times New Roman"/>
          <w:lang w:val="fr-FR"/>
          <w:rPrChange w:id="87" w:author="Balasubramanian, Ruchita" w:date="2025-08-05T15:31:00Z" w16du:dateUtc="2025-08-05T19:31:00Z">
            <w:rPr>
              <w:lang w:val="fr-FR"/>
            </w:rPr>
          </w:rPrChange>
        </w:rPr>
        <w:t xml:space="preserve">Anthony.Fojo@jhmi.edu </w:t>
      </w:r>
    </w:p>
    <w:p w14:paraId="00C12131" w14:textId="77777777" w:rsidR="00257A20" w:rsidRPr="00F77336" w:rsidRDefault="00257A20">
      <w:pPr>
        <w:rPr>
          <w:rFonts w:ascii="Times New Roman" w:hAnsi="Times New Roman" w:cs="Times New Roman"/>
          <w:b/>
          <w:color w:val="000000" w:themeColor="text1"/>
          <w:lang w:val="fr-FR"/>
          <w:rPrChange w:id="88" w:author="Balasubramanian, Ruchita" w:date="2025-08-05T15:31:00Z" w16du:dateUtc="2025-08-05T19:31:00Z">
            <w:rPr>
              <w:b/>
              <w:color w:val="000000" w:themeColor="text1"/>
              <w:lang w:val="fr-FR"/>
            </w:rPr>
          </w:rPrChange>
        </w:rPr>
      </w:pPr>
    </w:p>
    <w:p w14:paraId="37D5E6F7" w14:textId="3319D304" w:rsidR="00F85F10" w:rsidRPr="00F77336" w:rsidRDefault="00257A20">
      <w:pPr>
        <w:rPr>
          <w:rFonts w:ascii="Times New Roman" w:hAnsi="Times New Roman" w:cs="Times New Roman"/>
          <w:b/>
          <w:color w:val="000000" w:themeColor="text1"/>
          <w:lang w:val="fr-FR"/>
          <w:rPrChange w:id="89" w:author="Balasubramanian, Ruchita" w:date="2025-08-05T15:31:00Z" w16du:dateUtc="2025-08-05T19:31:00Z">
            <w:rPr>
              <w:b/>
              <w:color w:val="000000" w:themeColor="text1"/>
              <w:lang w:val="fr-FR"/>
            </w:rPr>
          </w:rPrChange>
        </w:rPr>
      </w:pPr>
      <w:r w:rsidRPr="00F77336">
        <w:rPr>
          <w:rFonts w:ascii="Times New Roman" w:hAnsi="Times New Roman" w:cs="Times New Roman"/>
          <w:b/>
          <w:color w:val="000000" w:themeColor="text1"/>
          <w:lang w:val="fr-FR"/>
          <w:rPrChange w:id="90" w:author="Balasubramanian, Ruchita" w:date="2025-08-05T15:31:00Z" w16du:dateUtc="2025-08-05T19:31:00Z">
            <w:rPr>
              <w:b/>
              <w:color w:val="000000" w:themeColor="text1"/>
              <w:lang w:val="fr-FR"/>
            </w:rPr>
          </w:rPrChange>
        </w:rPr>
        <w:t>*</w:t>
      </w:r>
      <w:proofErr w:type="spellStart"/>
      <w:r w:rsidRPr="00F77336">
        <w:rPr>
          <w:rFonts w:ascii="Times New Roman" w:hAnsi="Times New Roman" w:cs="Times New Roman"/>
          <w:b/>
          <w:color w:val="000000" w:themeColor="text1"/>
          <w:lang w:val="fr-FR"/>
          <w:rPrChange w:id="91" w:author="Balasubramanian, Ruchita" w:date="2025-08-05T15:31:00Z" w16du:dateUtc="2025-08-05T19:31:00Z">
            <w:rPr>
              <w:b/>
              <w:color w:val="000000" w:themeColor="text1"/>
              <w:lang w:val="fr-FR"/>
            </w:rPr>
          </w:rPrChange>
        </w:rPr>
        <w:t>Corresponding</w:t>
      </w:r>
      <w:proofErr w:type="spellEnd"/>
      <w:r w:rsidRPr="00F77336">
        <w:rPr>
          <w:rFonts w:ascii="Times New Roman" w:hAnsi="Times New Roman" w:cs="Times New Roman"/>
          <w:b/>
          <w:color w:val="000000" w:themeColor="text1"/>
          <w:lang w:val="fr-FR"/>
          <w:rPrChange w:id="92" w:author="Balasubramanian, Ruchita" w:date="2025-08-05T15:31:00Z" w16du:dateUtc="2025-08-05T19:31:00Z">
            <w:rPr>
              <w:b/>
              <w:color w:val="000000" w:themeColor="text1"/>
              <w:lang w:val="fr-FR"/>
            </w:rPr>
          </w:rPrChange>
        </w:rPr>
        <w:t xml:space="preserve"> </w:t>
      </w:r>
      <w:proofErr w:type="spellStart"/>
      <w:r w:rsidRPr="00F77336">
        <w:rPr>
          <w:rFonts w:ascii="Times New Roman" w:hAnsi="Times New Roman" w:cs="Times New Roman"/>
          <w:b/>
          <w:color w:val="000000" w:themeColor="text1"/>
          <w:lang w:val="fr-FR"/>
          <w:rPrChange w:id="93" w:author="Balasubramanian, Ruchita" w:date="2025-08-05T15:31:00Z" w16du:dateUtc="2025-08-05T19:31:00Z">
            <w:rPr>
              <w:b/>
              <w:color w:val="000000" w:themeColor="text1"/>
              <w:lang w:val="fr-FR"/>
            </w:rPr>
          </w:rPrChange>
        </w:rPr>
        <w:t>Author</w:t>
      </w:r>
      <w:proofErr w:type="spellEnd"/>
      <w:r w:rsidRPr="00F77336">
        <w:rPr>
          <w:rFonts w:ascii="Times New Roman" w:hAnsi="Times New Roman" w:cs="Times New Roman"/>
          <w:b/>
          <w:color w:val="000000" w:themeColor="text1"/>
          <w:lang w:val="fr-FR"/>
          <w:rPrChange w:id="94" w:author="Balasubramanian, Ruchita" w:date="2025-08-05T15:31:00Z" w16du:dateUtc="2025-08-05T19:31:00Z">
            <w:rPr>
              <w:b/>
              <w:color w:val="000000" w:themeColor="text1"/>
              <w:lang w:val="fr-FR"/>
            </w:rPr>
          </w:rPrChange>
        </w:rPr>
        <w:t xml:space="preserve"> </w:t>
      </w:r>
    </w:p>
    <w:p w14:paraId="2F035D0A" w14:textId="7E771BF6" w:rsidR="00257A20" w:rsidRPr="00F77336" w:rsidRDefault="00257A20">
      <w:pPr>
        <w:rPr>
          <w:rFonts w:ascii="Times New Roman" w:hAnsi="Times New Roman" w:cs="Times New Roman"/>
          <w:b/>
          <w:bCs/>
          <w:lang w:val="fr-FR"/>
          <w:rPrChange w:id="95" w:author="Balasubramanian, Ruchita" w:date="2025-08-05T15:31:00Z" w16du:dateUtc="2025-08-05T19:31:00Z">
            <w:rPr>
              <w:b/>
              <w:bCs/>
              <w:lang w:val="fr-FR"/>
            </w:rPr>
          </w:rPrChange>
        </w:rPr>
      </w:pPr>
      <w:r w:rsidRPr="00F77336">
        <w:rPr>
          <w:rFonts w:ascii="Times New Roman" w:hAnsi="Times New Roman" w:cs="Times New Roman"/>
          <w:b/>
          <w:bCs/>
          <w:lang w:val="fr-FR"/>
          <w:rPrChange w:id="96" w:author="Balasubramanian, Ruchita" w:date="2025-08-05T15:31:00Z" w16du:dateUtc="2025-08-05T19:31:00Z">
            <w:rPr>
              <w:b/>
              <w:bCs/>
              <w:lang w:val="fr-FR"/>
            </w:rPr>
          </w:rPrChange>
        </w:rPr>
        <w:t xml:space="preserve">40 Word </w:t>
      </w:r>
      <w:proofErr w:type="spellStart"/>
      <w:r w:rsidRPr="00F77336">
        <w:rPr>
          <w:rFonts w:ascii="Times New Roman" w:hAnsi="Times New Roman" w:cs="Times New Roman"/>
          <w:b/>
          <w:bCs/>
          <w:lang w:val="fr-FR"/>
          <w:rPrChange w:id="97" w:author="Balasubramanian, Ruchita" w:date="2025-08-05T15:31:00Z" w16du:dateUtc="2025-08-05T19:31:00Z">
            <w:rPr>
              <w:b/>
              <w:bCs/>
              <w:lang w:val="fr-FR"/>
            </w:rPr>
          </w:rPrChange>
        </w:rPr>
        <w:t>Summary</w:t>
      </w:r>
      <w:proofErr w:type="spellEnd"/>
    </w:p>
    <w:p w14:paraId="04D99042" w14:textId="40C3D817" w:rsidR="004D5334" w:rsidRPr="00F77336" w:rsidRDefault="004D5334">
      <w:pPr>
        <w:rPr>
          <w:rFonts w:ascii="Times New Roman" w:hAnsi="Times New Roman" w:cs="Times New Roman"/>
          <w:b/>
          <w:bCs/>
          <w:lang w:val="fr-FR"/>
          <w:rPrChange w:id="98" w:author="Balasubramanian, Ruchita" w:date="2025-08-05T15:31:00Z" w16du:dateUtc="2025-08-05T19:31:00Z">
            <w:rPr>
              <w:b/>
              <w:bCs/>
              <w:lang w:val="fr-FR"/>
            </w:rPr>
          </w:rPrChange>
        </w:rPr>
      </w:pPr>
      <w:r w:rsidRPr="00F77336">
        <w:rPr>
          <w:rFonts w:ascii="Times New Roman" w:hAnsi="Times New Roman" w:cs="Times New Roman"/>
          <w:rPrChange w:id="99" w:author="Balasubramanian, Ruchita" w:date="2025-08-05T15:31:00Z" w16du:dateUtc="2025-08-05T19:31:00Z">
            <w:rPr/>
          </w:rPrChange>
        </w:rPr>
        <w:t xml:space="preserve">A complete cessation of CDC-funded HIV testing could cause a 10% increase in infections by 2030 across 18 U.S. states, with this impact disproportionately affecting rural areas. Mobilizing access to alternative HIV testing </w:t>
      </w:r>
      <w:r w:rsidR="005B2B1E" w:rsidRPr="00F77336">
        <w:rPr>
          <w:rFonts w:ascii="Times New Roman" w:hAnsi="Times New Roman" w:cs="Times New Roman"/>
          <w:rPrChange w:id="100" w:author="Balasubramanian, Ruchita" w:date="2025-08-05T15:31:00Z" w16du:dateUtc="2025-08-05T19:31:00Z">
            <w:rPr/>
          </w:rPrChange>
        </w:rPr>
        <w:t xml:space="preserve">would </w:t>
      </w:r>
      <w:r w:rsidRPr="00F77336">
        <w:rPr>
          <w:rFonts w:ascii="Times New Roman" w:hAnsi="Times New Roman" w:cs="Times New Roman"/>
          <w:rPrChange w:id="101" w:author="Balasubramanian, Ruchita" w:date="2025-08-05T15:31:00Z" w16du:dateUtc="2025-08-05T19:31:00Z">
            <w:rPr/>
          </w:rPrChange>
        </w:rPr>
        <w:t xml:space="preserve">be critical to mitigating this impact. </w:t>
      </w:r>
    </w:p>
    <w:p w14:paraId="3AB127DC" w14:textId="1B5BAF50" w:rsidR="005B2B1E" w:rsidRPr="00F77336" w:rsidRDefault="005B2B1E">
      <w:pPr>
        <w:rPr>
          <w:rFonts w:ascii="Times New Roman" w:hAnsi="Times New Roman" w:cs="Times New Roman"/>
          <w:lang w:val="fr-FR"/>
          <w:rPrChange w:id="102" w:author="Balasubramanian, Ruchita" w:date="2025-08-05T15:31:00Z" w16du:dateUtc="2025-08-05T19:31:00Z">
            <w:rPr>
              <w:lang w:val="fr-FR"/>
            </w:rPr>
          </w:rPrChange>
        </w:rPr>
      </w:pPr>
      <w:r w:rsidRPr="00F77336">
        <w:rPr>
          <w:rFonts w:ascii="Times New Roman" w:hAnsi="Times New Roman" w:cs="Times New Roman"/>
          <w:lang w:val="fr-FR"/>
          <w:rPrChange w:id="103" w:author="Balasubramanian, Ruchita" w:date="2025-08-05T15:31:00Z" w16du:dateUtc="2025-08-05T19:31:00Z">
            <w:rPr>
              <w:lang w:val="fr-FR"/>
            </w:rPr>
          </w:rPrChange>
        </w:rPr>
        <w:lastRenderedPageBreak/>
        <w:br w:type="page"/>
      </w:r>
    </w:p>
    <w:p w14:paraId="3A9BA097" w14:textId="77777777" w:rsidR="00F85F10" w:rsidRPr="00F77336" w:rsidRDefault="007B6CD6">
      <w:pPr>
        <w:rPr>
          <w:rFonts w:ascii="Times New Roman" w:hAnsi="Times New Roman" w:cs="Times New Roman"/>
          <w:b/>
          <w:rPrChange w:id="104" w:author="Balasubramanian, Ruchita" w:date="2025-08-05T15:31:00Z" w16du:dateUtc="2025-08-05T19:31:00Z">
            <w:rPr>
              <w:b/>
            </w:rPr>
          </w:rPrChange>
        </w:rPr>
      </w:pPr>
      <w:r w:rsidRPr="00F77336">
        <w:rPr>
          <w:rFonts w:ascii="Times New Roman" w:hAnsi="Times New Roman" w:cs="Times New Roman"/>
          <w:b/>
          <w:rPrChange w:id="105" w:author="Balasubramanian, Ruchita" w:date="2025-08-05T15:31:00Z" w16du:dateUtc="2025-08-05T19:31:00Z">
            <w:rPr>
              <w:b/>
            </w:rPr>
          </w:rPrChange>
        </w:rPr>
        <w:lastRenderedPageBreak/>
        <w:t>Abstract:</w:t>
      </w:r>
    </w:p>
    <w:p w14:paraId="7F6C9871" w14:textId="77777777" w:rsidR="00F85F10" w:rsidRPr="00F77336" w:rsidRDefault="007B6CD6">
      <w:pPr>
        <w:rPr>
          <w:rFonts w:ascii="Times New Roman" w:hAnsi="Times New Roman" w:cs="Times New Roman"/>
          <w:rPrChange w:id="106" w:author="Balasubramanian, Ruchita" w:date="2025-08-05T15:31:00Z" w16du:dateUtc="2025-08-05T19:31:00Z">
            <w:rPr/>
          </w:rPrChange>
        </w:rPr>
      </w:pPr>
      <w:r w:rsidRPr="00F77336">
        <w:rPr>
          <w:rFonts w:ascii="Times New Roman" w:hAnsi="Times New Roman" w:cs="Times New Roman"/>
          <w:b/>
          <w:rPrChange w:id="107" w:author="Balasubramanian, Ruchita" w:date="2025-08-05T15:31:00Z" w16du:dateUtc="2025-08-05T19:31:00Z">
            <w:rPr>
              <w:b/>
            </w:rPr>
          </w:rPrChange>
        </w:rPr>
        <w:t xml:space="preserve">Background: </w:t>
      </w:r>
    </w:p>
    <w:p w14:paraId="04213438" w14:textId="378CE8D7" w:rsidR="00F85F10" w:rsidRPr="00F77336" w:rsidRDefault="007B6CD6">
      <w:pPr>
        <w:rPr>
          <w:rFonts w:ascii="Times New Roman" w:hAnsi="Times New Roman" w:cs="Times New Roman"/>
          <w:rPrChange w:id="108" w:author="Balasubramanian, Ruchita" w:date="2025-08-05T15:31:00Z" w16du:dateUtc="2025-08-05T19:31:00Z">
            <w:rPr/>
          </w:rPrChange>
        </w:rPr>
      </w:pPr>
      <w:r w:rsidRPr="00F77336">
        <w:rPr>
          <w:rFonts w:ascii="Times New Roman" w:hAnsi="Times New Roman" w:cs="Times New Roman"/>
          <w:rPrChange w:id="109" w:author="Balasubramanian, Ruchita" w:date="2025-08-05T15:31:00Z" w16du:dateUtc="2025-08-05T19:31:00Z">
            <w:rPr/>
          </w:rPrChange>
        </w:rPr>
        <w:t xml:space="preserve">Timely </w:t>
      </w:r>
      <w:r w:rsidR="00257A20" w:rsidRPr="00F77336">
        <w:rPr>
          <w:rFonts w:ascii="Times New Roman" w:hAnsi="Times New Roman" w:cs="Times New Roman"/>
          <w:rPrChange w:id="110" w:author="Balasubramanian, Ruchita" w:date="2025-08-05T15:31:00Z" w16du:dateUtc="2025-08-05T19:31:00Z">
            <w:rPr/>
          </w:rPrChange>
        </w:rPr>
        <w:t xml:space="preserve">HIV </w:t>
      </w:r>
      <w:r w:rsidRPr="00F77336">
        <w:rPr>
          <w:rFonts w:ascii="Times New Roman" w:hAnsi="Times New Roman" w:cs="Times New Roman"/>
          <w:rPrChange w:id="111" w:author="Balasubramanian, Ruchita" w:date="2025-08-05T15:31:00Z" w16du:dateUtc="2025-08-05T19:31:00Z">
            <w:rPr/>
          </w:rPrChange>
        </w:rPr>
        <w:t xml:space="preserve">diagnosis and treatment is critical to preventing transmission. The US Centers for Disease Control and Prevention (CDC) provides funding for HIV testing to local health departments and community organizations. We sought to estimate the number of additional HIV infections that would result from ending or interrupting CDC funding for HIV tests in US states. </w:t>
      </w:r>
    </w:p>
    <w:p w14:paraId="08DD03EA" w14:textId="77777777" w:rsidR="00F85F10" w:rsidRPr="00F77336" w:rsidRDefault="007B6CD6">
      <w:pPr>
        <w:rPr>
          <w:rFonts w:ascii="Times New Roman" w:hAnsi="Times New Roman" w:cs="Times New Roman"/>
          <w:rPrChange w:id="112" w:author="Balasubramanian, Ruchita" w:date="2025-08-05T15:31:00Z" w16du:dateUtc="2025-08-05T19:31:00Z">
            <w:rPr/>
          </w:rPrChange>
        </w:rPr>
      </w:pPr>
      <w:r w:rsidRPr="00F77336">
        <w:rPr>
          <w:rFonts w:ascii="Times New Roman" w:hAnsi="Times New Roman" w:cs="Times New Roman"/>
          <w:b/>
          <w:rPrChange w:id="113" w:author="Balasubramanian, Ruchita" w:date="2025-08-05T15:31:00Z" w16du:dateUtc="2025-08-05T19:31:00Z">
            <w:rPr>
              <w:b/>
            </w:rPr>
          </w:rPrChange>
        </w:rPr>
        <w:t xml:space="preserve">Methods: </w:t>
      </w:r>
    </w:p>
    <w:p w14:paraId="21EBEAFF" w14:textId="6A39470D" w:rsidR="00F85F10" w:rsidRPr="00F77336" w:rsidRDefault="007B6CD6">
      <w:pPr>
        <w:rPr>
          <w:rFonts w:ascii="Times New Roman" w:hAnsi="Times New Roman" w:cs="Times New Roman"/>
          <w:rPrChange w:id="114" w:author="Balasubramanian, Ruchita" w:date="2025-08-05T15:31:00Z" w16du:dateUtc="2025-08-05T19:31:00Z">
            <w:rPr/>
          </w:rPrChange>
        </w:rPr>
      </w:pPr>
      <w:r w:rsidRPr="00F77336">
        <w:rPr>
          <w:rFonts w:ascii="Times New Roman" w:hAnsi="Times New Roman" w:cs="Times New Roman"/>
          <w:rPrChange w:id="115" w:author="Balasubramanian, Ruchita" w:date="2025-08-05T15:31:00Z" w16du:dateUtc="2025-08-05T19:31:00Z">
            <w:rPr/>
          </w:rPrChange>
        </w:rPr>
        <w:t>We used a validated model of HIV transmission to simulate HIV epidemics in 18 US states. We projected incidence forward under three scenarios where all CDC-funded HIV testing ends in October 2025 and (1) never resumes, (2) returns to previous levels between January and December 202</w:t>
      </w:r>
      <w:r w:rsidR="00090D4A" w:rsidRPr="00F77336">
        <w:rPr>
          <w:rFonts w:ascii="Times New Roman" w:hAnsi="Times New Roman" w:cs="Times New Roman"/>
          <w:rPrChange w:id="116" w:author="Balasubramanian, Ruchita" w:date="2025-08-05T15:31:00Z" w16du:dateUtc="2025-08-05T19:31:00Z">
            <w:rPr/>
          </w:rPrChange>
        </w:rPr>
        <w:t>7</w:t>
      </w:r>
      <w:r w:rsidRPr="00F77336">
        <w:rPr>
          <w:rFonts w:ascii="Times New Roman" w:hAnsi="Times New Roman" w:cs="Times New Roman"/>
          <w:rPrChange w:id="117" w:author="Balasubramanian, Ruchita" w:date="2025-08-05T15:31:00Z" w16du:dateUtc="2025-08-05T19:31:00Z">
            <w:rPr/>
          </w:rPrChange>
        </w:rPr>
        <w:t xml:space="preserve">, and (3) </w:t>
      </w:r>
      <w:r w:rsidR="002E0F2B" w:rsidRPr="00F77336">
        <w:rPr>
          <w:rFonts w:ascii="Times New Roman" w:hAnsi="Times New Roman" w:cs="Times New Roman"/>
          <w:rPrChange w:id="118" w:author="Balasubramanian, Ruchita" w:date="2025-08-05T15:31:00Z" w16du:dateUtc="2025-08-05T19:31:00Z">
            <w:rPr/>
          </w:rPrChange>
        </w:rPr>
        <w:t xml:space="preserve">returns </w:t>
      </w:r>
      <w:r w:rsidRPr="00F77336">
        <w:rPr>
          <w:rFonts w:ascii="Times New Roman" w:hAnsi="Times New Roman" w:cs="Times New Roman"/>
          <w:rPrChange w:id="119" w:author="Balasubramanian, Ruchita" w:date="2025-08-05T15:31:00Z" w16du:dateUtc="2025-08-05T19:31:00Z">
            <w:rPr/>
          </w:rPrChange>
        </w:rPr>
        <w:t>from January to December 202</w:t>
      </w:r>
      <w:r w:rsidR="00090D4A" w:rsidRPr="00F77336">
        <w:rPr>
          <w:rFonts w:ascii="Times New Roman" w:hAnsi="Times New Roman" w:cs="Times New Roman"/>
          <w:rPrChange w:id="120" w:author="Balasubramanian, Ruchita" w:date="2025-08-05T15:31:00Z" w16du:dateUtc="2025-08-05T19:31:00Z">
            <w:rPr/>
          </w:rPrChange>
        </w:rPr>
        <w:t>9</w:t>
      </w:r>
      <w:r w:rsidRPr="00F77336">
        <w:rPr>
          <w:rFonts w:ascii="Times New Roman" w:hAnsi="Times New Roman" w:cs="Times New Roman"/>
          <w:rPrChange w:id="121" w:author="Balasubramanian, Ruchita" w:date="2025-08-05T15:31:00Z" w16du:dateUtc="2025-08-05T19:31:00Z">
            <w:rPr/>
          </w:rPrChange>
        </w:rPr>
        <w:t>. We calculated the excess incident HIV infections compared to a scenario where CDC-funded testing continues uninterrupted.</w:t>
      </w:r>
    </w:p>
    <w:p w14:paraId="72A2FAF2" w14:textId="77777777" w:rsidR="00F85F10" w:rsidRPr="00F77336" w:rsidRDefault="007B6CD6">
      <w:pPr>
        <w:rPr>
          <w:rFonts w:ascii="Times New Roman" w:hAnsi="Times New Roman" w:cs="Times New Roman"/>
          <w:rPrChange w:id="122" w:author="Balasubramanian, Ruchita" w:date="2025-08-05T15:31:00Z" w16du:dateUtc="2025-08-05T19:31:00Z">
            <w:rPr/>
          </w:rPrChange>
        </w:rPr>
      </w:pPr>
      <w:r w:rsidRPr="00F77336">
        <w:rPr>
          <w:rFonts w:ascii="Times New Roman" w:hAnsi="Times New Roman" w:cs="Times New Roman"/>
          <w:b/>
          <w:rPrChange w:id="123" w:author="Balasubramanian, Ruchita" w:date="2025-08-05T15:31:00Z" w16du:dateUtc="2025-08-05T19:31:00Z">
            <w:rPr>
              <w:b/>
            </w:rPr>
          </w:rPrChange>
        </w:rPr>
        <w:t xml:space="preserve">Results: </w:t>
      </w:r>
    </w:p>
    <w:p w14:paraId="71820C99" w14:textId="26FCD28B" w:rsidR="00F85F10" w:rsidRPr="00F77336" w:rsidRDefault="007B6CD6">
      <w:pPr>
        <w:rPr>
          <w:rFonts w:ascii="Times New Roman" w:hAnsi="Times New Roman" w:cs="Times New Roman"/>
          <w:rPrChange w:id="124" w:author="Balasubramanian, Ruchita" w:date="2025-08-05T15:31:00Z" w16du:dateUtc="2025-08-05T19:31:00Z">
            <w:rPr/>
          </w:rPrChange>
        </w:rPr>
      </w:pPr>
      <w:r w:rsidRPr="00F77336">
        <w:rPr>
          <w:rFonts w:ascii="Times New Roman" w:hAnsi="Times New Roman" w:cs="Times New Roman"/>
          <w:rPrChange w:id="125" w:author="Balasubramanian, Ruchita" w:date="2025-08-05T15:31:00Z" w16du:dateUtc="2025-08-05T19:31:00Z">
            <w:rPr/>
          </w:rPrChange>
        </w:rPr>
        <w:t xml:space="preserve">If CDC funding for HIV tests </w:t>
      </w:r>
      <w:r w:rsidR="00714E80" w:rsidRPr="00F77336">
        <w:rPr>
          <w:rFonts w:ascii="Times New Roman" w:hAnsi="Times New Roman" w:cs="Times New Roman"/>
          <w:rPrChange w:id="126" w:author="Balasubramanian, Ruchita" w:date="2025-08-05T15:31:00Z" w16du:dateUtc="2025-08-05T19:31:00Z">
            <w:rPr/>
          </w:rPrChange>
        </w:rPr>
        <w:t xml:space="preserve">were to </w:t>
      </w:r>
      <w:r w:rsidRPr="00F77336">
        <w:rPr>
          <w:rFonts w:ascii="Times New Roman" w:hAnsi="Times New Roman" w:cs="Times New Roman"/>
          <w:rPrChange w:id="127" w:author="Balasubramanian, Ruchita" w:date="2025-08-05T15:31:00Z" w16du:dateUtc="2025-08-05T19:31:00Z">
            <w:rPr/>
          </w:rPrChange>
        </w:rPr>
        <w:t xml:space="preserve">end </w:t>
      </w:r>
      <w:r w:rsidR="00714E80" w:rsidRPr="00F77336">
        <w:rPr>
          <w:rFonts w:ascii="Times New Roman" w:hAnsi="Times New Roman" w:cs="Times New Roman"/>
          <w:rPrChange w:id="128" w:author="Balasubramanian, Ruchita" w:date="2025-08-05T15:31:00Z" w16du:dateUtc="2025-08-05T19:31:00Z">
            <w:rPr/>
          </w:rPrChange>
        </w:rPr>
        <w:t>on October 1, 2025</w:t>
      </w:r>
      <w:r w:rsidRPr="00F77336">
        <w:rPr>
          <w:rFonts w:ascii="Times New Roman" w:hAnsi="Times New Roman" w:cs="Times New Roman"/>
          <w:rPrChange w:id="129" w:author="Balasubramanian, Ruchita" w:date="2025-08-05T15:31:00Z" w16du:dateUtc="2025-08-05T19:31:00Z">
            <w:rPr/>
          </w:rPrChange>
        </w:rPr>
        <w:t xml:space="preserve">, we project 12,751 additional HIV infections across 18 states by 2030 (95% </w:t>
      </w:r>
      <w:r w:rsidR="00257A20" w:rsidRPr="00F77336">
        <w:rPr>
          <w:rFonts w:ascii="Times New Roman" w:hAnsi="Times New Roman" w:cs="Times New Roman"/>
          <w:rPrChange w:id="130" w:author="Balasubramanian, Ruchita" w:date="2025-08-05T15:31:00Z" w16du:dateUtc="2025-08-05T19:31:00Z">
            <w:rPr/>
          </w:rPrChange>
        </w:rPr>
        <w:t>C</w:t>
      </w:r>
      <w:r w:rsidRPr="00F77336">
        <w:rPr>
          <w:rFonts w:ascii="Times New Roman" w:hAnsi="Times New Roman" w:cs="Times New Roman"/>
          <w:rPrChange w:id="131" w:author="Balasubramanian, Ruchita" w:date="2025-08-05T15:31:00Z" w16du:dateUtc="2025-08-05T19:31:00Z">
            <w:rPr/>
          </w:rPrChange>
        </w:rPr>
        <w:t xml:space="preserve">redible </w:t>
      </w:r>
      <w:r w:rsidR="00257A20" w:rsidRPr="00F77336">
        <w:rPr>
          <w:rFonts w:ascii="Times New Roman" w:hAnsi="Times New Roman" w:cs="Times New Roman"/>
          <w:rPrChange w:id="132" w:author="Balasubramanian, Ruchita" w:date="2025-08-05T15:31:00Z" w16du:dateUtc="2025-08-05T19:31:00Z">
            <w:rPr/>
          </w:rPrChange>
        </w:rPr>
        <w:t>I</w:t>
      </w:r>
      <w:r w:rsidRPr="00F77336">
        <w:rPr>
          <w:rFonts w:ascii="Times New Roman" w:hAnsi="Times New Roman" w:cs="Times New Roman"/>
          <w:rPrChange w:id="133" w:author="Balasubramanian, Ruchita" w:date="2025-08-05T15:31:00Z" w16du:dateUtc="2025-08-05T19:31:00Z">
            <w:rPr/>
          </w:rPrChange>
        </w:rPr>
        <w:t>nterval</w:t>
      </w:r>
      <w:r w:rsidR="00EA1278" w:rsidRPr="00F77336">
        <w:rPr>
          <w:rFonts w:ascii="Times New Roman" w:hAnsi="Times New Roman" w:cs="Times New Roman"/>
          <w:rPrChange w:id="134" w:author="Balasubramanian, Ruchita" w:date="2025-08-05T15:31:00Z" w16du:dateUtc="2025-08-05T19:31:00Z">
            <w:rPr/>
          </w:rPrChange>
        </w:rPr>
        <w:t xml:space="preserve"> </w:t>
      </w:r>
      <w:r w:rsidRPr="00F77336">
        <w:rPr>
          <w:rFonts w:ascii="Times New Roman" w:hAnsi="Times New Roman" w:cs="Times New Roman"/>
          <w:rPrChange w:id="135" w:author="Balasubramanian, Ruchita" w:date="2025-08-05T15:31:00Z" w16du:dateUtc="2025-08-05T19:31:00Z">
            <w:rPr/>
          </w:rPrChange>
        </w:rPr>
        <w:t>4,548</w:t>
      </w:r>
      <w:r w:rsidR="00432413" w:rsidRPr="00F77336">
        <w:rPr>
          <w:rFonts w:ascii="Times New Roman" w:hAnsi="Times New Roman" w:cs="Times New Roman"/>
          <w:rPrChange w:id="136" w:author="Balasubramanian, Ruchita" w:date="2025-08-05T15:31:00Z" w16du:dateUtc="2025-08-05T19:31:00Z">
            <w:rPr/>
          </w:rPrChange>
        </w:rPr>
        <w:t xml:space="preserve"> to </w:t>
      </w:r>
      <w:r w:rsidRPr="00F77336">
        <w:rPr>
          <w:rFonts w:ascii="Times New Roman" w:hAnsi="Times New Roman" w:cs="Times New Roman"/>
          <w:rPrChange w:id="137" w:author="Balasubramanian, Ruchita" w:date="2025-08-05T15:31:00Z" w16du:dateUtc="2025-08-05T19:31:00Z">
            <w:rPr/>
          </w:rPrChange>
        </w:rPr>
        <w:t>21,906) – an increase of 10%. The projected effects varied by state, ranging from a 2.7% increase in Washington (1.0 to 4.7%) to a 29.8% increase in Louisiana (9.4</w:t>
      </w:r>
      <w:r w:rsidR="00432413" w:rsidRPr="00F77336">
        <w:rPr>
          <w:rFonts w:ascii="Times New Roman" w:hAnsi="Times New Roman" w:cs="Times New Roman"/>
          <w:rPrChange w:id="138" w:author="Balasubramanian, Ruchita" w:date="2025-08-05T15:31:00Z" w16du:dateUtc="2025-08-05T19:31:00Z">
            <w:rPr/>
          </w:rPrChange>
        </w:rPr>
        <w:t xml:space="preserve"> to </w:t>
      </w:r>
      <w:r w:rsidRPr="00F77336">
        <w:rPr>
          <w:rFonts w:ascii="Times New Roman" w:hAnsi="Times New Roman" w:cs="Times New Roman"/>
          <w:rPrChange w:id="139" w:author="Balasubramanian, Ruchita" w:date="2025-08-05T15:31:00Z" w16du:dateUtc="2025-08-05T19:31:00Z">
            <w:rPr/>
          </w:rPrChange>
        </w:rPr>
        <w:t>59.8</w:t>
      </w:r>
      <w:r w:rsidR="00257A20" w:rsidRPr="00F77336">
        <w:rPr>
          <w:rFonts w:ascii="Times New Roman" w:hAnsi="Times New Roman" w:cs="Times New Roman"/>
          <w:rPrChange w:id="140" w:author="Balasubramanian, Ruchita" w:date="2025-08-05T15:31:00Z" w16du:dateUtc="2025-08-05T19:31:00Z">
            <w:rPr/>
          </w:rPrChange>
        </w:rPr>
        <w:t>)</w:t>
      </w:r>
      <w:r w:rsidR="004C6040" w:rsidRPr="00F77336">
        <w:rPr>
          <w:rFonts w:ascii="Times New Roman" w:hAnsi="Times New Roman" w:cs="Times New Roman"/>
          <w:rPrChange w:id="141" w:author="Balasubramanian, Ruchita" w:date="2025-08-05T15:31:00Z" w16du:dateUtc="2025-08-05T19:31:00Z">
            <w:rPr/>
          </w:rPrChange>
        </w:rPr>
        <w:t>.</w:t>
      </w:r>
      <w:r w:rsidR="00714E80" w:rsidRPr="00F77336">
        <w:rPr>
          <w:rFonts w:ascii="Times New Roman" w:hAnsi="Times New Roman" w:cs="Times New Roman"/>
          <w:rPrChange w:id="142" w:author="Balasubramanian, Ruchita" w:date="2025-08-05T15:31:00Z" w16du:dateUtc="2025-08-05T19:31:00Z">
            <w:rPr/>
          </w:rPrChange>
        </w:rPr>
        <w:t xml:space="preserve"> </w:t>
      </w:r>
      <w:r w:rsidR="00432413" w:rsidRPr="00F77336">
        <w:rPr>
          <w:rFonts w:ascii="Times New Roman" w:hAnsi="Times New Roman" w:cs="Times New Roman"/>
          <w:rPrChange w:id="143" w:author="Balasubramanian, Ruchita" w:date="2025-08-05T15:31:00Z" w16du:dateUtc="2025-08-05T19:31:00Z">
            <w:rPr/>
          </w:rPrChange>
        </w:rPr>
        <w:t>S</w:t>
      </w:r>
      <w:r w:rsidRPr="00F77336">
        <w:rPr>
          <w:rFonts w:ascii="Times New Roman" w:hAnsi="Times New Roman" w:cs="Times New Roman"/>
          <w:rPrChange w:id="144" w:author="Balasubramanian, Ruchita" w:date="2025-08-05T15:31:00Z" w16du:dateUtc="2025-08-05T19:31:00Z">
            <w:rPr/>
          </w:rPrChange>
        </w:rPr>
        <w:t>tates that perform more CDC</w:t>
      </w:r>
      <w:r w:rsidR="0057596B" w:rsidRPr="00F77336">
        <w:rPr>
          <w:rFonts w:ascii="Times New Roman" w:hAnsi="Times New Roman" w:cs="Times New Roman"/>
          <w:rPrChange w:id="145" w:author="Balasubramanian, Ruchita" w:date="2025-08-05T15:31:00Z" w16du:dateUtc="2025-08-05T19:31:00Z">
            <w:rPr/>
          </w:rPrChange>
        </w:rPr>
        <w:t>-</w:t>
      </w:r>
      <w:r w:rsidRPr="00F77336">
        <w:rPr>
          <w:rFonts w:ascii="Times New Roman" w:hAnsi="Times New Roman" w:cs="Times New Roman"/>
          <w:rPrChange w:id="146" w:author="Balasubramanian, Ruchita" w:date="2025-08-05T15:31:00Z" w16du:dateUtc="2025-08-05T19:31:00Z">
            <w:rPr/>
          </w:rPrChange>
        </w:rPr>
        <w:t xml:space="preserve">funded tests and </w:t>
      </w:r>
      <w:r w:rsidR="00257A20" w:rsidRPr="00F77336">
        <w:rPr>
          <w:rFonts w:ascii="Times New Roman" w:hAnsi="Times New Roman" w:cs="Times New Roman"/>
          <w:rPrChange w:id="147" w:author="Balasubramanian, Ruchita" w:date="2025-08-05T15:31:00Z" w16du:dateUtc="2025-08-05T19:31:00Z">
            <w:rPr/>
          </w:rPrChange>
        </w:rPr>
        <w:t xml:space="preserve">states </w:t>
      </w:r>
      <w:r w:rsidRPr="00F77336">
        <w:rPr>
          <w:rFonts w:ascii="Times New Roman" w:hAnsi="Times New Roman" w:cs="Times New Roman"/>
          <w:rPrChange w:id="148" w:author="Balasubramanian, Ruchita" w:date="2025-08-05T15:31:00Z" w16du:dateUtc="2025-08-05T19:31:00Z">
            <w:rPr/>
          </w:rPrChange>
        </w:rPr>
        <w:t xml:space="preserve">with </w:t>
      </w:r>
      <w:r w:rsidR="00257A20" w:rsidRPr="00F77336">
        <w:rPr>
          <w:rFonts w:ascii="Times New Roman" w:hAnsi="Times New Roman" w:cs="Times New Roman"/>
          <w:rPrChange w:id="149" w:author="Balasubramanian, Ruchita" w:date="2025-08-05T15:31:00Z" w16du:dateUtc="2025-08-05T19:31:00Z">
            <w:rPr/>
          </w:rPrChange>
        </w:rPr>
        <w:t xml:space="preserve">more </w:t>
      </w:r>
      <w:r w:rsidRPr="00F77336">
        <w:rPr>
          <w:rFonts w:ascii="Times New Roman" w:hAnsi="Times New Roman" w:cs="Times New Roman"/>
          <w:rPrChange w:id="150" w:author="Balasubramanian, Ruchita" w:date="2025-08-05T15:31:00Z" w16du:dateUtc="2025-08-05T19:31:00Z">
            <w:rPr/>
          </w:rPrChange>
        </w:rPr>
        <w:t>rural HIV epidemics were projected to see greater rises in incidence.</w:t>
      </w:r>
    </w:p>
    <w:p w14:paraId="60BF8863" w14:textId="77777777" w:rsidR="00F85F10" w:rsidRPr="00F77336" w:rsidRDefault="007B6CD6">
      <w:pPr>
        <w:rPr>
          <w:rFonts w:ascii="Times New Roman" w:hAnsi="Times New Roman" w:cs="Times New Roman"/>
          <w:b/>
          <w:rPrChange w:id="151" w:author="Balasubramanian, Ruchita" w:date="2025-08-05T15:31:00Z" w16du:dateUtc="2025-08-05T19:31:00Z">
            <w:rPr>
              <w:b/>
            </w:rPr>
          </w:rPrChange>
        </w:rPr>
      </w:pPr>
      <w:r w:rsidRPr="00F77336">
        <w:rPr>
          <w:rFonts w:ascii="Times New Roman" w:hAnsi="Times New Roman" w:cs="Times New Roman"/>
          <w:b/>
          <w:rPrChange w:id="152" w:author="Balasubramanian, Ruchita" w:date="2025-08-05T15:31:00Z" w16du:dateUtc="2025-08-05T19:31:00Z">
            <w:rPr>
              <w:b/>
            </w:rPr>
          </w:rPrChange>
        </w:rPr>
        <w:t xml:space="preserve">Conclusions: </w:t>
      </w:r>
    </w:p>
    <w:p w14:paraId="2EE0304F" w14:textId="77777777" w:rsidR="00F85F10" w:rsidRPr="00F77336" w:rsidRDefault="007B6CD6">
      <w:pPr>
        <w:rPr>
          <w:rFonts w:ascii="Times New Roman" w:hAnsi="Times New Roman" w:cs="Times New Roman"/>
          <w:rPrChange w:id="153" w:author="Balasubramanian, Ruchita" w:date="2025-08-05T15:31:00Z" w16du:dateUtc="2025-08-05T19:31:00Z">
            <w:rPr/>
          </w:rPrChange>
        </w:rPr>
      </w:pPr>
      <w:r w:rsidRPr="00F77336">
        <w:rPr>
          <w:rFonts w:ascii="Times New Roman" w:hAnsi="Times New Roman" w:cs="Times New Roman"/>
          <w:rPrChange w:id="154" w:author="Balasubramanian, Ruchita" w:date="2025-08-05T15:31:00Z" w16du:dateUtc="2025-08-05T19:31:00Z">
            <w:rPr/>
          </w:rPrChange>
        </w:rPr>
        <w:t>Disruptions to CDC-funded HIV testing would substantially increase new infections, particularly in states with more rural epidemics. These findings demonstrate the value of the CDC’s HIV testing activities in curbing the spread of HIV in the US.</w:t>
      </w:r>
    </w:p>
    <w:p w14:paraId="69AA0137" w14:textId="77777777" w:rsidR="00F85F10" w:rsidRPr="00F77336" w:rsidRDefault="00F85F10">
      <w:pPr>
        <w:rPr>
          <w:rFonts w:ascii="Times New Roman" w:hAnsi="Times New Roman" w:cs="Times New Roman"/>
          <w:b/>
          <w:rPrChange w:id="155" w:author="Balasubramanian, Ruchita" w:date="2025-08-05T15:31:00Z" w16du:dateUtc="2025-08-05T19:31:00Z">
            <w:rPr>
              <w:b/>
            </w:rPr>
          </w:rPrChange>
        </w:rPr>
      </w:pPr>
    </w:p>
    <w:p w14:paraId="39FD95DD" w14:textId="77777777" w:rsidR="00F85F10" w:rsidRPr="00F77336" w:rsidRDefault="00F85F10">
      <w:pPr>
        <w:rPr>
          <w:rFonts w:ascii="Times New Roman" w:hAnsi="Times New Roman" w:cs="Times New Roman"/>
          <w:b/>
          <w:rPrChange w:id="156" w:author="Balasubramanian, Ruchita" w:date="2025-08-05T15:31:00Z" w16du:dateUtc="2025-08-05T19:31:00Z">
            <w:rPr>
              <w:b/>
            </w:rPr>
          </w:rPrChange>
        </w:rPr>
      </w:pPr>
    </w:p>
    <w:p w14:paraId="506B14ED" w14:textId="77777777" w:rsidR="00F85F10" w:rsidRPr="00F77336" w:rsidRDefault="007B6CD6">
      <w:pPr>
        <w:rPr>
          <w:rFonts w:ascii="Times New Roman" w:hAnsi="Times New Roman" w:cs="Times New Roman"/>
          <w:b/>
          <w:rPrChange w:id="157" w:author="Balasubramanian, Ruchita" w:date="2025-08-05T15:31:00Z" w16du:dateUtc="2025-08-05T19:31:00Z">
            <w:rPr>
              <w:b/>
            </w:rPr>
          </w:rPrChange>
        </w:rPr>
      </w:pPr>
      <w:r w:rsidRPr="00F77336">
        <w:rPr>
          <w:rFonts w:ascii="Times New Roman" w:hAnsi="Times New Roman" w:cs="Times New Roman"/>
          <w:rPrChange w:id="158" w:author="Balasubramanian, Ruchita" w:date="2025-08-05T15:31:00Z" w16du:dateUtc="2025-08-05T19:31:00Z">
            <w:rPr/>
          </w:rPrChange>
        </w:rPr>
        <w:br w:type="page"/>
      </w:r>
    </w:p>
    <w:p w14:paraId="370EB98A" w14:textId="77777777" w:rsidR="00F85F10" w:rsidRPr="00F77336" w:rsidRDefault="007B6CD6">
      <w:pPr>
        <w:rPr>
          <w:rFonts w:ascii="Times New Roman" w:hAnsi="Times New Roman" w:cs="Times New Roman"/>
          <w:rPrChange w:id="159" w:author="Balasubramanian, Ruchita" w:date="2025-08-05T15:31:00Z" w16du:dateUtc="2025-08-05T19:31:00Z">
            <w:rPr/>
          </w:rPrChange>
        </w:rPr>
      </w:pPr>
      <w:r w:rsidRPr="00F77336">
        <w:rPr>
          <w:rFonts w:ascii="Times New Roman" w:hAnsi="Times New Roman" w:cs="Times New Roman"/>
          <w:b/>
          <w:rPrChange w:id="160" w:author="Balasubramanian, Ruchita" w:date="2025-08-05T15:31:00Z" w16du:dateUtc="2025-08-05T19:31:00Z">
            <w:rPr>
              <w:b/>
            </w:rPr>
          </w:rPrChange>
        </w:rPr>
        <w:lastRenderedPageBreak/>
        <w:t>Introduction</w:t>
      </w:r>
      <w:r w:rsidRPr="00F77336">
        <w:rPr>
          <w:rFonts w:ascii="Times New Roman" w:hAnsi="Times New Roman" w:cs="Times New Roman"/>
          <w:rPrChange w:id="161" w:author="Balasubramanian, Ruchita" w:date="2025-08-05T15:31:00Z" w16du:dateUtc="2025-08-05T19:31:00Z">
            <w:rPr/>
          </w:rPrChange>
        </w:rPr>
        <w:t xml:space="preserve">: </w:t>
      </w:r>
    </w:p>
    <w:p w14:paraId="4AF0BD1F" w14:textId="15B87E1D" w:rsidR="00F85F10" w:rsidRPr="00F77336" w:rsidRDefault="007B6CD6">
      <w:pPr>
        <w:rPr>
          <w:rFonts w:ascii="Times New Roman" w:hAnsi="Times New Roman" w:cs="Times New Roman"/>
          <w:rPrChange w:id="162" w:author="Balasubramanian, Ruchita" w:date="2025-08-05T15:31:00Z" w16du:dateUtc="2025-08-05T19:31:00Z">
            <w:rPr/>
          </w:rPrChange>
        </w:rPr>
      </w:pPr>
      <w:r w:rsidRPr="00F77336">
        <w:rPr>
          <w:rFonts w:ascii="Times New Roman" w:hAnsi="Times New Roman" w:cs="Times New Roman"/>
          <w:rPrChange w:id="163" w:author="Balasubramanian, Ruchita" w:date="2025-08-05T15:31:00Z" w16du:dateUtc="2025-08-05T19:31:00Z">
            <w:rPr/>
          </w:rPrChange>
        </w:rPr>
        <w:t xml:space="preserve">HIV imposes a substantial health burden in the US, with over one million </w:t>
      </w:r>
      <w:r w:rsidR="00090D4A" w:rsidRPr="00F77336">
        <w:rPr>
          <w:rFonts w:ascii="Times New Roman" w:hAnsi="Times New Roman" w:cs="Times New Roman"/>
          <w:rPrChange w:id="164" w:author="Balasubramanian, Ruchita" w:date="2025-08-05T15:31:00Z" w16du:dateUtc="2025-08-05T19:31:00Z">
            <w:rPr/>
          </w:rPrChange>
        </w:rPr>
        <w:t xml:space="preserve">persons living with HIV </w:t>
      </w:r>
      <w:r w:rsidRPr="00F77336">
        <w:rPr>
          <w:rFonts w:ascii="Times New Roman" w:hAnsi="Times New Roman" w:cs="Times New Roman"/>
          <w:rPrChange w:id="165" w:author="Balasubramanian, Ruchita" w:date="2025-08-05T15:31:00Z" w16du:dateUtc="2025-08-05T19:31:00Z">
            <w:rPr/>
          </w:rPrChange>
        </w:rPr>
        <w:t xml:space="preserve">as of </w:t>
      </w:r>
      <w:sdt>
        <w:sdtPr>
          <w:rPr>
            <w:rFonts w:ascii="Times New Roman" w:hAnsi="Times New Roman" w:cs="Times New Roman"/>
          </w:rPr>
          <w:tag w:val="goog_rdk_0"/>
          <w:id w:val="1781854887"/>
        </w:sdtPr>
        <w:sdtContent/>
      </w:sdt>
      <w:r w:rsidRPr="00F77336">
        <w:rPr>
          <w:rFonts w:ascii="Times New Roman" w:hAnsi="Times New Roman" w:cs="Times New Roman"/>
          <w:rPrChange w:id="166" w:author="Balasubramanian, Ruchita" w:date="2025-08-05T15:31:00Z" w16du:dateUtc="2025-08-05T19:31:00Z">
            <w:rPr/>
          </w:rPrChange>
        </w:rPr>
        <w:t>2023</w:t>
      </w:r>
      <w:r w:rsidR="00CF3115" w:rsidRPr="00F77336">
        <w:rPr>
          <w:rFonts w:ascii="Times New Roman" w:hAnsi="Times New Roman" w:cs="Times New Roman"/>
          <w:rPrChange w:id="167" w:author="Balasubramanian, Ruchita" w:date="2025-08-05T15:31:00Z" w16du:dateUtc="2025-08-05T19:31:00Z">
            <w:rPr/>
          </w:rPrChange>
        </w:rPr>
        <w:fldChar w:fldCharType="begin"/>
      </w:r>
      <w:r w:rsidR="00CF3115" w:rsidRPr="00F77336">
        <w:rPr>
          <w:rFonts w:ascii="Times New Roman" w:hAnsi="Times New Roman" w:cs="Times New Roman"/>
          <w:rPrChange w:id="168" w:author="Balasubramanian, Ruchita" w:date="2025-08-05T15:31:00Z" w16du:dateUtc="2025-08-05T19:31:00Z">
            <w:rPr/>
          </w:rPrChange>
        </w:rPr>
        <w:instrText xml:space="preserve"> ADDIN ZOTERO_ITEM CSL_CITATION {"citationID":"kTT8ONfP","properties":{"formattedCitation":"\\super 1\\nosupersub{}","plainCitation":"1","noteIndex":0},"citationItems":[{"id":1383,"uris":["http://zotero.org/users/local/aj7PsjFR/items/9MWFVGI2"],"itemData":{"id":1383,"type":"webpage","abstract":"Data on HIV diagnoses, deaths, and prevalence in the US.","container-title":"HIV Data","language":"en-us","title":"HIV Diagnoses, Deaths, and Prevalence: 2025 Update","title-short":"HIV Diagnoses, Deaths, and Prevalence","URL":"https://www.cdc.gov/hiv-data/nhss/hiv-diagnoses-deaths-and-prevalence-2025.html","author":[{"family":"CDC","given":""}],"accessed":{"date-parts":[["2025",7,21]]},"issued":{"date-parts":[["2025",4,29]]}}}],"schema":"https://github.com/citation-style-language/schema/raw/master/csl-citation.json"} </w:instrText>
      </w:r>
      <w:r w:rsidR="00CF3115" w:rsidRPr="00F77336">
        <w:rPr>
          <w:rFonts w:ascii="Times New Roman" w:hAnsi="Times New Roman" w:cs="Times New Roman"/>
          <w:rPrChange w:id="169" w:author="Balasubramanian, Ruchita" w:date="2025-08-05T15:31:00Z" w16du:dateUtc="2025-08-05T19:31:00Z">
            <w:rPr/>
          </w:rPrChange>
        </w:rPr>
        <w:fldChar w:fldCharType="separate"/>
      </w:r>
      <w:r w:rsidR="00CF3115" w:rsidRPr="00F77336">
        <w:rPr>
          <w:rFonts w:ascii="Times New Roman" w:hAnsi="Times New Roman" w:cs="Times New Roman"/>
          <w:vertAlign w:val="superscript"/>
          <w:rPrChange w:id="170" w:author="Balasubramanian, Ruchita" w:date="2025-08-05T15:31:00Z" w16du:dateUtc="2025-08-05T19:31:00Z">
            <w:rPr>
              <w:rFonts w:cs="Times New Roman"/>
              <w:vertAlign w:val="superscript"/>
            </w:rPr>
          </w:rPrChange>
        </w:rPr>
        <w:t>1</w:t>
      </w:r>
      <w:r w:rsidR="00CF3115" w:rsidRPr="00F77336">
        <w:rPr>
          <w:rFonts w:ascii="Times New Roman" w:hAnsi="Times New Roman" w:cs="Times New Roman"/>
          <w:rPrChange w:id="171" w:author="Balasubramanian, Ruchita" w:date="2025-08-05T15:31:00Z" w16du:dateUtc="2025-08-05T19:31:00Z">
            <w:rPr/>
          </w:rPrChange>
        </w:rPr>
        <w:fldChar w:fldCharType="end"/>
      </w:r>
      <w:r w:rsidRPr="00F77336">
        <w:rPr>
          <w:rFonts w:ascii="Times New Roman" w:hAnsi="Times New Roman" w:cs="Times New Roman"/>
          <w:rPrChange w:id="172" w:author="Balasubramanian, Ruchita" w:date="2025-08-05T15:31:00Z" w16du:dateUtc="2025-08-05T19:31:00Z">
            <w:rPr/>
          </w:rPrChange>
        </w:rPr>
        <w:t xml:space="preserve">. Timely diagnosis and treatment of HIV is critical to preventing </w:t>
      </w:r>
      <w:sdt>
        <w:sdtPr>
          <w:rPr>
            <w:rFonts w:ascii="Times New Roman" w:hAnsi="Times New Roman" w:cs="Times New Roman"/>
          </w:rPr>
          <w:tag w:val="goog_rdk_1"/>
          <w:id w:val="516433135"/>
        </w:sdtPr>
        <w:sdtContent/>
      </w:sdt>
      <w:sdt>
        <w:sdtPr>
          <w:rPr>
            <w:rFonts w:ascii="Times New Roman" w:hAnsi="Times New Roman" w:cs="Times New Roman"/>
          </w:rPr>
          <w:tag w:val="goog_rdk_2"/>
          <w:id w:val="1641795632"/>
        </w:sdtPr>
        <w:sdtContent/>
      </w:sdt>
      <w:r w:rsidRPr="00F77336">
        <w:rPr>
          <w:rFonts w:ascii="Times New Roman" w:hAnsi="Times New Roman" w:cs="Times New Roman"/>
          <w:rPrChange w:id="173" w:author="Balasubramanian, Ruchita" w:date="2025-08-05T15:31:00Z" w16du:dateUtc="2025-08-05T19:31:00Z">
            <w:rPr/>
          </w:rPrChange>
        </w:rPr>
        <w:t>transmission</w:t>
      </w:r>
      <w:r w:rsidR="00CF3115" w:rsidRPr="00F77336">
        <w:rPr>
          <w:rFonts w:ascii="Times New Roman" w:hAnsi="Times New Roman" w:cs="Times New Roman"/>
          <w:rPrChange w:id="174" w:author="Balasubramanian, Ruchita" w:date="2025-08-05T15:31:00Z" w16du:dateUtc="2025-08-05T19:31:00Z">
            <w:rPr/>
          </w:rPrChange>
        </w:rPr>
        <w:fldChar w:fldCharType="begin"/>
      </w:r>
      <w:r w:rsidR="00D07A42" w:rsidRPr="00F77336">
        <w:rPr>
          <w:rFonts w:ascii="Times New Roman" w:hAnsi="Times New Roman" w:cs="Times New Roman"/>
          <w:rPrChange w:id="175" w:author="Balasubramanian, Ruchita" w:date="2025-08-05T15:31:00Z" w16du:dateUtc="2025-08-05T19:31:00Z">
            <w:rPr/>
          </w:rPrChange>
        </w:rPr>
        <w:instrText xml:space="preserve"> ADDIN ZOTERO_ITEM CSL_CITATION {"citationID":"Fwrt0prM","properties":{"formattedCitation":"\\super 2,2\\uc0\\u8211{}4\\nosupersub{}","plainCitation":"2,2–4","dontUpdate":true,"noteIndex":0},"citationItems":[{"id":1385,"uris":["http://zotero.org/users/local/aj7PsjFR/items/L2W9KXTZ"],"itemData":{"id":1385,"type":"article-journal","abstract":"Data from several modeling studies demonstrate that large-scale increases in human immunodeficiency virus (HIV) testing across settings with a high burden of HIV may produce the largest incidence reductions to support the US Ending the HIV Epidemic (EHE) initiative's goal of reducing new HIV infections 90% by 2030. Despite US Centers for Disease Control and Prevention's recommendations for routine HIV screening within clinical settings and at least yearly screening for individuals most at risk of acquiring HIV, fewer than half of US adults report ever receiving an HIV test. Furthermore, total domestic funding for HIV prevention has remained unchanged between 2013 and 2019. The authors describe the evidence supporting the value of expanded HIV testing, identify challenges in implementation, and present recommendations to address these barriers through approaches at local and federal levels to reach EHE targets.","container-title":"Clinical Infectious Diseases: An Official Publication of the Infectious Diseases Society of America","DOI":"10.1093/cid/ciad103","ISSN":"1537-6591","issue":"12","journalAbbreviation":"Clin Infect Dis","language":"eng","note":"PMID: 36815334\nPMCID: PMC10273343","page":"2206-2208","source":"PubMed","title":"The Testing Imperative: Why the US Ending the Human Immunodeficiency Virus (HIV) Epidemic Program Needs to Renew Efforts to Expand HIV Testing in Clinical and Community-Based Settings","title-short":"The Testing Imperative","volume":"76","author":[{"family":"Nosyk","given":"Bohdan"},{"family":"Fojo","given":"Anthony Todd"},{"family":"Kasaie","given":"Parastu"},{"family":"Enns","given":"Benjamin"},{"family":"Trigg","given":"Laura"},{"family":"Piske","given":"Micah"},{"family":"Hutchinson","given":"Angela B."},{"family":"DiNenno","given":"Elizabeth A."},{"family":"Zang","given":"Xiao"},{"family":"Del Rio","given":"Carlos"}],"issued":{"date-parts":[["2023",6,16]]}}},{"id":1385,"uris":["http://zotero.org/users/local/aj7PsjFR/items/L2W9KXTZ"],"itemData":{"id":1385,"type":"article-journal","abstract":"Data from several modeling studies demonstrate that large-scale increases in human immunodeficiency virus (HIV) testing across settings with a high burden of HIV may produce the largest incidence reductions to support the US Ending the HIV Epidemic (EHE) initiative's goal of reducing new HIV infections 90% by 2030. Despite US Centers for Disease Control and Prevention's recommendations for routine HIV screening within clinical settings and at least yearly screening for individuals most at risk of acquiring HIV, fewer than half of US adults report ever receiving an HIV test. Furthermore, total domestic funding for HIV prevention has remained unchanged between 2013 and 2019. The authors describe the evidence supporting the value of expanded HIV testing, identify challenges in implementation, and present recommendations to address these barriers through approaches at local and federal levels to reach EHE targets.","container-title":"Clinical Infectious Diseases: An Official Publication of the Infectious Diseases Society of America","DOI":"10.1093/cid/ciad103","ISSN":"1537-6591","issue":"12","journalAbbreviation":"Clin Infect Dis","language":"eng","note":"PMID: 36815334\nPMCID: PMC10273343","page":"2206-2208","source":"PubMed","title":"The Testing Imperative: Why the US Ending the Human Immunodeficiency Virus (HIV) Epidemic Program Needs to Renew Efforts to Expand HIV Testing in Clinical and Community-Based Settings","title-short":"The Testing Imperative","volume":"76","author":[{"family":"Nosyk","given":"Bohdan"},{"family":"Fojo","given":"Anthony Todd"},{"family":"Kasaie","given":"Parastu"},{"family":"Enns","given":"Benjamin"},{"family":"Trigg","given":"Laura"},{"family":"Piske","given":"Micah"},{"family":"Hutchinson","given":"Angela B."},{"family":"DiNenno","given":"Elizabeth A."},{"family":"Zang","given":"Xiao"},{"family":"Del Rio","given":"Carlos"}],"issued":{"date-parts":[["2023",6,16]]}}},{"id":1394,"uris":["http://zotero.org/users/local/aj7PsjFR/items/22WD5HDX"],"itemData":{"id":1394,"type":"article-journal","abstract":"In this report involving 1763 HIV-1 serodiscordant couples, the suppression of HIV-1 in the infected partner significantly decreased the transmission of genetically linked HIV-1 to the uninfected partner. Advances in the treatment and care of patients with human immunodeficiency virus type 1 (HIV-1) infection have led to dramatic reductions in the morbidity and mortality associated with this disease.1 However, despite intensive public health initiatives aimed at HIV-1 prevention, more than 2 million new HIV-1 infections were reported in 2014 worldwide.2 The global HIV-1 epidemic is primarily driven by sexual transmission.2 Potent, durable HIV-1 prevention strategies are required to reduce the risk of viral transmission from infected persons to their sexual partners. Observational studies involving serodiscordant couples have suggested that antiretroviral therapy (ART) in persons with HIV-1 infection reduces . . .","container-title":"New England Journal of Medicine","DOI":"10.1056/NEJMoa1600693","ISSN":"0028-4793","issue":"9","note":"publisher: Massachusetts Medical Society\n_eprint: https://www.nejm.org/doi/pdf/10.1056/NEJMoa1600693","page":"830-839","source":"Taylor and Francis+NEJM","title":"Antiretroviral Therapy for the Prevention of HIV-1 Transmission","volume":"375","author":[{"family":"Cohen","given":"Myron S."},{"family":"Chen","given":"Ying Q."},{"family":"McCauley","given":"Marybeth"},{"family":"Gamble","given":"Theresa"},{"family":"Hosseinipour","given":"Mina C."},{"family":"Kumarasamy","given":"Nagalingeswaran"},{"family":"Hakim","given":"James G."},{"family":"Kumwenda","given":"Johnstone"},{"family":"Grinsztejn","given":"Beatriz"},{"family":"Pilotto","given":"Jose H. S."},{"family":"Godbole","given":"Sheela V."},{"family":"Chariyalertsak","given":"Suwat"},{"family":"Santos","given":"Breno R."},{"family":"Mayer","given":"Kenneth H."},{"family":"Hoffman","given":"Irving F."},{"family":"Eshleman","given":"Susan H."},{"family":"Piwowar-Manning","given":"Estelle"},{"family":"Cottle","given":"Leslie"},{"family":"Zhang","given":"Xinyi C."},{"family":"Makhema","given":"Joseph"},{"family":"Mills","given":"Lisa A."},{"family":"Panchia","given":"Ravindre"},{"family":"Faesen","given":"Sharlaa"},{"family":"Eron","given":"Joseph"},{"family":"Gallant","given":"Joel"},{"family":"Havlir","given":"Diane"},{"family":"Swindells","given":"Susan"},{"family":"Elharrar","given":"Vanessa"},{"family":"Burns","given":"David"},{"family":"Taha","given":"Taha E."},{"family":"Nielsen-Saines","given":"Karin"},{"family":"Celentano","given":"David D."},{"family":"Essex","given":"Max"},{"family":"Hudelson","given":"Sarah E."},{"family":"Redd","given":"Andrew D."},{"family":"Fleming","given":"Thomas R."}],"issued":{"date-parts":[["2016",9,1]]}}},{"id":1389,"uris":["http://zotero.org/users/local/aj7PsjFR/items/TKCFJINW"],"itemData":{"id":1389,"type":"article-journal","abstract":"BACKGROUND: The level of evidence for HIV transmission risk through condomless sex in serodifferent gay couples with the HIV-positive partner taking virally suppressive antiretroviral therapy (ART) is limited compared with the evidence available for transmission risk in heterosexual couples. The aim of the second phase of the PARTNER study (PARTNER2) was to provide precise estimates of transmission risk in gay serodifferent partnerships.\nMETHODS: The PARTNER study was a prospective observational study done at 75 sites in 14 European countries. The first phase of the study (PARTNER1; Sept 15, 2010, to May 31, 2014) recruited and followed up both heterosexual and gay serodifferent couples (HIV-positive partner taking suppressive ART) who reported condomless sex, whereas the PARTNER2 extension (to April 30, 2018) recruited and followed up gay couples only. At study visits, data collection included sexual behaviour questionnaires, HIV testing (HIV-negative partner), and HIV-1 viral load testing (HIV-positive partner). If a seroconversion occurred in the HIV-negative partner, anonymised phylogenetic analysis was done to compare HIV-1 pol and env sequences in both partners to identify linked transmissions. Couple-years of follow-up were eligible for inclusion if condomless sex was reported, use of pre-exposure prophylaxis or post-exposure prophylaxis was not reported by the HIV-negative partner, and the HIV-positive partner was virally suppressed (plasma HIV-1 RNA &lt;200 copies per mL) at the most recent visit (within the past year). Incidence rate of HIV transmission was calculated as the number of phylogenetically linked HIV infections that occurred during eligible couple-years of follow-up divided by eligible couple-years of follow-up. Two-sided 95% CIs for the incidence rate of transmission were calculated using exact Poisson methods.\nFINDINGS: Between Sept 15, 2010, and July 31, 2017, 972 gay couples were enrolled, of which 782 provided 1593 eligible couple-years of follow-up with a median follow-up of 2·0 years (IQR 1·1-3·5). At baseline, median age for HIV-positive partners was 40 years (IQR 33-46) and couples reported condomless sex for a median of 1·0 years (IQR 0·4-2·9). During eligible couple-years of follow-up, couples reported condomless anal sex a total of 76</w:instrText>
      </w:r>
      <w:r w:rsidR="00D07A42" w:rsidRPr="00F77336">
        <w:rPr>
          <w:rFonts w:ascii="Times New Roman" w:hAnsi="Times New Roman" w:cs="Times New Roman"/>
          <w:rPrChange w:id="176" w:author="Balasubramanian, Ruchita" w:date="2025-08-05T15:31:00Z" w16du:dateUtc="2025-08-05T19:31:00Z">
            <w:rPr>
              <w:rFonts w:ascii="Arial" w:hAnsi="Arial" w:cs="Arial"/>
            </w:rPr>
          </w:rPrChange>
        </w:rPr>
        <w:instrText> </w:instrText>
      </w:r>
      <w:r w:rsidR="00D07A42" w:rsidRPr="00F77336">
        <w:rPr>
          <w:rFonts w:ascii="Times New Roman" w:hAnsi="Times New Roman" w:cs="Times New Roman"/>
          <w:rPrChange w:id="177" w:author="Balasubramanian, Ruchita" w:date="2025-08-05T15:31:00Z" w16du:dateUtc="2025-08-05T19:31:00Z">
            <w:rPr/>
          </w:rPrChange>
        </w:rPr>
        <w:instrText xml:space="preserve">088 times. 288 (37%) of 777 HIV-negative men reported condomless sex with other partners. 15 new HIV infections occurred during eligible couple-years of follow-up, but none were phylogenetically linked within-couple transmissions, resulting in an HIV transmission rate of zero (upper 95% CI 0·23 per 100 couple-years of follow-up).\nINTERPRETATION: Our results provide a similar level of evidence on viral suppression and HIV transmission risk for gay men to that previously generated for heterosexual couples and suggest that the risk of HIV transmission in gay couples through condomless sex when HIV viral load is suppressed is effectively zero. Our findings support the message of the U=U (undetectable equals untransmittable) campaign, and the benefits of early testing and treatment for HIV.\nFUNDING: National Institute for Health Research.","container-title":"Lancet (London, England)","DOI":"10.1016/S0140-6736(19)30418-0","ISSN":"1474-547X","issue":"10189","journalAbbreviation":"Lancet","language":"eng","note":"PMID: 31056293\nPMCID: PMC6584382","page":"2428-2438","source":"PubMed","title":"Risk of HIV transmission through condomless sex in serodifferent gay couples with the HIV-positive partner taking suppressive antiretroviral therapy (PARTNER): final results of a multicentre, prospective, observational study","title-short":"Risk of HIV transmission through condomless sex in serodifferent gay couples with the HIV-positive partner taking suppressive antiretroviral therapy (PARTNER)","volume":"393","author":[{"family":"Rodger","given":"Alison J."},{"family":"Cambiano","given":"Valentina"},{"family":"Bruun","given":"Tina"},{"family":"Vernazza","given":"Pietro"},{"family":"Collins","given":"Simon"},{"family":"Degen","given":"Olaf"},{"family":"Corbelli","given":"Giulio Maria"},{"family":"Estrada","given":"Vicente"},{"family":"Geretti","given":"Anna Maria"},{"family":"Beloukas","given":"Apostolos"},{"family":"Raben","given":"Dorthe"},{"family":"Coll","given":"Pep"},{"family":"Antinori","given":"Andrea"},{"family":"Nwokolo","given":"Nneka"},{"family":"Rieger","given":"Armin"},{"family":"Prins","given":"Jan M."},{"family":"Blaxhult","given":"Anders"},{"family":"Weber","given":"Rainer"},{"family":"Van Eeden","given":"Arne"},{"family":"Brockmeyer","given":"Norbert H."},{"family":"Clarke","given":"Amanda"},{"family":"Del Romero Guerrero","given":"Jorge"},{"family":"Raffi","given":"Francois"},{"family":"Bogner","given":"Johannes R."},{"family":"Wandeler","given":"Gilles"},{"family":"Gerstoft","given":"Jan"},{"family":"Gutiérrez","given":"Felix"},{"family":"Brinkman","given":"Kees"},{"family":"Kitchen","given":"Maria"},{"family":"Ostergaard","given":"Lars"},{"family":"Leon","given":"Agathe"},{"family":"Ristola","given":"Matti"},{"family":"Jessen","given":"Heiko"},{"family":"Stellbrink","given":"Hans-Jürgen"},{"family":"Phillips","given":"Andrew N."},{"family":"Lundgren","given":"Jens"},{"literal":"PARTNER Study Group"}],"issued":{"date-parts":[["2019",6,15]]}}}],"schema":"https://github.com/citation-style-language/schema/raw/master/csl-citation.json"} </w:instrText>
      </w:r>
      <w:r w:rsidR="00CF3115" w:rsidRPr="00F77336">
        <w:rPr>
          <w:rFonts w:ascii="Times New Roman" w:hAnsi="Times New Roman" w:cs="Times New Roman"/>
          <w:rPrChange w:id="178" w:author="Balasubramanian, Ruchita" w:date="2025-08-05T15:31:00Z" w16du:dateUtc="2025-08-05T19:31:00Z">
            <w:rPr/>
          </w:rPrChange>
        </w:rPr>
        <w:fldChar w:fldCharType="separate"/>
      </w:r>
      <w:r w:rsidR="00CF3115" w:rsidRPr="00F77336">
        <w:rPr>
          <w:rFonts w:ascii="Times New Roman" w:hAnsi="Times New Roman" w:cs="Times New Roman"/>
          <w:vertAlign w:val="superscript"/>
          <w:rPrChange w:id="179" w:author="Balasubramanian, Ruchita" w:date="2025-08-05T15:31:00Z" w16du:dateUtc="2025-08-05T19:31:00Z">
            <w:rPr>
              <w:rFonts w:cs="Times New Roman"/>
              <w:vertAlign w:val="superscript"/>
            </w:rPr>
          </w:rPrChange>
        </w:rPr>
        <w:t>1,2–4</w:t>
      </w:r>
      <w:r w:rsidR="00CF3115" w:rsidRPr="00F77336">
        <w:rPr>
          <w:rFonts w:ascii="Times New Roman" w:hAnsi="Times New Roman" w:cs="Times New Roman"/>
          <w:rPrChange w:id="180" w:author="Balasubramanian, Ruchita" w:date="2025-08-05T15:31:00Z" w16du:dateUtc="2025-08-05T19:31:00Z">
            <w:rPr/>
          </w:rPrChange>
        </w:rPr>
        <w:fldChar w:fldCharType="end"/>
      </w:r>
      <w:r w:rsidRPr="00F77336">
        <w:rPr>
          <w:rFonts w:ascii="Times New Roman" w:hAnsi="Times New Roman" w:cs="Times New Roman"/>
          <w:rPrChange w:id="181" w:author="Balasubramanian, Ruchita" w:date="2025-08-05T15:31:00Z" w16du:dateUtc="2025-08-05T19:31:00Z">
            <w:rPr/>
          </w:rPrChange>
        </w:rPr>
        <w:t>. People with HIV</w:t>
      </w:r>
      <w:r w:rsidR="00727FB8" w:rsidRPr="00F77336">
        <w:rPr>
          <w:rFonts w:ascii="Times New Roman" w:hAnsi="Times New Roman" w:cs="Times New Roman"/>
          <w:rPrChange w:id="182" w:author="Balasubramanian, Ruchita" w:date="2025-08-05T15:31:00Z" w16du:dateUtc="2025-08-05T19:31:00Z">
            <w:rPr/>
          </w:rPrChange>
        </w:rPr>
        <w:t xml:space="preserve"> (PWH)</w:t>
      </w:r>
      <w:r w:rsidRPr="00F77336">
        <w:rPr>
          <w:rFonts w:ascii="Times New Roman" w:hAnsi="Times New Roman" w:cs="Times New Roman"/>
          <w:rPrChange w:id="183" w:author="Balasubramanian, Ruchita" w:date="2025-08-05T15:31:00Z" w16du:dateUtc="2025-08-05T19:31:00Z">
            <w:rPr/>
          </w:rPrChange>
        </w:rPr>
        <w:t xml:space="preserve"> who are virally suppressed on antiretroviral therapy are non-infectious. Even before treatment, </w:t>
      </w:r>
      <w:r w:rsidR="00727FB8" w:rsidRPr="00F77336">
        <w:rPr>
          <w:rFonts w:ascii="Times New Roman" w:hAnsi="Times New Roman" w:cs="Times New Roman"/>
          <w:rPrChange w:id="184" w:author="Balasubramanian, Ruchita" w:date="2025-08-05T15:31:00Z" w16du:dateUtc="2025-08-05T19:31:00Z">
            <w:rPr/>
          </w:rPrChange>
        </w:rPr>
        <w:t>PWH</w:t>
      </w:r>
      <w:r w:rsidRPr="00F77336">
        <w:rPr>
          <w:rFonts w:ascii="Times New Roman" w:hAnsi="Times New Roman" w:cs="Times New Roman"/>
          <w:rPrChange w:id="185" w:author="Balasubramanian, Ruchita" w:date="2025-08-05T15:31:00Z" w16du:dateUtc="2025-08-05T19:31:00Z">
            <w:rPr/>
          </w:rPrChange>
        </w:rPr>
        <w:t xml:space="preserve"> reduce behaviors associated with transmission once they are aware of their </w:t>
      </w:r>
      <w:sdt>
        <w:sdtPr>
          <w:rPr>
            <w:rFonts w:ascii="Times New Roman" w:hAnsi="Times New Roman" w:cs="Times New Roman"/>
          </w:rPr>
          <w:tag w:val="goog_rdk_3"/>
          <w:id w:val="1082702722"/>
        </w:sdtPr>
        <w:sdtContent/>
      </w:sdt>
      <w:r w:rsidRPr="00F77336">
        <w:rPr>
          <w:rFonts w:ascii="Times New Roman" w:hAnsi="Times New Roman" w:cs="Times New Roman"/>
          <w:rPrChange w:id="186" w:author="Balasubramanian, Ruchita" w:date="2025-08-05T15:31:00Z" w16du:dateUtc="2025-08-05T19:31:00Z">
            <w:rPr/>
          </w:rPrChange>
        </w:rPr>
        <w:t>status</w:t>
      </w:r>
      <w:r w:rsidR="00D07A42" w:rsidRPr="00F77336">
        <w:rPr>
          <w:rFonts w:ascii="Times New Roman" w:hAnsi="Times New Roman" w:cs="Times New Roman"/>
          <w:rPrChange w:id="187" w:author="Balasubramanian, Ruchita" w:date="2025-08-05T15:31:00Z" w16du:dateUtc="2025-08-05T19:31:00Z">
            <w:rPr/>
          </w:rPrChange>
        </w:rPr>
        <w:fldChar w:fldCharType="begin"/>
      </w:r>
      <w:r w:rsidR="00D07A42" w:rsidRPr="00F77336">
        <w:rPr>
          <w:rFonts w:ascii="Times New Roman" w:hAnsi="Times New Roman" w:cs="Times New Roman"/>
          <w:rPrChange w:id="188" w:author="Balasubramanian, Ruchita" w:date="2025-08-05T15:31:00Z" w16du:dateUtc="2025-08-05T19:31:00Z">
            <w:rPr/>
          </w:rPrChange>
        </w:rPr>
        <w:instrText xml:space="preserve"> ADDIN ZOTERO_ITEM CSL_CITATION {"citationID":"Kwk7I4V1","properties":{"formattedCitation":"\\super 5,6\\nosupersub{}","plainCitation":"5,6","noteIndex":0},"citationItems":[{"id":1400,"uris":["http://zotero.org/users/local/aj7PsjFR/items/NHJJ6YPM"],"itemData":{"id":1400,"type":"article-journal","abstract":"OBJECTIVES: To compare the prevalence of high-risk sexual behaviors in HIV persons aware of their serostatus with that in HIV persons unaware of their status in the United States and to discuss implications for HIV prevention programs.\nMETHODS: A meta-analysis was conducted on 11 independent findings. Six findings compared HIV(+) aware persons with independent groups of HIV(+) unaware persons (between-group comparisons), and 5 findings compared seroconverting individuals before and after being notified of their HIV status (within-subject comparisons). Outcomes were self-reported unprotected anal or vaginal intercourse (UAV) during specified recall periods.\nRESULTS: The analysis integrating all 11 findings indicated that the prevalence of UAV with any partner was an average of 53% (95% confidence interval [CI]: 45%-60%) lower in HIV persons aware of their status relative to HIV(+) persons unaware of their status. There was a 68% reduction (95% CI: 59%-76%) after adjusting the data of the primary studies to focus on UAV with partners who were not already HIV(+). The reductions were larger in between-group comparisons than in within-subject comparisons. Findings for men and women were highly similar.\nCONCLUSIONS: The prevalence of high-risk sexual behavior is reduced substantially after people become aware they are HIV(+). Increased emphasis on HIV testing and counseling is needed to reduce exposure to HIV(+) from persons unaware they are infected. Ongoing prevention services are needed for persons who know they are HIV(+) and continue to engage in high-risk behavior.","container-title":"Journal of Acquired Immune Deficiency Syndromes (1999)","DOI":"10.1097/01.qai.0000151079.33935.79","ISSN":"1525-4135","issue":"4","journalAbbreviation":"J Acquir Immune Defic Syndr","language":"eng","note":"PMID: 16010168","page":"446-453","source":"PubMed","title":"Meta-analysis of high-risk sexual behavior in persons aware and unaware they are infected with HIV in the United States: implications for HIV prevention programs","title-short":"Meta-analysis of high-risk sexual behavior in persons aware and unaware they are infected with HIV in the United States","volume":"39","author":[{"family":"Marks","given":"Gary"},{"family":"Crepaz","given":"Nicole"},{"family":"Senterfitt","given":"J. Walton"},{"family":"Janssen","given":"Robert S."}],"issued":{"date-parts":[["2005",8,1]]}}},{"id":1398,"uris":["http://zotero.org/users/local/aj7PsjFR/items/KCS4TZXR"],"itemData":{"id":1398,"type":"article-journal","abstract":"BACKGROUND: New HIV infections stem from people who are aware they are HIV positive (approximately 75% of infected persons in the USA) and those who are unaware of their HIV-positive status (approximately 25%).\nOBJECTIVE: We estimated the relative contribution of these two groups in sexually transmitting new HIV infections to at-risk (HIV-negative or unknown serostatus) partners in the USA.\nMETHODS: The parameters in the estimation included: number of people aware and unaware they are infected with HIV; 33% of the aware group are at low risk of transmitting HIV because of low/undetectable viral load; 57% relative reduction in the prevalence of unprotected anal and vaginal intercourse (UAV) with at-risk partners in persons aware (compared to unaware) they have HIV; and assumed differences in the average number of at-risk UAV partners in each awareness group (ranging from equal to twice as many in the unaware group).\nRESULTS: The proportion of sexually transmitted HIV from the HIV-positive unaware group was estimated to range from 0.54 (assuming no difference in average number of at-risk UAV partners between groups) to 0.70 (assuming twice as many at-risk UAV partners in the unaware group). Using the lower bounds, the transmission rate from the unaware group was 3.5 times that of the aware group after adjusting for population size differences between groups.\nCONCLUSION: The results indicate that the HIV/AIDS epidemic can be lessened substantially by increasing the number of HIV-positive persons who are aware of their status.","container-title":"AIDS (London, England)","DOI":"10.1097/01.aids.0000233579.79714.8d","ISSN":"0269-9370","issue":"10","journalAbbreviation":"AIDS","language":"eng","note":"PMID: 16791020","page":"1447-1450","source":"PubMed","title":"Estimating sexual transmission of HIV from persons aware and unaware that they are infected with the virus in the USA","volume":"20","author":[{"family":"Marks","given":"Gary"},{"family":"Crepaz","given":"Nicole"},{"family":"Janssen","given":"Robert S."}],"issued":{"date-parts":[["2006",6,26]]}}}],"schema":"https://github.com/citation-style-language/schema/raw/master/csl-citation.json"} </w:instrText>
      </w:r>
      <w:r w:rsidR="00D07A42" w:rsidRPr="00F77336">
        <w:rPr>
          <w:rFonts w:ascii="Times New Roman" w:hAnsi="Times New Roman" w:cs="Times New Roman"/>
          <w:rPrChange w:id="189" w:author="Balasubramanian, Ruchita" w:date="2025-08-05T15:31:00Z" w16du:dateUtc="2025-08-05T19:31:00Z">
            <w:rPr/>
          </w:rPrChange>
        </w:rPr>
        <w:fldChar w:fldCharType="separate"/>
      </w:r>
      <w:r w:rsidR="00D07A42" w:rsidRPr="00F77336">
        <w:rPr>
          <w:rFonts w:ascii="Times New Roman" w:hAnsi="Times New Roman" w:cs="Times New Roman"/>
          <w:vertAlign w:val="superscript"/>
          <w:rPrChange w:id="190" w:author="Balasubramanian, Ruchita" w:date="2025-08-05T15:31:00Z" w16du:dateUtc="2025-08-05T19:31:00Z">
            <w:rPr>
              <w:rFonts w:cs="Times New Roman"/>
              <w:vertAlign w:val="superscript"/>
            </w:rPr>
          </w:rPrChange>
        </w:rPr>
        <w:t>5,6</w:t>
      </w:r>
      <w:r w:rsidR="00D07A42" w:rsidRPr="00F77336">
        <w:rPr>
          <w:rFonts w:ascii="Times New Roman" w:hAnsi="Times New Roman" w:cs="Times New Roman"/>
          <w:rPrChange w:id="191" w:author="Balasubramanian, Ruchita" w:date="2025-08-05T15:31:00Z" w16du:dateUtc="2025-08-05T19:31:00Z">
            <w:rPr/>
          </w:rPrChange>
        </w:rPr>
        <w:fldChar w:fldCharType="end"/>
      </w:r>
      <w:r w:rsidRPr="00F77336">
        <w:rPr>
          <w:rFonts w:ascii="Times New Roman" w:hAnsi="Times New Roman" w:cs="Times New Roman"/>
          <w:rPrChange w:id="192" w:author="Balasubramanian, Ruchita" w:date="2025-08-05T15:31:00Z" w16du:dateUtc="2025-08-05T19:31:00Z">
            <w:rPr/>
          </w:rPrChange>
        </w:rPr>
        <w:t>.</w:t>
      </w:r>
    </w:p>
    <w:p w14:paraId="10942DE0" w14:textId="34AC54B1" w:rsidR="00F85F10" w:rsidRPr="00F77336" w:rsidRDefault="007B6CD6">
      <w:pPr>
        <w:rPr>
          <w:rFonts w:ascii="Times New Roman" w:hAnsi="Times New Roman" w:cs="Times New Roman"/>
          <w:rPrChange w:id="193" w:author="Balasubramanian, Ruchita" w:date="2025-08-05T15:31:00Z" w16du:dateUtc="2025-08-05T19:31:00Z">
            <w:rPr/>
          </w:rPrChange>
        </w:rPr>
      </w:pPr>
      <w:r w:rsidRPr="00F77336">
        <w:rPr>
          <w:rFonts w:ascii="Times New Roman" w:hAnsi="Times New Roman" w:cs="Times New Roman"/>
          <w:rPrChange w:id="194" w:author="Balasubramanian, Ruchita" w:date="2025-08-05T15:31:00Z" w16du:dateUtc="2025-08-05T19:31:00Z">
            <w:rPr/>
          </w:rPrChange>
        </w:rPr>
        <w:t xml:space="preserve">The US Centers for Disease Control and Prevention (CDC) </w:t>
      </w:r>
      <w:r w:rsidR="00257A20" w:rsidRPr="00F77336">
        <w:rPr>
          <w:rFonts w:ascii="Times New Roman" w:hAnsi="Times New Roman" w:cs="Times New Roman"/>
          <w:rPrChange w:id="195" w:author="Balasubramanian, Ruchita" w:date="2025-08-05T15:31:00Z" w16du:dateUtc="2025-08-05T19:31:00Z">
            <w:rPr/>
          </w:rPrChange>
        </w:rPr>
        <w:t xml:space="preserve">financially supports the bulk of </w:t>
      </w:r>
      <w:r w:rsidRPr="00F77336">
        <w:rPr>
          <w:rFonts w:ascii="Times New Roman" w:hAnsi="Times New Roman" w:cs="Times New Roman"/>
          <w:rPrChange w:id="196" w:author="Balasubramanian, Ruchita" w:date="2025-08-05T15:31:00Z" w16du:dateUtc="2025-08-05T19:31:00Z">
            <w:rPr/>
          </w:rPrChange>
        </w:rPr>
        <w:t xml:space="preserve">HIV testing </w:t>
      </w:r>
      <w:r w:rsidR="00E2010B" w:rsidRPr="00F77336">
        <w:rPr>
          <w:rFonts w:ascii="Times New Roman" w:hAnsi="Times New Roman" w:cs="Times New Roman"/>
          <w:rPrChange w:id="197" w:author="Balasubramanian, Ruchita" w:date="2025-08-05T15:31:00Z" w16du:dateUtc="2025-08-05T19:31:00Z">
            <w:rPr/>
          </w:rPrChange>
        </w:rPr>
        <w:t>by</w:t>
      </w:r>
      <w:r w:rsidRPr="00F77336">
        <w:rPr>
          <w:rFonts w:ascii="Times New Roman" w:hAnsi="Times New Roman" w:cs="Times New Roman"/>
          <w:rPrChange w:id="198" w:author="Balasubramanian, Ruchita" w:date="2025-08-05T15:31:00Z" w16du:dateUtc="2025-08-05T19:31:00Z">
            <w:rPr/>
          </w:rPrChange>
        </w:rPr>
        <w:t xml:space="preserve"> state and local health departments, as well as </w:t>
      </w:r>
      <w:r w:rsidR="00E2010B" w:rsidRPr="00F77336">
        <w:rPr>
          <w:rFonts w:ascii="Times New Roman" w:hAnsi="Times New Roman" w:cs="Times New Roman"/>
          <w:rPrChange w:id="199" w:author="Balasubramanian, Ruchita" w:date="2025-08-05T15:31:00Z" w16du:dateUtc="2025-08-05T19:31:00Z">
            <w:rPr/>
          </w:rPrChange>
        </w:rPr>
        <w:t>supporting testing by</w:t>
      </w:r>
      <w:r w:rsidR="0057596B" w:rsidRPr="00F77336">
        <w:rPr>
          <w:rFonts w:ascii="Times New Roman" w:hAnsi="Times New Roman" w:cs="Times New Roman"/>
          <w:rPrChange w:id="200" w:author="Balasubramanian, Ruchita" w:date="2025-08-05T15:31:00Z" w16du:dateUtc="2025-08-05T19:31:00Z">
            <w:rPr/>
          </w:rPrChange>
        </w:rPr>
        <w:t xml:space="preserve"> </w:t>
      </w:r>
      <w:r w:rsidRPr="00F77336">
        <w:rPr>
          <w:rFonts w:ascii="Times New Roman" w:hAnsi="Times New Roman" w:cs="Times New Roman"/>
          <w:rPrChange w:id="201" w:author="Balasubramanian, Ruchita" w:date="2025-08-05T15:31:00Z" w16du:dateUtc="2025-08-05T19:31:00Z">
            <w:rPr/>
          </w:rPrChange>
        </w:rPr>
        <w:t xml:space="preserve">community-based </w:t>
      </w:r>
      <w:sdt>
        <w:sdtPr>
          <w:rPr>
            <w:rFonts w:ascii="Times New Roman" w:hAnsi="Times New Roman" w:cs="Times New Roman"/>
          </w:rPr>
          <w:tag w:val="goog_rdk_4"/>
          <w:id w:val="-1650825398"/>
        </w:sdtPr>
        <w:sdtContent/>
      </w:sdt>
      <w:r w:rsidRPr="00F77336">
        <w:rPr>
          <w:rFonts w:ascii="Times New Roman" w:hAnsi="Times New Roman" w:cs="Times New Roman"/>
          <w:rPrChange w:id="202" w:author="Balasubramanian, Ruchita" w:date="2025-08-05T15:31:00Z" w16du:dateUtc="2025-08-05T19:31:00Z">
            <w:rPr/>
          </w:rPrChange>
        </w:rPr>
        <w:t>organizations</w:t>
      </w:r>
      <w:r w:rsidR="00D07A42" w:rsidRPr="00F77336">
        <w:rPr>
          <w:rFonts w:ascii="Times New Roman" w:hAnsi="Times New Roman" w:cs="Times New Roman"/>
          <w:rPrChange w:id="203" w:author="Balasubramanian, Ruchita" w:date="2025-08-05T15:31:00Z" w16du:dateUtc="2025-08-05T19:31:00Z">
            <w:rPr/>
          </w:rPrChange>
        </w:rPr>
        <w:fldChar w:fldCharType="begin"/>
      </w:r>
      <w:r w:rsidR="00D07A42" w:rsidRPr="00F77336">
        <w:rPr>
          <w:rFonts w:ascii="Times New Roman" w:hAnsi="Times New Roman" w:cs="Times New Roman"/>
          <w:rPrChange w:id="204" w:author="Balasubramanian, Ruchita" w:date="2025-08-05T15:31:00Z" w16du:dateUtc="2025-08-05T19:31:00Z">
            <w:rPr/>
          </w:rPrChange>
        </w:rPr>
        <w:instrText xml:space="preserve"> ADDIN ZOTERO_ITEM CSL_CITATION {"citationID":"DN63mUex","properties":{"formattedCitation":"\\super 7\\nosupersub{}","plainCitation":"7","noteIndex":0},"citationItems":[{"id":1402,"uris":["http://zotero.org/users/local/aj7PsjFR/items/UJ7R9EJT"],"itemData":{"id":1402,"type":"article-journal","abstract":"Understanding the contribution of CDC-funded testing toward diagnosing HIV informs efforts to end the HIV epidemic. Due to differences in surveillance data and CDC program data, which sometimes rely on self-reported information, the number of new diagnoses cannot be directly compared. CDC recently asked grantees to check surveillance data to inform the identification of new diagnoses from CDC-funded tests. In this analysis, we use this newly available information to estimate the percent of all HIV diagnoses from 2010 to 2017 in the United States that result from CDC-funded tests. Among tests with surveillance information, correlates of correct categorization using self-report only were assessed. Weights were calculated from that analysis and used to estimate the total number of CDC-funded new diagnoses. Estimates are presented overall and by demographics/transmission risk group. We estimate that one third of all HIV diagnoses in the United States from 2010 to 2017 resulted from a CDC-funded test. The percent of diagnoses that resulted from CDC-funded tests was higher among some high-risk groups: 41% among 20–29-year-olds and 39% among blacks/African Americans. When compared to total diagnoses in the United States from 2010 to 2017, a large proportion resulted from CDC-funded tests, particularly among young individuals and blacks/African Americans. CDC’s contribution to new HIV diagnoses was previously unknown. CDC-funded testing is an important part of the national effort to diagnose all people with HIV as early as possible after infection.","container-title":"Journal of Community Health","DOI":"10.1007/s10900-020-00960-3","ISSN":"1573-3610","issue":"4","journalAbbreviation":"J Community Health","language":"en","page":"832-841","source":"Springer Link","title":"The Contribution of HIV Testing Funded by the Centers for Disease Control and Prevention to HIV Diagnoses in the United States, 2010–2017","volume":"46","author":[{"family":"Williams","given":"Weston"},{"family":"Krueger","given":"Amy"},{"family":"Wang","given":"Guoshen"},{"family":"Patel","given":"Deesha"},{"family":"Belcher","given":"Lisa"}],"issued":{"date-parts":[["2021",8,1]]}}}],"schema":"https://github.com/citation-style-language/schema/raw/master/csl-citation.json"} </w:instrText>
      </w:r>
      <w:r w:rsidR="00D07A42" w:rsidRPr="00F77336">
        <w:rPr>
          <w:rFonts w:ascii="Times New Roman" w:hAnsi="Times New Roman" w:cs="Times New Roman"/>
          <w:rPrChange w:id="205" w:author="Balasubramanian, Ruchita" w:date="2025-08-05T15:31:00Z" w16du:dateUtc="2025-08-05T19:31:00Z">
            <w:rPr/>
          </w:rPrChange>
        </w:rPr>
        <w:fldChar w:fldCharType="separate"/>
      </w:r>
      <w:r w:rsidR="00D07A42" w:rsidRPr="00F77336">
        <w:rPr>
          <w:rFonts w:ascii="Times New Roman" w:hAnsi="Times New Roman" w:cs="Times New Roman"/>
          <w:vertAlign w:val="superscript"/>
          <w:rPrChange w:id="206" w:author="Balasubramanian, Ruchita" w:date="2025-08-05T15:31:00Z" w16du:dateUtc="2025-08-05T19:31:00Z">
            <w:rPr>
              <w:rFonts w:cs="Times New Roman"/>
              <w:vertAlign w:val="superscript"/>
            </w:rPr>
          </w:rPrChange>
        </w:rPr>
        <w:t>7</w:t>
      </w:r>
      <w:r w:rsidR="00D07A42" w:rsidRPr="00F77336">
        <w:rPr>
          <w:rFonts w:ascii="Times New Roman" w:hAnsi="Times New Roman" w:cs="Times New Roman"/>
          <w:rPrChange w:id="207" w:author="Balasubramanian, Ruchita" w:date="2025-08-05T15:31:00Z" w16du:dateUtc="2025-08-05T19:31:00Z">
            <w:rPr/>
          </w:rPrChange>
        </w:rPr>
        <w:fldChar w:fldCharType="end"/>
      </w:r>
      <w:r w:rsidRPr="00F77336">
        <w:rPr>
          <w:rFonts w:ascii="Times New Roman" w:hAnsi="Times New Roman" w:cs="Times New Roman"/>
          <w:rPrChange w:id="208" w:author="Balasubramanian, Ruchita" w:date="2025-08-05T15:31:00Z" w16du:dateUtc="2025-08-05T19:31:00Z">
            <w:rPr/>
          </w:rPrChange>
        </w:rPr>
        <w:t xml:space="preserve">. In 2021, CDC funding supported 1,736,850 tests, resulting in 8,149 new HIV </w:t>
      </w:r>
      <w:sdt>
        <w:sdtPr>
          <w:rPr>
            <w:rFonts w:ascii="Times New Roman" w:hAnsi="Times New Roman" w:cs="Times New Roman"/>
          </w:rPr>
          <w:tag w:val="goog_rdk_5"/>
          <w:id w:val="-1839330966"/>
        </w:sdtPr>
        <w:sdtContent/>
      </w:sdt>
      <w:sdt>
        <w:sdtPr>
          <w:rPr>
            <w:rFonts w:ascii="Times New Roman" w:hAnsi="Times New Roman" w:cs="Times New Roman"/>
          </w:rPr>
          <w:tag w:val="goog_rdk_6"/>
          <w:id w:val="1062134521"/>
        </w:sdtPr>
        <w:sdtContent/>
      </w:sdt>
      <w:r w:rsidRPr="00F77336">
        <w:rPr>
          <w:rFonts w:ascii="Times New Roman" w:hAnsi="Times New Roman" w:cs="Times New Roman"/>
          <w:rPrChange w:id="209" w:author="Balasubramanian, Ruchita" w:date="2025-08-05T15:31:00Z" w16du:dateUtc="2025-08-05T19:31:00Z">
            <w:rPr/>
          </w:rPrChange>
        </w:rPr>
        <w:t>diagnoses</w:t>
      </w:r>
      <w:r w:rsidR="00D07A42" w:rsidRPr="00F77336">
        <w:rPr>
          <w:rFonts w:ascii="Times New Roman" w:hAnsi="Times New Roman" w:cs="Times New Roman"/>
          <w:rPrChange w:id="210" w:author="Balasubramanian, Ruchita" w:date="2025-08-05T15:31:00Z" w16du:dateUtc="2025-08-05T19:31:00Z">
            <w:rPr/>
          </w:rPrChange>
        </w:rPr>
        <w:fldChar w:fldCharType="begin"/>
      </w:r>
      <w:r w:rsidR="00D07A42" w:rsidRPr="00F77336">
        <w:rPr>
          <w:rFonts w:ascii="Times New Roman" w:hAnsi="Times New Roman" w:cs="Times New Roman"/>
          <w:rPrChange w:id="211" w:author="Balasubramanian, Ruchita" w:date="2025-08-05T15:31:00Z" w16du:dateUtc="2025-08-05T19:31:00Z">
            <w:rPr/>
          </w:rPrChange>
        </w:rPr>
        <w:instrText xml:space="preserve"> ADDIN ZOTERO_ITEM CSL_CITATION {"citationID":"QSKWHe5V","properties":{"formattedCitation":"\\super 8\\nosupersub{}","plainCitation":"8","noteIndex":0},"citationItems":[{"id":1403,"uris":["http://zotero.org/users/local/aj7PsjFR/items/XZ2ILPG8"],"itemData":{"id":1403,"type":"webpage","title":"CDC-Funded HIV Testing in the United States, Puerto Rico, and U.S. Virgin Islands, 2021 Annual HIV Testing Report","URL":"https://stacks.cdc.gov/view/cdc/149067","accessed":{"date-parts":[["2025",7,21]]}}}],"schema":"https://github.com/citation-style-language/schema/raw/master/csl-citation.json"} </w:instrText>
      </w:r>
      <w:r w:rsidR="00D07A42" w:rsidRPr="00F77336">
        <w:rPr>
          <w:rFonts w:ascii="Times New Roman" w:hAnsi="Times New Roman" w:cs="Times New Roman"/>
          <w:rPrChange w:id="212" w:author="Balasubramanian, Ruchita" w:date="2025-08-05T15:31:00Z" w16du:dateUtc="2025-08-05T19:31:00Z">
            <w:rPr/>
          </w:rPrChange>
        </w:rPr>
        <w:fldChar w:fldCharType="separate"/>
      </w:r>
      <w:r w:rsidR="00D07A42" w:rsidRPr="00F77336">
        <w:rPr>
          <w:rFonts w:ascii="Times New Roman" w:hAnsi="Times New Roman" w:cs="Times New Roman"/>
          <w:vertAlign w:val="superscript"/>
          <w:rPrChange w:id="213" w:author="Balasubramanian, Ruchita" w:date="2025-08-05T15:31:00Z" w16du:dateUtc="2025-08-05T19:31:00Z">
            <w:rPr>
              <w:rFonts w:cs="Times New Roman"/>
              <w:vertAlign w:val="superscript"/>
            </w:rPr>
          </w:rPrChange>
        </w:rPr>
        <w:t>8</w:t>
      </w:r>
      <w:r w:rsidR="00D07A42" w:rsidRPr="00F77336">
        <w:rPr>
          <w:rFonts w:ascii="Times New Roman" w:hAnsi="Times New Roman" w:cs="Times New Roman"/>
          <w:rPrChange w:id="214" w:author="Balasubramanian, Ruchita" w:date="2025-08-05T15:31:00Z" w16du:dateUtc="2025-08-05T19:31:00Z">
            <w:rPr/>
          </w:rPrChange>
        </w:rPr>
        <w:fldChar w:fldCharType="end"/>
      </w:r>
      <w:r w:rsidRPr="00F77336">
        <w:rPr>
          <w:rFonts w:ascii="Times New Roman" w:hAnsi="Times New Roman" w:cs="Times New Roman"/>
          <w:rPrChange w:id="215" w:author="Balasubramanian, Ruchita" w:date="2025-08-05T15:31:00Z" w16du:dateUtc="2025-08-05T19:31:00Z">
            <w:rPr/>
          </w:rPrChange>
        </w:rPr>
        <w:t>. While CDC’s testing data are not directly comparable to its surveillance data, th</w:t>
      </w:r>
      <w:r w:rsidR="0057596B" w:rsidRPr="00F77336">
        <w:rPr>
          <w:rFonts w:ascii="Times New Roman" w:hAnsi="Times New Roman" w:cs="Times New Roman"/>
          <w:rPrChange w:id="216" w:author="Balasubramanian, Ruchita" w:date="2025-08-05T15:31:00Z" w16du:dateUtc="2025-08-05T19:31:00Z">
            <w:rPr/>
          </w:rPrChange>
        </w:rPr>
        <w:t>ese diagnoses correspond to over 20% of</w:t>
      </w:r>
      <w:r w:rsidRPr="00F77336">
        <w:rPr>
          <w:rFonts w:ascii="Times New Roman" w:hAnsi="Times New Roman" w:cs="Times New Roman"/>
          <w:rPrChange w:id="217" w:author="Balasubramanian, Ruchita" w:date="2025-08-05T15:31:00Z" w16du:dateUtc="2025-08-05T19:31:00Z">
            <w:rPr/>
          </w:rPrChange>
        </w:rPr>
        <w:t xml:space="preserve"> the 35,763 total diagnoses recorded in the US in 2021. In some states, this ratio is much higher</w:t>
      </w:r>
      <w:r w:rsidR="0057596B" w:rsidRPr="00F77336">
        <w:rPr>
          <w:rFonts w:ascii="Times New Roman" w:hAnsi="Times New Roman" w:cs="Times New Roman"/>
          <w:rPrChange w:id="218" w:author="Balasubramanian, Ruchita" w:date="2025-08-05T15:31:00Z" w16du:dateUtc="2025-08-05T19:31:00Z">
            <w:rPr/>
          </w:rPrChange>
        </w:rPr>
        <w:t>, approaching 50% (or more)</w:t>
      </w:r>
      <w:r w:rsidRPr="00F77336">
        <w:rPr>
          <w:rFonts w:ascii="Times New Roman" w:hAnsi="Times New Roman" w:cs="Times New Roman"/>
          <w:rPrChange w:id="219" w:author="Balasubramanian, Ruchita" w:date="2025-08-05T15:31:00Z" w16du:dateUtc="2025-08-05T19:31:00Z">
            <w:rPr/>
          </w:rPrChange>
        </w:rPr>
        <w:t xml:space="preserve"> of diagnoses in South Carolina</w:t>
      </w:r>
      <w:r w:rsidR="0057596B" w:rsidRPr="00F77336">
        <w:rPr>
          <w:rFonts w:ascii="Times New Roman" w:hAnsi="Times New Roman" w:cs="Times New Roman"/>
          <w:rPrChange w:id="220" w:author="Balasubramanian, Ruchita" w:date="2025-08-05T15:31:00Z" w16du:dateUtc="2025-08-05T19:31:00Z">
            <w:rPr/>
          </w:rPrChange>
        </w:rPr>
        <w:t>,</w:t>
      </w:r>
      <w:r w:rsidRPr="00F77336">
        <w:rPr>
          <w:rFonts w:ascii="Times New Roman" w:hAnsi="Times New Roman" w:cs="Times New Roman"/>
          <w:rPrChange w:id="221" w:author="Balasubramanian, Ruchita" w:date="2025-08-05T15:31:00Z" w16du:dateUtc="2025-08-05T19:31:00Z">
            <w:rPr/>
          </w:rPrChange>
        </w:rPr>
        <w:t xml:space="preserve"> Alabama, and Tennessee</w:t>
      </w:r>
      <w:r w:rsidR="00D67AEA" w:rsidRPr="00F77336">
        <w:rPr>
          <w:rFonts w:ascii="Times New Roman" w:hAnsi="Times New Roman" w:cs="Times New Roman"/>
          <w:rPrChange w:id="222" w:author="Balasubramanian, Ruchita" w:date="2025-08-05T15:31:00Z" w16du:dateUtc="2025-08-05T19:31:00Z">
            <w:rPr/>
          </w:rPrChange>
        </w:rPr>
        <w:fldChar w:fldCharType="begin"/>
      </w:r>
      <w:r w:rsidR="00D67AEA" w:rsidRPr="00F77336">
        <w:rPr>
          <w:rFonts w:ascii="Times New Roman" w:hAnsi="Times New Roman" w:cs="Times New Roman"/>
          <w:rPrChange w:id="223" w:author="Balasubramanian, Ruchita" w:date="2025-08-05T15:31:00Z" w16du:dateUtc="2025-08-05T19:31:00Z">
            <w:rPr/>
          </w:rPrChange>
        </w:rPr>
        <w:instrText xml:space="preserve"> ADDIN ZOTERO_ITEM CSL_CITATION {"citationID":"BBmlgkaU","properties":{"formattedCitation":"\\super 1,8\\nosupersub{}","plainCitation":"1,8","noteIndex":0},"citationItems":[{"id":1383,"uris":["http://zotero.org/users/local/aj7PsjFR/items/9MWFVGI2"],"itemData":{"id":1383,"type":"webpage","abstract":"Data on HIV diagnoses, deaths, and prevalence in the US.","container-title":"HIV Data","language":"en-us","title":"HIV Diagnoses, Deaths, and Prevalence: 2025 Update","title-short":"HIV Diagnoses, Deaths, and Prevalence","URL":"https://www.cdc.gov/hiv-data/nhss/hiv-diagnoses-deaths-and-prevalence-2025.html","author":[{"family":"CDC","given":""}],"accessed":{"date-parts":[["2025",7,21]]},"issued":{"date-parts":[["2025",4,29]]}}},{"id":1403,"uris":["http://zotero.org/users/local/aj7PsjFR/items/XZ2ILPG8"],"itemData":{"id":1403,"type":"webpage","title":"CDC-Funded HIV Testing in the United States, Puerto Rico, and U.S. Virgin Islands, 2021 Annual HIV Testing Report","URL":"https://stacks.cdc.gov/view/cdc/149067","accessed":{"date-parts":[["2025",7,21]]}}}],"schema":"https://github.com/citation-style-language/schema/raw/master/csl-citation.json"} </w:instrText>
      </w:r>
      <w:r w:rsidR="00D67AEA" w:rsidRPr="00F77336">
        <w:rPr>
          <w:rFonts w:ascii="Times New Roman" w:hAnsi="Times New Roman" w:cs="Times New Roman"/>
          <w:rPrChange w:id="224" w:author="Balasubramanian, Ruchita" w:date="2025-08-05T15:31:00Z" w16du:dateUtc="2025-08-05T19:31:00Z">
            <w:rPr/>
          </w:rPrChange>
        </w:rPr>
        <w:fldChar w:fldCharType="separate"/>
      </w:r>
      <w:r w:rsidR="00D67AEA" w:rsidRPr="00F77336">
        <w:rPr>
          <w:rFonts w:ascii="Times New Roman" w:hAnsi="Times New Roman" w:cs="Times New Roman"/>
          <w:vertAlign w:val="superscript"/>
          <w:rPrChange w:id="225" w:author="Balasubramanian, Ruchita" w:date="2025-08-05T15:31:00Z" w16du:dateUtc="2025-08-05T19:31:00Z">
            <w:rPr>
              <w:rFonts w:cs="Times New Roman"/>
              <w:vertAlign w:val="superscript"/>
            </w:rPr>
          </w:rPrChange>
        </w:rPr>
        <w:t>1,8</w:t>
      </w:r>
      <w:r w:rsidR="00D67AEA" w:rsidRPr="00F77336">
        <w:rPr>
          <w:rFonts w:ascii="Times New Roman" w:hAnsi="Times New Roman" w:cs="Times New Roman"/>
          <w:rPrChange w:id="226" w:author="Balasubramanian, Ruchita" w:date="2025-08-05T15:31:00Z" w16du:dateUtc="2025-08-05T19:31:00Z">
            <w:rPr/>
          </w:rPrChange>
        </w:rPr>
        <w:fldChar w:fldCharType="end"/>
      </w:r>
      <w:r w:rsidRPr="00F77336">
        <w:rPr>
          <w:rFonts w:ascii="Times New Roman" w:hAnsi="Times New Roman" w:cs="Times New Roman"/>
          <w:rPrChange w:id="227" w:author="Balasubramanian, Ruchita" w:date="2025-08-05T15:31:00Z" w16du:dateUtc="2025-08-05T19:31:00Z">
            <w:rPr/>
          </w:rPrChange>
        </w:rPr>
        <w:t xml:space="preserve">. </w:t>
      </w:r>
    </w:p>
    <w:p w14:paraId="1FB09529" w14:textId="5F42752F" w:rsidR="00F85F10" w:rsidRPr="00F77336" w:rsidRDefault="007B6CD6">
      <w:pPr>
        <w:rPr>
          <w:rFonts w:ascii="Times New Roman" w:hAnsi="Times New Roman" w:cs="Times New Roman"/>
          <w:rPrChange w:id="228" w:author="Balasubramanian, Ruchita" w:date="2025-08-05T15:31:00Z" w16du:dateUtc="2025-08-05T19:31:00Z">
            <w:rPr/>
          </w:rPrChange>
        </w:rPr>
      </w:pPr>
      <w:r w:rsidRPr="00F77336">
        <w:rPr>
          <w:rFonts w:ascii="Times New Roman" w:hAnsi="Times New Roman" w:cs="Times New Roman"/>
          <w:rPrChange w:id="229" w:author="Balasubramanian, Ruchita" w:date="2025-08-05T15:31:00Z" w16du:dateUtc="2025-08-05T19:31:00Z">
            <w:rPr/>
          </w:rPrChange>
        </w:rPr>
        <w:t xml:space="preserve">In general, HIV testing is an efficient means of HIV prevention. CDC-funded tests are particularly efficient and </w:t>
      </w:r>
      <w:r w:rsidR="0057596B" w:rsidRPr="00F77336">
        <w:rPr>
          <w:rFonts w:ascii="Times New Roman" w:hAnsi="Times New Roman" w:cs="Times New Roman"/>
          <w:rPrChange w:id="230" w:author="Balasubramanian, Ruchita" w:date="2025-08-05T15:31:00Z" w16du:dateUtc="2025-08-05T19:31:00Z">
            <w:rPr/>
          </w:rPrChange>
        </w:rPr>
        <w:t xml:space="preserve">are </w:t>
      </w:r>
      <w:r w:rsidR="00727FB8" w:rsidRPr="00F77336">
        <w:rPr>
          <w:rFonts w:ascii="Times New Roman" w:hAnsi="Times New Roman" w:cs="Times New Roman"/>
          <w:rPrChange w:id="231" w:author="Balasubramanian, Ruchita" w:date="2025-08-05T15:31:00Z" w16du:dateUtc="2025-08-05T19:31:00Z">
            <w:rPr/>
          </w:rPrChange>
        </w:rPr>
        <w:t xml:space="preserve">disproportionately </w:t>
      </w:r>
      <w:r w:rsidRPr="00F77336">
        <w:rPr>
          <w:rFonts w:ascii="Times New Roman" w:hAnsi="Times New Roman" w:cs="Times New Roman"/>
          <w:rPrChange w:id="232" w:author="Balasubramanian, Ruchita" w:date="2025-08-05T15:31:00Z" w16du:dateUtc="2025-08-05T19:31:00Z">
            <w:rPr/>
          </w:rPrChange>
        </w:rPr>
        <w:t xml:space="preserve">used in demographic subgroups with high rates of HIV </w:t>
      </w:r>
      <w:sdt>
        <w:sdtPr>
          <w:rPr>
            <w:rFonts w:ascii="Times New Roman" w:hAnsi="Times New Roman" w:cs="Times New Roman"/>
          </w:rPr>
          <w:tag w:val="goog_rdk_7"/>
          <w:id w:val="-1008360403"/>
        </w:sdtPr>
        <w:sdtContent/>
      </w:sdt>
      <w:r w:rsidRPr="00F77336">
        <w:rPr>
          <w:rFonts w:ascii="Times New Roman" w:hAnsi="Times New Roman" w:cs="Times New Roman"/>
          <w:rPrChange w:id="233" w:author="Balasubramanian, Ruchita" w:date="2025-08-05T15:31:00Z" w16du:dateUtc="2025-08-05T19:31:00Z">
            <w:rPr/>
          </w:rPrChange>
        </w:rPr>
        <w:t>infection</w:t>
      </w:r>
      <w:r w:rsidR="00D07A42" w:rsidRPr="00F77336">
        <w:rPr>
          <w:rFonts w:ascii="Times New Roman" w:hAnsi="Times New Roman" w:cs="Times New Roman"/>
          <w:vertAlign w:val="superscript"/>
          <w:rPrChange w:id="234" w:author="Balasubramanian, Ruchita" w:date="2025-08-05T15:31:00Z" w16du:dateUtc="2025-08-05T19:31:00Z">
            <w:rPr>
              <w:vertAlign w:val="superscript"/>
            </w:rPr>
          </w:rPrChange>
        </w:rPr>
        <w:fldChar w:fldCharType="begin"/>
      </w:r>
      <w:r w:rsidR="00D07A42" w:rsidRPr="00F77336">
        <w:rPr>
          <w:rFonts w:ascii="Times New Roman" w:hAnsi="Times New Roman" w:cs="Times New Roman"/>
          <w:vertAlign w:val="superscript"/>
          <w:rPrChange w:id="235" w:author="Balasubramanian, Ruchita" w:date="2025-08-05T15:31:00Z" w16du:dateUtc="2025-08-05T19:31:00Z">
            <w:rPr>
              <w:vertAlign w:val="superscript"/>
            </w:rPr>
          </w:rPrChange>
        </w:rPr>
        <w:instrText xml:space="preserve"> ADDIN ZOTERO_ITEM CSL_CITATION {"citationID":"AQc9fwNE","properties":{"formattedCitation":"\\super 7\\nosupersub{}","plainCitation":"7","noteIndex":0},"citationItems":[{"id":1402,"uris":["http://zotero.org/users/local/aj7PsjFR/items/UJ7R9EJT"],"itemData":{"id":1402,"type":"article-journal","abstract":"Understanding the contribution of CDC-funded testing toward diagnosing HIV informs efforts to end the HIV epidemic. Due to differences in surveillance data and CDC program data, which sometimes rely on self-reported information, the number of new diagnoses cannot be directly compared. CDC recently asked grantees to check surveillance data to inform the identification of new diagnoses from CDC-funded tests. In this analysis, we use this newly available information to estimate the percent of all HIV diagnoses from 2010 to 2017 in the United States that result from CDC-funded tests. Among tests with surveillance information, correlates of correct categorization using self-report only were assessed. Weights were calculated from that analysis and used to estimate the total number of CDC-funded new diagnoses. Estimates are presented overall and by demographics/transmission risk group. We estimate that one third of all HIV diagnoses in the United States from 2010 to 2017 resulted from a CDC-funded test. The percent of diagnoses that resulted from CDC-funded tests was higher among some high-risk groups: 41% among 20–29-year-olds and 39% among blacks/African Americans. When compared to total diagnoses in the United States from 2010 to 2017, a large proportion resulted from CDC-funded tests, particularly among young individuals and blacks/African Americans. CDC’s contribution to new HIV diagnoses was previously unknown. CDC-funded testing is an important part of the national effort to diagnose all people with HIV as early as possible after infection.","container-title":"Journal of Community Health","DOI":"10.1007/s10900-020-00960-3","ISSN":"1573-3610","issue":"4","journalAbbreviation":"J Community Health","language":"en","page":"832-841","source":"Springer Link","title":"The Contribution of HIV Testing Funded by the Centers for Disease Control and Prevention to HIV Diagnoses in the United States, 2010–2017","volume":"46","author":[{"family":"Williams","given":"Weston"},{"family":"Krueger","given":"Amy"},{"family":"Wang","given":"Guoshen"},{"family":"Patel","given":"Deesha"},{"family":"Belcher","given":"Lisa"}],"issued":{"date-parts":[["2021",8,1]]}}}],"schema":"https://github.com/citation-style-language/schema/raw/master/csl-citation.json"} </w:instrText>
      </w:r>
      <w:r w:rsidR="00D07A42" w:rsidRPr="00F77336">
        <w:rPr>
          <w:rFonts w:ascii="Times New Roman" w:hAnsi="Times New Roman" w:cs="Times New Roman"/>
          <w:vertAlign w:val="superscript"/>
          <w:rPrChange w:id="236" w:author="Balasubramanian, Ruchita" w:date="2025-08-05T15:31:00Z" w16du:dateUtc="2025-08-05T19:31:00Z">
            <w:rPr>
              <w:vertAlign w:val="superscript"/>
            </w:rPr>
          </w:rPrChange>
        </w:rPr>
        <w:fldChar w:fldCharType="separate"/>
      </w:r>
      <w:r w:rsidR="00D07A42" w:rsidRPr="00F77336">
        <w:rPr>
          <w:rFonts w:ascii="Times New Roman" w:hAnsi="Times New Roman" w:cs="Times New Roman"/>
          <w:vertAlign w:val="superscript"/>
          <w:rPrChange w:id="237" w:author="Balasubramanian, Ruchita" w:date="2025-08-05T15:31:00Z" w16du:dateUtc="2025-08-05T19:31:00Z">
            <w:rPr>
              <w:vertAlign w:val="superscript"/>
            </w:rPr>
          </w:rPrChange>
        </w:rPr>
        <w:t>7</w:t>
      </w:r>
      <w:r w:rsidR="00D07A42" w:rsidRPr="00F77336">
        <w:rPr>
          <w:rFonts w:ascii="Times New Roman" w:hAnsi="Times New Roman" w:cs="Times New Roman"/>
          <w:vertAlign w:val="superscript"/>
          <w:rPrChange w:id="238" w:author="Balasubramanian, Ruchita" w:date="2025-08-05T15:31:00Z" w16du:dateUtc="2025-08-05T19:31:00Z">
            <w:rPr>
              <w:vertAlign w:val="superscript"/>
            </w:rPr>
          </w:rPrChange>
        </w:rPr>
        <w:fldChar w:fldCharType="end"/>
      </w:r>
      <w:r w:rsidRPr="00F77336">
        <w:rPr>
          <w:rFonts w:ascii="Times New Roman" w:hAnsi="Times New Roman" w:cs="Times New Roman"/>
          <w:rPrChange w:id="239" w:author="Balasubramanian, Ruchita" w:date="2025-08-05T15:31:00Z" w16du:dateUtc="2025-08-05T19:31:00Z">
            <w:rPr/>
          </w:rPrChange>
        </w:rPr>
        <w:t xml:space="preserve">. </w:t>
      </w:r>
      <w:r w:rsidR="00D67AEA" w:rsidRPr="00F77336">
        <w:rPr>
          <w:rFonts w:ascii="Times New Roman" w:hAnsi="Times New Roman" w:cs="Times New Roman"/>
          <w:rPrChange w:id="240" w:author="Balasubramanian, Ruchita" w:date="2025-08-05T15:31:00Z" w16du:dateUtc="2025-08-05T19:31:00Z">
            <w:rPr/>
          </w:rPrChange>
        </w:rPr>
        <w:t xml:space="preserve">These CDC-funded HIV testing activities, however, </w:t>
      </w:r>
      <w:r w:rsidR="00E2010B" w:rsidRPr="00F77336">
        <w:rPr>
          <w:rFonts w:ascii="Times New Roman" w:hAnsi="Times New Roman" w:cs="Times New Roman"/>
          <w:rPrChange w:id="241" w:author="Balasubramanian, Ruchita" w:date="2025-08-05T15:31:00Z" w16du:dateUtc="2025-08-05T19:31:00Z">
            <w:rPr/>
          </w:rPrChange>
        </w:rPr>
        <w:t>may</w:t>
      </w:r>
      <w:r w:rsidR="00D67AEA" w:rsidRPr="00F77336">
        <w:rPr>
          <w:rFonts w:ascii="Times New Roman" w:hAnsi="Times New Roman" w:cs="Times New Roman"/>
          <w:rPrChange w:id="242" w:author="Balasubramanian, Ruchita" w:date="2025-08-05T15:31:00Z" w16du:dateUtc="2025-08-05T19:31:00Z">
            <w:rPr/>
          </w:rPrChange>
        </w:rPr>
        <w:t xml:space="preserve"> be subject to funding cuts in the future</w:t>
      </w:r>
      <w:r w:rsidR="00D07A42" w:rsidRPr="00F77336">
        <w:rPr>
          <w:rFonts w:ascii="Times New Roman" w:hAnsi="Times New Roman" w:cs="Times New Roman"/>
          <w:vertAlign w:val="superscript"/>
          <w:rPrChange w:id="243" w:author="Balasubramanian, Ruchita" w:date="2025-08-05T15:31:00Z" w16du:dateUtc="2025-08-05T19:31:00Z">
            <w:rPr>
              <w:vertAlign w:val="superscript"/>
            </w:rPr>
          </w:rPrChange>
        </w:rPr>
        <w:fldChar w:fldCharType="begin"/>
      </w:r>
      <w:r w:rsidR="00D07A42" w:rsidRPr="00F77336">
        <w:rPr>
          <w:rFonts w:ascii="Times New Roman" w:hAnsi="Times New Roman" w:cs="Times New Roman"/>
          <w:vertAlign w:val="superscript"/>
          <w:rPrChange w:id="244" w:author="Balasubramanian, Ruchita" w:date="2025-08-05T15:31:00Z" w16du:dateUtc="2025-08-05T19:31:00Z">
            <w:rPr>
              <w:vertAlign w:val="superscript"/>
            </w:rPr>
          </w:rPrChange>
        </w:rPr>
        <w:instrText xml:space="preserve"> ADDIN ZOTERO_ITEM CSL_CITATION {"citationID":"NXKXtRqa","properties":{"formattedCitation":"\\super 9\\nosupersub{}","plainCitation":"9","noteIndex":0},"citationItems":[{"id":1407,"uris":["http://zotero.org/users/local/aj7PsjFR/items/DAQGSB24"],"itemData":{"id":1407,"type":"report","title":"Technical Supplement to the 2026 Budget","URL":"https://www.whitehouse.gov/wp-content/uploads/2025/05/appendix_fy2026.pdf"}}],"schema":"https://github.com/citation-style-language/schema/raw/master/csl-citation.json"} </w:instrText>
      </w:r>
      <w:r w:rsidR="00D07A42" w:rsidRPr="00F77336">
        <w:rPr>
          <w:rFonts w:ascii="Times New Roman" w:hAnsi="Times New Roman" w:cs="Times New Roman"/>
          <w:vertAlign w:val="superscript"/>
          <w:rPrChange w:id="245" w:author="Balasubramanian, Ruchita" w:date="2025-08-05T15:31:00Z" w16du:dateUtc="2025-08-05T19:31:00Z">
            <w:rPr>
              <w:vertAlign w:val="superscript"/>
            </w:rPr>
          </w:rPrChange>
        </w:rPr>
        <w:fldChar w:fldCharType="separate"/>
      </w:r>
      <w:r w:rsidR="00D07A42" w:rsidRPr="00F77336">
        <w:rPr>
          <w:rFonts w:ascii="Times New Roman" w:hAnsi="Times New Roman" w:cs="Times New Roman"/>
          <w:vertAlign w:val="superscript"/>
          <w:rPrChange w:id="246" w:author="Balasubramanian, Ruchita" w:date="2025-08-05T15:31:00Z" w16du:dateUtc="2025-08-05T19:31:00Z">
            <w:rPr>
              <w:vertAlign w:val="superscript"/>
            </w:rPr>
          </w:rPrChange>
        </w:rPr>
        <w:t>9</w:t>
      </w:r>
      <w:r w:rsidR="00D07A42" w:rsidRPr="00F77336">
        <w:rPr>
          <w:rFonts w:ascii="Times New Roman" w:hAnsi="Times New Roman" w:cs="Times New Roman"/>
          <w:vertAlign w:val="superscript"/>
          <w:rPrChange w:id="247" w:author="Balasubramanian, Ruchita" w:date="2025-08-05T15:31:00Z" w16du:dateUtc="2025-08-05T19:31:00Z">
            <w:rPr>
              <w:vertAlign w:val="superscript"/>
            </w:rPr>
          </w:rPrChange>
        </w:rPr>
        <w:fldChar w:fldCharType="end"/>
      </w:r>
      <w:r w:rsidRPr="00F77336">
        <w:rPr>
          <w:rFonts w:ascii="Times New Roman" w:hAnsi="Times New Roman" w:cs="Times New Roman"/>
          <w:rPrChange w:id="248" w:author="Balasubramanian, Ruchita" w:date="2025-08-05T15:31:00Z" w16du:dateUtc="2025-08-05T19:31:00Z">
            <w:rPr/>
          </w:rPrChange>
        </w:rPr>
        <w:t>.</w:t>
      </w:r>
    </w:p>
    <w:p w14:paraId="2BC873B9" w14:textId="6073BFBB" w:rsidR="00F85F10" w:rsidRPr="00F77336" w:rsidRDefault="00000000">
      <w:pPr>
        <w:rPr>
          <w:rFonts w:ascii="Times New Roman" w:hAnsi="Times New Roman" w:cs="Times New Roman"/>
          <w:rPrChange w:id="249" w:author="Balasubramanian, Ruchita" w:date="2025-08-05T15:31:00Z" w16du:dateUtc="2025-08-05T19:31:00Z">
            <w:rPr/>
          </w:rPrChange>
        </w:rPr>
      </w:pPr>
      <w:sdt>
        <w:sdtPr>
          <w:rPr>
            <w:rFonts w:ascii="Times New Roman" w:hAnsi="Times New Roman" w:cs="Times New Roman"/>
          </w:rPr>
          <w:tag w:val="goog_rdk_8"/>
          <w:id w:val="-180772140"/>
        </w:sdtPr>
        <w:sdtContent/>
      </w:sdt>
      <w:r w:rsidR="007B6CD6" w:rsidRPr="00F77336">
        <w:rPr>
          <w:rFonts w:ascii="Times New Roman" w:hAnsi="Times New Roman" w:cs="Times New Roman"/>
          <w:rPrChange w:id="250" w:author="Balasubramanian, Ruchita" w:date="2025-08-05T15:31:00Z" w16du:dateUtc="2025-08-05T19:31:00Z">
            <w:rPr/>
          </w:rPrChange>
        </w:rPr>
        <w:t>Disruptions to CDC-</w:t>
      </w:r>
      <w:sdt>
        <w:sdtPr>
          <w:rPr>
            <w:rFonts w:ascii="Times New Roman" w:hAnsi="Times New Roman" w:cs="Times New Roman"/>
          </w:rPr>
          <w:tag w:val="goog_rdk_9"/>
          <w:id w:val="1221749520"/>
        </w:sdtPr>
        <w:sdtContent/>
      </w:sdt>
      <w:r w:rsidR="007B6CD6" w:rsidRPr="00F77336">
        <w:rPr>
          <w:rFonts w:ascii="Times New Roman" w:hAnsi="Times New Roman" w:cs="Times New Roman"/>
          <w:rPrChange w:id="251" w:author="Balasubramanian, Ruchita" w:date="2025-08-05T15:31:00Z" w16du:dateUtc="2025-08-05T19:31:00Z">
            <w:rPr/>
          </w:rPrChange>
        </w:rPr>
        <w:t xml:space="preserve">funded HIV testing could have a </w:t>
      </w:r>
      <w:r w:rsidR="00727FB8" w:rsidRPr="00F77336">
        <w:rPr>
          <w:rFonts w:ascii="Times New Roman" w:hAnsi="Times New Roman" w:cs="Times New Roman"/>
          <w:rPrChange w:id="252" w:author="Balasubramanian, Ruchita" w:date="2025-08-05T15:31:00Z" w16du:dateUtc="2025-08-05T19:31:00Z">
            <w:rPr/>
          </w:rPrChange>
        </w:rPr>
        <w:t xml:space="preserve">significant </w:t>
      </w:r>
      <w:r w:rsidR="007B6CD6" w:rsidRPr="00F77336">
        <w:rPr>
          <w:rFonts w:ascii="Times New Roman" w:hAnsi="Times New Roman" w:cs="Times New Roman"/>
          <w:rPrChange w:id="253" w:author="Balasubramanian, Ruchita" w:date="2025-08-05T15:31:00Z" w16du:dateUtc="2025-08-05T19:31:00Z">
            <w:rPr/>
          </w:rPrChange>
        </w:rPr>
        <w:t>impact on HIV incidence in the US</w:t>
      </w:r>
      <w:r w:rsidR="00D07A42" w:rsidRPr="00F77336">
        <w:rPr>
          <w:rFonts w:ascii="Times New Roman" w:hAnsi="Times New Roman" w:cs="Times New Roman"/>
          <w:vertAlign w:val="superscript"/>
          <w:rPrChange w:id="254" w:author="Balasubramanian, Ruchita" w:date="2025-08-05T15:31:00Z" w16du:dateUtc="2025-08-05T19:31:00Z">
            <w:rPr>
              <w:vertAlign w:val="superscript"/>
            </w:rPr>
          </w:rPrChange>
        </w:rPr>
        <w:fldChar w:fldCharType="begin"/>
      </w:r>
      <w:r w:rsidR="00D07A42" w:rsidRPr="00F77336">
        <w:rPr>
          <w:rFonts w:ascii="Times New Roman" w:hAnsi="Times New Roman" w:cs="Times New Roman"/>
          <w:vertAlign w:val="superscript"/>
          <w:rPrChange w:id="255" w:author="Balasubramanian, Ruchita" w:date="2025-08-05T15:31:00Z" w16du:dateUtc="2025-08-05T19:31:00Z">
            <w:rPr>
              <w:vertAlign w:val="superscript"/>
            </w:rPr>
          </w:rPrChange>
        </w:rPr>
        <w:instrText xml:space="preserve"> ADDIN ZOTERO_ITEM CSL_CITATION {"citationID":"Q8M8VW17","properties":{"formattedCitation":"\\super 10\\nosupersub{}","plainCitation":"10","noteIndex":0},"citationItems":[{"id":1408,"uris":["http://zotero.org/users/local/aj7PsjFR/items/HEKJP49F"],"itemData":{"id":1408,"type":"post-weblog","language":"en-US","title":"Trump Budget Ends All CDC HIV Prevention Programs, While Maintaining Care, Treatment, and PrEP | HIV+Hepatitis Policy Institute","URL":"https://hivhep.org/press-releases/trump-budget-ends-all-cdc-hiv-prevention-programs-while-maintaining-care-treatment-and-prep/","accessed":{"date-parts":[["2025",7,21]]}}}],"schema":"https://github.com/citation-style-language/schema/raw/master/csl-citation.json"} </w:instrText>
      </w:r>
      <w:r w:rsidR="00D07A42" w:rsidRPr="00F77336">
        <w:rPr>
          <w:rFonts w:ascii="Times New Roman" w:hAnsi="Times New Roman" w:cs="Times New Roman"/>
          <w:vertAlign w:val="superscript"/>
          <w:rPrChange w:id="256" w:author="Balasubramanian, Ruchita" w:date="2025-08-05T15:31:00Z" w16du:dateUtc="2025-08-05T19:31:00Z">
            <w:rPr>
              <w:vertAlign w:val="superscript"/>
            </w:rPr>
          </w:rPrChange>
        </w:rPr>
        <w:fldChar w:fldCharType="separate"/>
      </w:r>
      <w:r w:rsidR="00D07A42" w:rsidRPr="00F77336">
        <w:rPr>
          <w:rFonts w:ascii="Times New Roman" w:hAnsi="Times New Roman" w:cs="Times New Roman"/>
          <w:vertAlign w:val="superscript"/>
          <w:rPrChange w:id="257" w:author="Balasubramanian, Ruchita" w:date="2025-08-05T15:31:00Z" w16du:dateUtc="2025-08-05T19:31:00Z">
            <w:rPr>
              <w:vertAlign w:val="superscript"/>
            </w:rPr>
          </w:rPrChange>
        </w:rPr>
        <w:t>10</w:t>
      </w:r>
      <w:r w:rsidR="00D07A42" w:rsidRPr="00F77336">
        <w:rPr>
          <w:rFonts w:ascii="Times New Roman" w:hAnsi="Times New Roman" w:cs="Times New Roman"/>
          <w:vertAlign w:val="superscript"/>
          <w:rPrChange w:id="258" w:author="Balasubramanian, Ruchita" w:date="2025-08-05T15:31:00Z" w16du:dateUtc="2025-08-05T19:31:00Z">
            <w:rPr>
              <w:vertAlign w:val="superscript"/>
            </w:rPr>
          </w:rPrChange>
        </w:rPr>
        <w:fldChar w:fldCharType="end"/>
      </w:r>
      <w:r w:rsidR="007B6CD6" w:rsidRPr="00F77336">
        <w:rPr>
          <w:rFonts w:ascii="Times New Roman" w:hAnsi="Times New Roman" w:cs="Times New Roman"/>
          <w:rPrChange w:id="259" w:author="Balasubramanian, Ruchita" w:date="2025-08-05T15:31:00Z" w16du:dateUtc="2025-08-05T19:31:00Z">
            <w:rPr/>
          </w:rPrChange>
        </w:rPr>
        <w:t xml:space="preserve">. </w:t>
      </w:r>
      <w:sdt>
        <w:sdtPr>
          <w:rPr>
            <w:rFonts w:ascii="Times New Roman" w:hAnsi="Times New Roman" w:cs="Times New Roman"/>
          </w:rPr>
          <w:tag w:val="goog_rdk_10"/>
          <w:id w:val="-1414860129"/>
        </w:sdtPr>
        <w:sdtContent/>
      </w:sdt>
      <w:sdt>
        <w:sdtPr>
          <w:rPr>
            <w:rFonts w:ascii="Times New Roman" w:hAnsi="Times New Roman" w:cs="Times New Roman"/>
          </w:rPr>
          <w:tag w:val="goog_rdk_11"/>
          <w:id w:val="-439727390"/>
        </w:sdtPr>
        <w:sdtContent/>
      </w:sdt>
      <w:r w:rsidR="007B6CD6" w:rsidRPr="00F77336">
        <w:rPr>
          <w:rFonts w:ascii="Times New Roman" w:hAnsi="Times New Roman" w:cs="Times New Roman"/>
          <w:rPrChange w:id="260" w:author="Balasubramanian, Ruchita" w:date="2025-08-05T15:31:00Z" w16du:dateUtc="2025-08-05T19:31:00Z">
            <w:rPr/>
          </w:rPrChange>
        </w:rPr>
        <w:t>Mathematical models can be a useful tool to help forecast the impacts of HIV health policy</w:t>
      </w:r>
      <w:r w:rsidR="00D07A42" w:rsidRPr="00F77336">
        <w:rPr>
          <w:rFonts w:ascii="Times New Roman" w:hAnsi="Times New Roman" w:cs="Times New Roman"/>
          <w:rPrChange w:id="261" w:author="Balasubramanian, Ruchita" w:date="2025-08-05T15:31:00Z" w16du:dateUtc="2025-08-05T19:31:00Z">
            <w:rPr/>
          </w:rPrChange>
        </w:rPr>
        <w:fldChar w:fldCharType="begin"/>
      </w:r>
      <w:r w:rsidR="00D07A42" w:rsidRPr="00F77336">
        <w:rPr>
          <w:rFonts w:ascii="Times New Roman" w:hAnsi="Times New Roman" w:cs="Times New Roman"/>
          <w:rPrChange w:id="262" w:author="Balasubramanian, Ruchita" w:date="2025-08-05T15:31:00Z" w16du:dateUtc="2025-08-05T19:31:00Z">
            <w:rPr/>
          </w:rPrChange>
        </w:rPr>
        <w:instrText xml:space="preserve"> ADDIN ZOTERO_ITEM CSL_CITATION {"citationID":"JKTrPo91","properties":{"formattedCitation":"\\super 11,12\\nosupersub{}","plainCitation":"11,12","noteIndex":0},"citationItems":[{"id":1410,"uris":["http://zotero.org/users/local/aj7PsjFR/items/RFZZ47XL"],"itemData":{"id":1410,"type":"article-journal","abstract":"BACKGROUND: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W."},{"family":"Shah","given":"Maunank"}],"issued":{"date-parts":[["2021",11]]}}},{"id":1412,"uris":["http://zotero.org/users/local/aj7PsjFR/items/GBCCFCHA"],"itemData":{"id":1412,"type":"article-journal","abstract":"This article presents a mathematical model of HIV transmission in Newark, New Jersey, a hotspot of the US HIV epidemic. We model the impact of interventions along the continuum of care, showing a potential substantial decrease in mortality but limited reduction in incidence., Background. The human immunodeficiency virus (HIV) epidemic in Newark, New Jersey, is among the most severe in the United States. Prevalence ranges up to 3.3% in some groups. The aim of this study is to use a mathematical model of the epidemic in Newark to assess the impact of interventions along the continuum of care, leading to virologic suppression., Methods. A model was constructed of HIV infection including specific care-continuum steps. The model was calibrated to HIV/AIDS cases in Newark among different populations over a 10-year period. Interventions applied to model fits were increasing proportions tested, linked and retained in care, linked and adherent to treatment, and increasing testing frequency, high-risk-group testing, and adherence. Impacts were assessed by measuring incidence and death reductions 10 years postintervention., Results. The most effective interventions for reducing incidence were improving treatment adherence and increasing testing frequency and coverage. No single intervention reduced incidence in 2023 by &gt;5%, and the most effective combination of interventions reduced incidence by approximately 16% (2%–24%). The most efficacious interventions for reducing deaths were increasing retention, linkage to care, testing coverage, and adherence. Increasing retention reduced deaths by approximately 27% (24%–29%); the most efficacious combination of interventions reduced deaths in 2023 by approximately 52% (46%–57%)., Conclusions. Reducing HIV deaths in Newark over a 10-year period may be a realizable goal, but reducing incidence is less likely. Our results highlight the importance of addressing leaks across the entire continuum of care and reinforcing efforts to prevention new HIV infections with additional interventions.","container-title":"Clinical Infectious Diseases: An Official Publication of the Infectious Diseases Society of America","DOI":"10.1093/cid/cit687","ISSN":"1058-4838","issue":"2","journalAbbreviation":"Clin Infect Dis","note":"PMID: 24140971\nPMCID: PMC3871792","page":"274-284","source":"PubMed Central","title":"Modeling the Impact of Interventions Along the HIV Continuum of Care in Newark, New Jersey","volume":"58","author":[{"family":"Birger","given":"Ruthie B."},{"family":"Hallett","given":"Timothy B."},{"family":"Sinha","given":"Anushua"},{"family":"Grenfell","given":"Bryan T."},{"family":"Hodder","given":"Sally L."}],"issued":{"date-parts":[["2014",1,15]]}}}],"schema":"https://github.com/citation-style-language/schema/raw/master/csl-citation.json"} </w:instrText>
      </w:r>
      <w:r w:rsidR="00D07A42" w:rsidRPr="00F77336">
        <w:rPr>
          <w:rFonts w:ascii="Times New Roman" w:hAnsi="Times New Roman" w:cs="Times New Roman"/>
          <w:rPrChange w:id="263" w:author="Balasubramanian, Ruchita" w:date="2025-08-05T15:31:00Z" w16du:dateUtc="2025-08-05T19:31:00Z">
            <w:rPr/>
          </w:rPrChange>
        </w:rPr>
        <w:fldChar w:fldCharType="separate"/>
      </w:r>
      <w:r w:rsidR="00D07A42" w:rsidRPr="00F77336">
        <w:rPr>
          <w:rFonts w:ascii="Times New Roman" w:hAnsi="Times New Roman" w:cs="Times New Roman"/>
          <w:vertAlign w:val="superscript"/>
          <w:rPrChange w:id="264" w:author="Balasubramanian, Ruchita" w:date="2025-08-05T15:31:00Z" w16du:dateUtc="2025-08-05T19:31:00Z">
            <w:rPr>
              <w:rFonts w:cs="Times New Roman"/>
              <w:vertAlign w:val="superscript"/>
            </w:rPr>
          </w:rPrChange>
        </w:rPr>
        <w:t>11,12</w:t>
      </w:r>
      <w:r w:rsidR="00D07A42" w:rsidRPr="00F77336">
        <w:rPr>
          <w:rFonts w:ascii="Times New Roman" w:hAnsi="Times New Roman" w:cs="Times New Roman"/>
          <w:rPrChange w:id="265" w:author="Balasubramanian, Ruchita" w:date="2025-08-05T15:31:00Z" w16du:dateUtc="2025-08-05T19:31:00Z">
            <w:rPr/>
          </w:rPrChange>
        </w:rPr>
        <w:fldChar w:fldCharType="end"/>
      </w:r>
      <w:r w:rsidR="007B6CD6" w:rsidRPr="00F77336">
        <w:rPr>
          <w:rFonts w:ascii="Times New Roman" w:hAnsi="Times New Roman" w:cs="Times New Roman"/>
          <w:rPrChange w:id="266" w:author="Balasubramanian, Ruchita" w:date="2025-08-05T15:31:00Z" w16du:dateUtc="2025-08-05T19:31:00Z">
            <w:rPr/>
          </w:rPrChange>
        </w:rPr>
        <w:t xml:space="preserve">. We used a validated model of HIV transmission in the US to project the potential impact of the cessation or interruption of CDC-funded HIV testing on state-level HIV-epidemics. </w:t>
      </w:r>
    </w:p>
    <w:p w14:paraId="440C4956" w14:textId="77777777" w:rsidR="00F85F10" w:rsidRPr="00F77336" w:rsidRDefault="007B6CD6">
      <w:pPr>
        <w:rPr>
          <w:rFonts w:ascii="Times New Roman" w:hAnsi="Times New Roman" w:cs="Times New Roman"/>
          <w:b/>
          <w:rPrChange w:id="267" w:author="Balasubramanian, Ruchita" w:date="2025-08-05T15:31:00Z" w16du:dateUtc="2025-08-05T19:31:00Z">
            <w:rPr>
              <w:b/>
            </w:rPr>
          </w:rPrChange>
        </w:rPr>
      </w:pPr>
      <w:r w:rsidRPr="00F77336">
        <w:rPr>
          <w:rFonts w:ascii="Times New Roman" w:hAnsi="Times New Roman" w:cs="Times New Roman"/>
          <w:b/>
          <w:rPrChange w:id="268" w:author="Balasubramanian, Ruchita" w:date="2025-08-05T15:31:00Z" w16du:dateUtc="2025-08-05T19:31:00Z">
            <w:rPr>
              <w:b/>
            </w:rPr>
          </w:rPrChange>
        </w:rPr>
        <w:t>Methods:</w:t>
      </w:r>
    </w:p>
    <w:p w14:paraId="26664CDF" w14:textId="77777777" w:rsidR="00F85F10" w:rsidRPr="00F77336" w:rsidRDefault="007B6CD6">
      <w:pPr>
        <w:rPr>
          <w:rFonts w:ascii="Times New Roman" w:hAnsi="Times New Roman" w:cs="Times New Roman"/>
          <w:rPrChange w:id="269" w:author="Balasubramanian, Ruchita" w:date="2025-08-05T15:31:00Z" w16du:dateUtc="2025-08-05T19:31:00Z">
            <w:rPr/>
          </w:rPrChange>
        </w:rPr>
      </w:pPr>
      <w:r w:rsidRPr="00F77336">
        <w:rPr>
          <w:rFonts w:ascii="Times New Roman" w:hAnsi="Times New Roman" w:cs="Times New Roman"/>
          <w:u w:val="single"/>
          <w:rPrChange w:id="270" w:author="Balasubramanian, Ruchita" w:date="2025-08-05T15:31:00Z" w16du:dateUtc="2025-08-05T19:31:00Z">
            <w:rPr>
              <w:u w:val="single"/>
            </w:rPr>
          </w:rPrChange>
        </w:rPr>
        <w:t>Model Structure:</w:t>
      </w:r>
    </w:p>
    <w:p w14:paraId="3D9FDEAE" w14:textId="27CED718" w:rsidR="00F85F10" w:rsidRPr="00F77336" w:rsidRDefault="007B6CD6">
      <w:pPr>
        <w:rPr>
          <w:rFonts w:ascii="Times New Roman" w:hAnsi="Times New Roman" w:cs="Times New Roman"/>
          <w:rPrChange w:id="271" w:author="Balasubramanian, Ruchita" w:date="2025-08-05T15:31:00Z" w16du:dateUtc="2025-08-05T19:31:00Z">
            <w:rPr/>
          </w:rPrChange>
        </w:rPr>
      </w:pPr>
      <w:r w:rsidRPr="00F77336">
        <w:rPr>
          <w:rFonts w:ascii="Times New Roman" w:hAnsi="Times New Roman" w:cs="Times New Roman"/>
          <w:rPrChange w:id="272" w:author="Balasubramanian, Ruchita" w:date="2025-08-05T15:31:00Z" w16du:dateUtc="2025-08-05T19:31:00Z">
            <w:rPr/>
          </w:rPrChange>
        </w:rPr>
        <w:t>The Johns Hopkins Epidemiologic and Economic Model (JHEEM) is a validated, dynamic, compartmental model of HIV transmission that has been calibrated to cities and states in the US and is stratified by age, sex, race/ethnicity, and risk-status for HIV acquisition</w:t>
      </w:r>
      <w:sdt>
        <w:sdtPr>
          <w:rPr>
            <w:rFonts w:ascii="Times New Roman" w:hAnsi="Times New Roman" w:cs="Times New Roman"/>
          </w:rPr>
          <w:tag w:val="goog_rdk_12"/>
          <w:id w:val="1293512349"/>
        </w:sdtPr>
        <w:sdtContent/>
      </w:sdt>
      <w:r w:rsidR="00D07A42" w:rsidRPr="00F77336">
        <w:rPr>
          <w:rFonts w:ascii="Times New Roman" w:hAnsi="Times New Roman" w:cs="Times New Roman"/>
          <w:rPrChange w:id="273" w:author="Balasubramanian, Ruchita" w:date="2025-08-05T15:31:00Z" w16du:dateUtc="2025-08-05T19:31:00Z">
            <w:rPr/>
          </w:rPrChange>
        </w:rPr>
        <w:fldChar w:fldCharType="begin"/>
      </w:r>
      <w:r w:rsidR="00D07A42" w:rsidRPr="00F77336">
        <w:rPr>
          <w:rFonts w:ascii="Times New Roman" w:hAnsi="Times New Roman" w:cs="Times New Roman"/>
          <w:rPrChange w:id="274" w:author="Balasubramanian, Ruchita" w:date="2025-08-05T15:31:00Z" w16du:dateUtc="2025-08-05T19:31:00Z">
            <w:rPr/>
          </w:rPrChange>
        </w:rPr>
        <w:instrText xml:space="preserve"> ADDIN ZOTERO_ITEM CSL_CITATION {"citationID":"MeB540ry","properties":{"formattedCitation":"\\super 11\\nosupersub{}","plainCitation":"11","noteIndex":0},"citationItems":[{"id":1410,"uris":["http://zotero.org/users/local/aj7PsjFR/items/RFZZ47XL"],"itemData":{"id":1410,"type":"article-journal","abstract":"BACKGROUND: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W."},{"family":"Shah","given":"Maunank"}],"issued":{"date-parts":[["2021",11]]}}}],"schema":"https://github.com/citation-style-language/schema/raw/master/csl-citation.json"} </w:instrText>
      </w:r>
      <w:r w:rsidR="00D07A42" w:rsidRPr="00F77336">
        <w:rPr>
          <w:rFonts w:ascii="Times New Roman" w:hAnsi="Times New Roman" w:cs="Times New Roman"/>
          <w:rPrChange w:id="275" w:author="Balasubramanian, Ruchita" w:date="2025-08-05T15:31:00Z" w16du:dateUtc="2025-08-05T19:31:00Z">
            <w:rPr/>
          </w:rPrChange>
        </w:rPr>
        <w:fldChar w:fldCharType="separate"/>
      </w:r>
      <w:r w:rsidR="00D07A42" w:rsidRPr="00F77336">
        <w:rPr>
          <w:rFonts w:ascii="Times New Roman" w:hAnsi="Times New Roman" w:cs="Times New Roman"/>
          <w:vertAlign w:val="superscript"/>
          <w:rPrChange w:id="276" w:author="Balasubramanian, Ruchita" w:date="2025-08-05T15:31:00Z" w16du:dateUtc="2025-08-05T19:31:00Z">
            <w:rPr>
              <w:rFonts w:cs="Times New Roman"/>
              <w:vertAlign w:val="superscript"/>
            </w:rPr>
          </w:rPrChange>
        </w:rPr>
        <w:t>11</w:t>
      </w:r>
      <w:r w:rsidR="00D07A42" w:rsidRPr="00F77336">
        <w:rPr>
          <w:rFonts w:ascii="Times New Roman" w:hAnsi="Times New Roman" w:cs="Times New Roman"/>
          <w:rPrChange w:id="277" w:author="Balasubramanian, Ruchita" w:date="2025-08-05T15:31:00Z" w16du:dateUtc="2025-08-05T19:31:00Z">
            <w:rPr/>
          </w:rPrChange>
        </w:rPr>
        <w:fldChar w:fldCharType="end"/>
      </w:r>
      <w:r w:rsidR="00D07A42" w:rsidRPr="00F77336">
        <w:rPr>
          <w:rFonts w:ascii="Times New Roman" w:hAnsi="Times New Roman" w:cs="Times New Roman"/>
          <w:rPrChange w:id="278" w:author="Balasubramanian, Ruchita" w:date="2025-08-05T15:31:00Z" w16du:dateUtc="2025-08-05T19:31:00Z">
            <w:rPr/>
          </w:rPrChange>
        </w:rPr>
        <w:t>.</w:t>
      </w:r>
    </w:p>
    <w:p w14:paraId="392E809E" w14:textId="51927C34" w:rsidR="00F85F10" w:rsidRPr="00F77336" w:rsidRDefault="007B6CD6">
      <w:pPr>
        <w:rPr>
          <w:rFonts w:ascii="Times New Roman" w:hAnsi="Times New Roman" w:cs="Times New Roman"/>
          <w:rPrChange w:id="279" w:author="Balasubramanian, Ruchita" w:date="2025-08-05T15:31:00Z" w16du:dateUtc="2025-08-05T19:31:00Z">
            <w:rPr/>
          </w:rPrChange>
        </w:rPr>
      </w:pPr>
      <w:r w:rsidRPr="00F77336">
        <w:rPr>
          <w:rFonts w:ascii="Times New Roman" w:hAnsi="Times New Roman" w:cs="Times New Roman"/>
          <w:rPrChange w:id="280" w:author="Balasubramanian, Ruchita" w:date="2025-08-05T15:31:00Z" w16du:dateUtc="2025-08-05T19:31:00Z">
            <w:rPr/>
          </w:rPrChange>
        </w:rPr>
        <w:t xml:space="preserve">To represent the impact of CDC-funded HIV testing, we expanded </w:t>
      </w:r>
      <w:r w:rsidR="00174A40" w:rsidRPr="00F77336">
        <w:rPr>
          <w:rFonts w:ascii="Times New Roman" w:hAnsi="Times New Roman" w:cs="Times New Roman"/>
          <w:rPrChange w:id="281" w:author="Balasubramanian, Ruchita" w:date="2025-08-05T15:31:00Z" w16du:dateUtc="2025-08-05T19:31:00Z">
            <w:rPr/>
          </w:rPrChange>
        </w:rPr>
        <w:t xml:space="preserve">the </w:t>
      </w:r>
      <w:r w:rsidRPr="00F77336">
        <w:rPr>
          <w:rFonts w:ascii="Times New Roman" w:hAnsi="Times New Roman" w:cs="Times New Roman"/>
          <w:rPrChange w:id="282" w:author="Balasubramanian, Ruchita" w:date="2025-08-05T15:31:00Z" w16du:dateUtc="2025-08-05T19:31:00Z">
            <w:rPr/>
          </w:rPrChange>
        </w:rPr>
        <w:t>JHEEM to simulate, for each demographic stratum, (1) the proportion of HIV tests that are funded by the CDC and (2) the proportion of new diagnoses that are made by CDC-funded HIV tests. These proportions were each modeled using a logistic equation, parameterized with terms for age, race, sex,</w:t>
      </w:r>
      <w:sdt>
        <w:sdtPr>
          <w:rPr>
            <w:rFonts w:ascii="Times New Roman" w:hAnsi="Times New Roman" w:cs="Times New Roman"/>
          </w:rPr>
          <w:tag w:val="goog_rdk_13"/>
          <w:id w:val="-183738223"/>
        </w:sdtPr>
        <w:sdtContent/>
      </w:sdt>
      <w:sdt>
        <w:sdtPr>
          <w:rPr>
            <w:rFonts w:ascii="Times New Roman" w:hAnsi="Times New Roman" w:cs="Times New Roman"/>
          </w:rPr>
          <w:tag w:val="goog_rdk_14"/>
          <w:id w:val="791989672"/>
        </w:sdtPr>
        <w:sdtContent/>
      </w:sdt>
      <w:r w:rsidRPr="00F77336">
        <w:rPr>
          <w:rFonts w:ascii="Times New Roman" w:hAnsi="Times New Roman" w:cs="Times New Roman"/>
          <w:rPrChange w:id="283" w:author="Balasubramanian, Ruchita" w:date="2025-08-05T15:31:00Z" w16du:dateUtc="2025-08-05T19:31:00Z">
            <w:rPr/>
          </w:rPrChange>
        </w:rPr>
        <w:t xml:space="preserve"> risk factor, and time (see </w:t>
      </w:r>
      <w:sdt>
        <w:sdtPr>
          <w:rPr>
            <w:rFonts w:ascii="Times New Roman" w:hAnsi="Times New Roman" w:cs="Times New Roman"/>
          </w:rPr>
          <w:tag w:val="goog_rdk_15"/>
          <w:id w:val="-1300474744"/>
        </w:sdtPr>
        <w:sdtContent/>
      </w:sdt>
      <w:sdt>
        <w:sdtPr>
          <w:rPr>
            <w:rFonts w:ascii="Times New Roman" w:hAnsi="Times New Roman" w:cs="Times New Roman"/>
          </w:rPr>
          <w:tag w:val="goog_rdk_16"/>
          <w:id w:val="1955593932"/>
        </w:sdtPr>
        <w:sdtContent/>
      </w:sdt>
      <w:r w:rsidRPr="00F77336">
        <w:rPr>
          <w:rFonts w:ascii="Times New Roman" w:hAnsi="Times New Roman" w:cs="Times New Roman"/>
          <w:rPrChange w:id="284" w:author="Balasubramanian, Ruchita" w:date="2025-08-05T15:31:00Z" w16du:dateUtc="2025-08-05T19:31:00Z">
            <w:rPr/>
          </w:rPrChange>
        </w:rPr>
        <w:t>Supplement).</w:t>
      </w:r>
    </w:p>
    <w:p w14:paraId="48090B35" w14:textId="77777777" w:rsidR="00F85F10" w:rsidRPr="00F77336" w:rsidRDefault="007B6CD6">
      <w:pPr>
        <w:rPr>
          <w:rFonts w:ascii="Times New Roman" w:hAnsi="Times New Roman" w:cs="Times New Roman"/>
          <w:rPrChange w:id="285" w:author="Balasubramanian, Ruchita" w:date="2025-08-05T15:31:00Z" w16du:dateUtc="2025-08-05T19:31:00Z">
            <w:rPr/>
          </w:rPrChange>
        </w:rPr>
      </w:pPr>
      <w:r w:rsidRPr="00F77336">
        <w:rPr>
          <w:rFonts w:ascii="Times New Roman" w:hAnsi="Times New Roman" w:cs="Times New Roman"/>
          <w:u w:val="single"/>
          <w:rPrChange w:id="286" w:author="Balasubramanian, Ruchita" w:date="2025-08-05T15:31:00Z" w16du:dateUtc="2025-08-05T19:31:00Z">
            <w:rPr>
              <w:u w:val="single"/>
            </w:rPr>
          </w:rPrChange>
        </w:rPr>
        <w:t>Study Setting:</w:t>
      </w:r>
    </w:p>
    <w:p w14:paraId="1DFFD9FB" w14:textId="24B9ED49" w:rsidR="00F85F10" w:rsidRPr="00F77336" w:rsidRDefault="007B6CD6">
      <w:pPr>
        <w:rPr>
          <w:rFonts w:ascii="Times New Roman" w:hAnsi="Times New Roman" w:cs="Times New Roman"/>
          <w:rPrChange w:id="287" w:author="Balasubramanian, Ruchita" w:date="2025-08-05T15:31:00Z" w16du:dateUtc="2025-08-05T19:31:00Z">
            <w:rPr/>
          </w:rPrChange>
        </w:rPr>
      </w:pPr>
      <w:r w:rsidRPr="00F77336">
        <w:rPr>
          <w:rFonts w:ascii="Times New Roman" w:hAnsi="Times New Roman" w:cs="Times New Roman"/>
          <w:rPrChange w:id="288" w:author="Balasubramanian, Ruchita" w:date="2025-08-05T15:31:00Z" w16du:dateUtc="2025-08-05T19:31:00Z">
            <w:rPr/>
          </w:rPrChange>
        </w:rPr>
        <w:t>We simulated HIV epidemics in 18 states: Alabama, Arizona, California, Florida, Georgia, Illinois, Kentucky, Louisiana, Maryland,</w:t>
      </w:r>
      <w:r w:rsidR="00727FB8" w:rsidRPr="00F77336">
        <w:rPr>
          <w:rFonts w:ascii="Times New Roman" w:hAnsi="Times New Roman" w:cs="Times New Roman"/>
          <w:rPrChange w:id="289" w:author="Balasubramanian, Ruchita" w:date="2025-08-05T15:31:00Z" w16du:dateUtc="2025-08-05T19:31:00Z">
            <w:rPr/>
          </w:rPrChange>
        </w:rPr>
        <w:t xml:space="preserve"> </w:t>
      </w:r>
      <w:proofErr w:type="gramStart"/>
      <w:r w:rsidR="00727FB8" w:rsidRPr="00F77336">
        <w:rPr>
          <w:rFonts w:ascii="Times New Roman" w:hAnsi="Times New Roman" w:cs="Times New Roman"/>
          <w:rPrChange w:id="290" w:author="Balasubramanian, Ruchita" w:date="2025-08-05T15:31:00Z" w16du:dateUtc="2025-08-05T19:31:00Z">
            <w:rPr/>
          </w:rPrChange>
        </w:rPr>
        <w:t xml:space="preserve">Mississippi, </w:t>
      </w:r>
      <w:r w:rsidRPr="00F77336">
        <w:rPr>
          <w:rFonts w:ascii="Times New Roman" w:hAnsi="Times New Roman" w:cs="Times New Roman"/>
          <w:rPrChange w:id="291" w:author="Balasubramanian, Ruchita" w:date="2025-08-05T15:31:00Z" w16du:dateUtc="2025-08-05T19:31:00Z">
            <w:rPr/>
          </w:rPrChange>
        </w:rPr>
        <w:t xml:space="preserve"> Missouri</w:t>
      </w:r>
      <w:proofErr w:type="gramEnd"/>
      <w:r w:rsidRPr="00F77336">
        <w:rPr>
          <w:rFonts w:ascii="Times New Roman" w:hAnsi="Times New Roman" w:cs="Times New Roman"/>
          <w:rPrChange w:id="292" w:author="Balasubramanian, Ruchita" w:date="2025-08-05T15:31:00Z" w16du:dateUtc="2025-08-05T19:31:00Z">
            <w:rPr/>
          </w:rPrChange>
        </w:rPr>
        <w:t xml:space="preserve">, New York, </w:t>
      </w:r>
      <w:r w:rsidR="00727FB8" w:rsidRPr="00F77336">
        <w:rPr>
          <w:rFonts w:ascii="Times New Roman" w:hAnsi="Times New Roman" w:cs="Times New Roman"/>
          <w:rPrChange w:id="293" w:author="Balasubramanian, Ruchita" w:date="2025-08-05T15:31:00Z" w16du:dateUtc="2025-08-05T19:31:00Z">
            <w:rPr/>
          </w:rPrChange>
        </w:rPr>
        <w:t xml:space="preserve">Ohio </w:t>
      </w:r>
      <w:r w:rsidRPr="00F77336">
        <w:rPr>
          <w:rFonts w:ascii="Times New Roman" w:hAnsi="Times New Roman" w:cs="Times New Roman"/>
          <w:rPrChange w:id="294" w:author="Balasubramanian, Ruchita" w:date="2025-08-05T15:31:00Z" w16du:dateUtc="2025-08-05T19:31:00Z">
            <w:rPr/>
          </w:rPrChange>
        </w:rPr>
        <w:t xml:space="preserve">South Carolina, Tennessee, Texas, Washington, and Wisconsin. These states were chosen for </w:t>
      </w:r>
      <w:r w:rsidRPr="00F77336">
        <w:rPr>
          <w:rFonts w:ascii="Times New Roman" w:hAnsi="Times New Roman" w:cs="Times New Roman"/>
          <w:rPrChange w:id="295" w:author="Balasubramanian, Ruchita" w:date="2025-08-05T15:31:00Z" w16du:dateUtc="2025-08-05T19:31:00Z">
            <w:rPr/>
          </w:rPrChange>
        </w:rPr>
        <w:lastRenderedPageBreak/>
        <w:t xml:space="preserve">geographic distribution and balance of urban/rural composition, mix of Medicaid expansion status, and prioritization in the </w:t>
      </w:r>
      <w:r w:rsidRPr="00F77336">
        <w:rPr>
          <w:rFonts w:ascii="Times New Roman" w:hAnsi="Times New Roman" w:cs="Times New Roman"/>
          <w:i/>
          <w:rPrChange w:id="296" w:author="Balasubramanian, Ruchita" w:date="2025-08-05T15:31:00Z" w16du:dateUtc="2025-08-05T19:31:00Z">
            <w:rPr>
              <w:i/>
            </w:rPr>
          </w:rPrChange>
        </w:rPr>
        <w:t>Ending the HIV Epidemic</w:t>
      </w:r>
      <w:r w:rsidRPr="00F77336">
        <w:rPr>
          <w:rFonts w:ascii="Times New Roman" w:hAnsi="Times New Roman" w:cs="Times New Roman"/>
          <w:rPrChange w:id="297" w:author="Balasubramanian, Ruchita" w:date="2025-08-05T15:31:00Z" w16du:dateUtc="2025-08-05T19:31:00Z">
            <w:rPr/>
          </w:rPrChange>
        </w:rPr>
        <w:t xml:space="preserve"> initiative</w:t>
      </w:r>
      <w:r w:rsidR="00D67AEA" w:rsidRPr="00F77336">
        <w:rPr>
          <w:rFonts w:ascii="Times New Roman" w:hAnsi="Times New Roman" w:cs="Times New Roman"/>
          <w:rPrChange w:id="298" w:author="Balasubramanian, Ruchita" w:date="2025-08-05T15:31:00Z" w16du:dateUtc="2025-08-05T19:31:00Z">
            <w:rPr/>
          </w:rPrChange>
        </w:rPr>
        <w:fldChar w:fldCharType="begin"/>
      </w:r>
      <w:r w:rsidR="00D67AEA" w:rsidRPr="00F77336">
        <w:rPr>
          <w:rFonts w:ascii="Times New Roman" w:hAnsi="Times New Roman" w:cs="Times New Roman"/>
          <w:rPrChange w:id="299" w:author="Balasubramanian, Ruchita" w:date="2025-08-05T15:31:00Z" w16du:dateUtc="2025-08-05T19:31:00Z">
            <w:rPr/>
          </w:rPrChange>
        </w:rPr>
        <w:instrText xml:space="preserve"> ADDIN ZOTERO_ITEM CSL_CITATION {"citationID":"9wGpXch9","properties":{"formattedCitation":"\\super 13\\nosupersub{}","plainCitation":"13","noteIndex":0},"citationItems":[{"id":1433,"uris":["http://zotero.org/users/local/aj7PsjFR/items/XHXENGJ3"],"itemData":{"id":1433,"type":"webpage","abstract":"The Ending the HIV Epidemic in the U.S.&amp;nbsp;(EHE) initiative aims to substantially reduce HIV infections in the U.S. by focusing resources in the 57 jurisdic...","container-title":"HIV.gov","language":"en-us","title":"EHE Overview","URL":"https://www.hiv.gov/federal-response/ending-the-hiv-epidemic/overview","accessed":{"date-parts":[["2025",7,29]]}}}],"schema":"https://github.com/citation-style-language/schema/raw/master/csl-citation.json"} </w:instrText>
      </w:r>
      <w:r w:rsidR="00D67AEA" w:rsidRPr="00F77336">
        <w:rPr>
          <w:rFonts w:ascii="Times New Roman" w:hAnsi="Times New Roman" w:cs="Times New Roman"/>
          <w:rPrChange w:id="300" w:author="Balasubramanian, Ruchita" w:date="2025-08-05T15:31:00Z" w16du:dateUtc="2025-08-05T19:31:00Z">
            <w:rPr/>
          </w:rPrChange>
        </w:rPr>
        <w:fldChar w:fldCharType="separate"/>
      </w:r>
      <w:r w:rsidR="00D67AEA" w:rsidRPr="00F77336">
        <w:rPr>
          <w:rFonts w:ascii="Times New Roman" w:hAnsi="Times New Roman" w:cs="Times New Roman"/>
          <w:vertAlign w:val="superscript"/>
          <w:rPrChange w:id="301" w:author="Balasubramanian, Ruchita" w:date="2025-08-05T15:31:00Z" w16du:dateUtc="2025-08-05T19:31:00Z">
            <w:rPr>
              <w:rFonts w:cs="Times New Roman"/>
              <w:vertAlign w:val="superscript"/>
            </w:rPr>
          </w:rPrChange>
        </w:rPr>
        <w:t>13</w:t>
      </w:r>
      <w:r w:rsidR="00D67AEA" w:rsidRPr="00F77336">
        <w:rPr>
          <w:rFonts w:ascii="Times New Roman" w:hAnsi="Times New Roman" w:cs="Times New Roman"/>
          <w:rPrChange w:id="302" w:author="Balasubramanian, Ruchita" w:date="2025-08-05T15:31:00Z" w16du:dateUtc="2025-08-05T19:31:00Z">
            <w:rPr/>
          </w:rPrChange>
        </w:rPr>
        <w:fldChar w:fldCharType="end"/>
      </w:r>
      <w:r w:rsidRPr="00F77336">
        <w:rPr>
          <w:rFonts w:ascii="Times New Roman" w:hAnsi="Times New Roman" w:cs="Times New Roman"/>
          <w:rPrChange w:id="303" w:author="Balasubramanian, Ruchita" w:date="2025-08-05T15:31:00Z" w16du:dateUtc="2025-08-05T19:31:00Z">
            <w:rPr/>
          </w:rPrChange>
        </w:rPr>
        <w:t>.</w:t>
      </w:r>
    </w:p>
    <w:p w14:paraId="7B5A30F8" w14:textId="77777777" w:rsidR="00F85F10" w:rsidRPr="00F77336" w:rsidRDefault="007B6CD6">
      <w:pPr>
        <w:rPr>
          <w:rFonts w:ascii="Times New Roman" w:hAnsi="Times New Roman" w:cs="Times New Roman"/>
          <w:u w:val="single"/>
          <w:rPrChange w:id="304" w:author="Balasubramanian, Ruchita" w:date="2025-08-05T15:31:00Z" w16du:dateUtc="2025-08-05T19:31:00Z">
            <w:rPr>
              <w:u w:val="single"/>
            </w:rPr>
          </w:rPrChange>
        </w:rPr>
      </w:pPr>
      <w:r w:rsidRPr="00F77336">
        <w:rPr>
          <w:rFonts w:ascii="Times New Roman" w:hAnsi="Times New Roman" w:cs="Times New Roman"/>
          <w:u w:val="single"/>
          <w:rPrChange w:id="305" w:author="Balasubramanian, Ruchita" w:date="2025-08-05T15:31:00Z" w16du:dateUtc="2025-08-05T19:31:00Z">
            <w:rPr>
              <w:u w:val="single"/>
            </w:rPr>
          </w:rPrChange>
        </w:rPr>
        <w:t>Model Calibration:</w:t>
      </w:r>
    </w:p>
    <w:p w14:paraId="4E15A28A" w14:textId="2F060822" w:rsidR="00F85F10" w:rsidRPr="00F77336" w:rsidRDefault="007B6CD6">
      <w:pPr>
        <w:rPr>
          <w:rFonts w:ascii="Times New Roman" w:hAnsi="Times New Roman" w:cs="Times New Roman"/>
          <w:rPrChange w:id="306" w:author="Balasubramanian, Ruchita" w:date="2025-08-05T15:31:00Z" w16du:dateUtc="2025-08-05T19:31:00Z">
            <w:rPr/>
          </w:rPrChange>
        </w:rPr>
      </w:pPr>
      <w:r w:rsidRPr="00F77336">
        <w:rPr>
          <w:rFonts w:ascii="Times New Roman" w:hAnsi="Times New Roman" w:cs="Times New Roman"/>
          <w:rPrChange w:id="307" w:author="Balasubramanian, Ruchita" w:date="2025-08-05T15:31:00Z" w16du:dateUtc="2025-08-05T19:31:00Z">
            <w:rPr/>
          </w:rPrChange>
        </w:rPr>
        <w:t xml:space="preserve">JHEEM’s calibration has been described previously; briefly, we ran an Adaptive Metropolis Sampler for 1,000,000 iterations in each </w:t>
      </w:r>
      <w:r w:rsidR="00086F3F" w:rsidRPr="00F77336">
        <w:rPr>
          <w:rFonts w:ascii="Times New Roman" w:hAnsi="Times New Roman" w:cs="Times New Roman"/>
          <w:rPrChange w:id="308" w:author="Balasubramanian, Ruchita" w:date="2025-08-05T15:31:00Z" w16du:dateUtc="2025-08-05T19:31:00Z">
            <w:rPr/>
          </w:rPrChange>
        </w:rPr>
        <w:t xml:space="preserve">state </w:t>
      </w:r>
      <w:r w:rsidRPr="00F77336">
        <w:rPr>
          <w:rFonts w:ascii="Times New Roman" w:hAnsi="Times New Roman" w:cs="Times New Roman"/>
          <w:rPrChange w:id="309" w:author="Balasubramanian, Ruchita" w:date="2025-08-05T15:31:00Z" w16du:dateUtc="2025-08-05T19:31:00Z">
            <w:rPr/>
          </w:rPrChange>
        </w:rPr>
        <w:t>and retained a set of 1,000 well-fitting simulations</w:t>
      </w:r>
      <w:r w:rsidR="00D67AEA" w:rsidRPr="00F77336">
        <w:rPr>
          <w:rFonts w:ascii="Times New Roman" w:hAnsi="Times New Roman" w:cs="Times New Roman"/>
          <w:rPrChange w:id="310" w:author="Balasubramanian, Ruchita" w:date="2025-08-05T15:31:00Z" w16du:dateUtc="2025-08-05T19:31:00Z">
            <w:rPr/>
          </w:rPrChange>
        </w:rPr>
        <w:fldChar w:fldCharType="begin"/>
      </w:r>
      <w:r w:rsidR="00D67AEA" w:rsidRPr="00F77336">
        <w:rPr>
          <w:rFonts w:ascii="Times New Roman" w:hAnsi="Times New Roman" w:cs="Times New Roman"/>
          <w:rPrChange w:id="311" w:author="Balasubramanian, Ruchita" w:date="2025-08-05T15:31:00Z" w16du:dateUtc="2025-08-05T19:31:00Z">
            <w:rPr/>
          </w:rPrChange>
        </w:rPr>
        <w:instrText xml:space="preserve"> ADDIN ZOTERO_ITEM CSL_CITATION {"citationID":"BGsQdmdD","properties":{"formattedCitation":"\\super 11\\nosupersub{}","plainCitation":"11","noteIndex":0},"citationItems":[{"id":1410,"uris":["http://zotero.org/users/local/aj7PsjFR/items/RFZZ47XL"],"itemData":{"id":1410,"type":"article-journal","abstract":"BACKGROUND: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W."},{"family":"Shah","given":"Maunank"}],"issued":{"date-parts":[["2021",11]]}}}],"schema":"https://github.com/citation-style-language/schema/raw/master/csl-citation.json"} </w:instrText>
      </w:r>
      <w:r w:rsidR="00D67AEA" w:rsidRPr="00F77336">
        <w:rPr>
          <w:rFonts w:ascii="Times New Roman" w:hAnsi="Times New Roman" w:cs="Times New Roman"/>
          <w:rPrChange w:id="312" w:author="Balasubramanian, Ruchita" w:date="2025-08-05T15:31:00Z" w16du:dateUtc="2025-08-05T19:31:00Z">
            <w:rPr/>
          </w:rPrChange>
        </w:rPr>
        <w:fldChar w:fldCharType="separate"/>
      </w:r>
      <w:r w:rsidR="00D67AEA" w:rsidRPr="00F77336">
        <w:rPr>
          <w:rFonts w:ascii="Times New Roman" w:hAnsi="Times New Roman" w:cs="Times New Roman"/>
          <w:vertAlign w:val="superscript"/>
          <w:rPrChange w:id="313" w:author="Balasubramanian, Ruchita" w:date="2025-08-05T15:31:00Z" w16du:dateUtc="2025-08-05T19:31:00Z">
            <w:rPr>
              <w:rFonts w:cs="Times New Roman"/>
              <w:vertAlign w:val="superscript"/>
            </w:rPr>
          </w:rPrChange>
        </w:rPr>
        <w:t>11</w:t>
      </w:r>
      <w:r w:rsidR="00D67AEA" w:rsidRPr="00F77336">
        <w:rPr>
          <w:rFonts w:ascii="Times New Roman" w:hAnsi="Times New Roman" w:cs="Times New Roman"/>
          <w:rPrChange w:id="314" w:author="Balasubramanian, Ruchita" w:date="2025-08-05T15:31:00Z" w16du:dateUtc="2025-08-05T19:31:00Z">
            <w:rPr/>
          </w:rPrChange>
        </w:rPr>
        <w:fldChar w:fldCharType="end"/>
      </w:r>
      <w:r w:rsidRPr="00F77336">
        <w:rPr>
          <w:rFonts w:ascii="Times New Roman" w:hAnsi="Times New Roman" w:cs="Times New Roman"/>
          <w:rPrChange w:id="315" w:author="Balasubramanian, Ruchita" w:date="2025-08-05T15:31:00Z" w16du:dateUtc="2025-08-05T19:31:00Z">
            <w:rPr/>
          </w:rPrChange>
        </w:rPr>
        <w:t>. These simulations reproduce local epidemiological measures of the epidemic, including new diagnoses, prevalent cases, and proportion of the general population who report being tested for HIV during the preceding year.</w:t>
      </w:r>
    </w:p>
    <w:p w14:paraId="6F067FC9" w14:textId="62671756" w:rsidR="00F42ABB" w:rsidRPr="00F77336" w:rsidRDefault="007B6CD6" w:rsidP="00F42ABB">
      <w:pPr>
        <w:rPr>
          <w:rFonts w:ascii="Times New Roman" w:hAnsi="Times New Roman" w:cs="Times New Roman"/>
          <w:rPrChange w:id="316" w:author="Balasubramanian, Ruchita" w:date="2025-08-05T15:31:00Z" w16du:dateUtc="2025-08-05T19:31:00Z">
            <w:rPr/>
          </w:rPrChange>
        </w:rPr>
      </w:pPr>
      <w:r w:rsidRPr="00F77336">
        <w:rPr>
          <w:rFonts w:ascii="Times New Roman" w:hAnsi="Times New Roman" w:cs="Times New Roman"/>
          <w:rPrChange w:id="317" w:author="Balasubramanian, Ruchita" w:date="2025-08-05T15:31:00Z" w16du:dateUtc="2025-08-05T19:31:00Z">
            <w:rPr/>
          </w:rPrChange>
        </w:rPr>
        <w:t xml:space="preserve">For each of the 1,000 base JHEEM simulations per state, we ran another Adaptive Metropolis Sampler for 300 iterations to calibrate the parameters for the logistic models for the proportion of HIV tests funded by CDC and the positivity among CDC-funded HIV tests. We derived prior distributions based on national data and formulated a likelihood for two calibration targets drawn from annual CDC HIV Testing </w:t>
      </w:r>
      <w:sdt>
        <w:sdtPr>
          <w:rPr>
            <w:rFonts w:ascii="Times New Roman" w:hAnsi="Times New Roman" w:cs="Times New Roman"/>
          </w:rPr>
          <w:tag w:val="goog_rdk_17"/>
          <w:id w:val="2066283860"/>
        </w:sdtPr>
        <w:sdtContent/>
      </w:sdt>
      <w:sdt>
        <w:sdtPr>
          <w:rPr>
            <w:rFonts w:ascii="Times New Roman" w:hAnsi="Times New Roman" w:cs="Times New Roman"/>
          </w:rPr>
          <w:tag w:val="goog_rdk_18"/>
          <w:id w:val="-1799825516"/>
        </w:sdtPr>
        <w:sdtContent/>
      </w:sdt>
      <w:r w:rsidRPr="00F77336">
        <w:rPr>
          <w:rFonts w:ascii="Times New Roman" w:hAnsi="Times New Roman" w:cs="Times New Roman"/>
          <w:rPrChange w:id="318" w:author="Balasubramanian, Ruchita" w:date="2025-08-05T15:31:00Z" w16du:dateUtc="2025-08-05T19:31:00Z">
            <w:rPr/>
          </w:rPrChange>
        </w:rPr>
        <w:t>reports from 2011 to 2019: (1) the number of CDC-funded tests in each state and (2) the rate of positivity (excluding known cases) among CDC-funded tests (see Supplement)</w:t>
      </w:r>
      <w:r w:rsidR="00D07A42" w:rsidRPr="00F77336">
        <w:rPr>
          <w:rFonts w:ascii="Times New Roman" w:hAnsi="Times New Roman" w:cs="Times New Roman"/>
          <w:rPrChange w:id="319" w:author="Balasubramanian, Ruchita" w:date="2025-08-05T15:31:00Z" w16du:dateUtc="2025-08-05T19:31:00Z">
            <w:rPr/>
          </w:rPrChange>
        </w:rPr>
        <w:fldChar w:fldCharType="begin"/>
      </w:r>
      <w:r w:rsidR="00D67AEA" w:rsidRPr="00F77336">
        <w:rPr>
          <w:rFonts w:ascii="Times New Roman" w:hAnsi="Times New Roman" w:cs="Times New Roman"/>
          <w:rPrChange w:id="320" w:author="Balasubramanian, Ruchita" w:date="2025-08-05T15:31:00Z" w16du:dateUtc="2025-08-05T19:31:00Z">
            <w:rPr/>
          </w:rPrChange>
        </w:rPr>
        <w:instrText xml:space="preserve"> ADDIN ZOTERO_ITEM CSL_CITATION {"citationID":"BTgl5lx6","properties":{"formattedCitation":"\\super 14\\nosupersub{}","plainCitation":"14","noteIndex":0},"citationItems":[{"id":1415,"uris":["http://zotero.org/users/local/aj7PsjFR/items/SPNFX4MR"],"itemData":{"id":1415,"type":"article-journal","language":"en","source":"stacks.cdc.gov","title":"CDC-funded HIV testing in the United States, Puerto Rico, and U.S. Virgin Islands : 2019 annual HIV testing report","title-short":"CDC-funded HIV testing in the United States, Puerto Rico, and U.S. Virgin Islands","URL":"https://stacks.cdc.gov/view/cdc/127194","accessed":{"date-parts":[["2025",7,21]]}}}],"schema":"https://github.com/citation-style-language/schema/raw/master/csl-citation.json"} </w:instrText>
      </w:r>
      <w:r w:rsidR="00D07A42" w:rsidRPr="00F77336">
        <w:rPr>
          <w:rFonts w:ascii="Times New Roman" w:hAnsi="Times New Roman" w:cs="Times New Roman"/>
          <w:rPrChange w:id="321" w:author="Balasubramanian, Ruchita" w:date="2025-08-05T15:31:00Z" w16du:dateUtc="2025-08-05T19:31:00Z">
            <w:rPr/>
          </w:rPrChange>
        </w:rPr>
        <w:fldChar w:fldCharType="separate"/>
      </w:r>
      <w:r w:rsidR="00D67AEA" w:rsidRPr="00F77336">
        <w:rPr>
          <w:rFonts w:ascii="Times New Roman" w:hAnsi="Times New Roman" w:cs="Times New Roman"/>
          <w:vertAlign w:val="superscript"/>
          <w:rPrChange w:id="322" w:author="Balasubramanian, Ruchita" w:date="2025-08-05T15:31:00Z" w16du:dateUtc="2025-08-05T19:31:00Z">
            <w:rPr>
              <w:rFonts w:cs="Times New Roman"/>
              <w:vertAlign w:val="superscript"/>
            </w:rPr>
          </w:rPrChange>
        </w:rPr>
        <w:t>14</w:t>
      </w:r>
      <w:r w:rsidR="00D07A42" w:rsidRPr="00F77336">
        <w:rPr>
          <w:rFonts w:ascii="Times New Roman" w:hAnsi="Times New Roman" w:cs="Times New Roman"/>
          <w:rPrChange w:id="323" w:author="Balasubramanian, Ruchita" w:date="2025-08-05T15:31:00Z" w16du:dateUtc="2025-08-05T19:31:00Z">
            <w:rPr/>
          </w:rPrChange>
        </w:rPr>
        <w:fldChar w:fldCharType="end"/>
      </w:r>
      <w:r w:rsidRPr="00F77336">
        <w:rPr>
          <w:rFonts w:ascii="Times New Roman" w:hAnsi="Times New Roman" w:cs="Times New Roman"/>
          <w:rPrChange w:id="324" w:author="Balasubramanian, Ruchita" w:date="2025-08-05T15:31:00Z" w16du:dateUtc="2025-08-05T19:31:00Z">
            <w:rPr/>
          </w:rPrChange>
        </w:rPr>
        <w:t xml:space="preserve">. </w:t>
      </w:r>
    </w:p>
    <w:p w14:paraId="6761242C" w14:textId="77777777" w:rsidR="00F42ABB" w:rsidRPr="00F77336" w:rsidRDefault="00F42ABB" w:rsidP="00F42ABB">
      <w:pPr>
        <w:rPr>
          <w:rFonts w:ascii="Times New Roman" w:hAnsi="Times New Roman" w:cs="Times New Roman"/>
          <w:u w:val="single"/>
          <w:rPrChange w:id="325" w:author="Balasubramanian, Ruchita" w:date="2025-08-05T15:31:00Z" w16du:dateUtc="2025-08-05T19:31:00Z">
            <w:rPr>
              <w:u w:val="single"/>
            </w:rPr>
          </w:rPrChange>
        </w:rPr>
      </w:pPr>
      <w:r w:rsidRPr="00F77336">
        <w:rPr>
          <w:rFonts w:ascii="Times New Roman" w:hAnsi="Times New Roman" w:cs="Times New Roman"/>
          <w:u w:val="single"/>
          <w:rPrChange w:id="326" w:author="Balasubramanian, Ruchita" w:date="2025-08-05T15:31:00Z" w16du:dateUtc="2025-08-05T19:31:00Z">
            <w:rPr>
              <w:u w:val="single"/>
            </w:rPr>
          </w:rPrChange>
        </w:rPr>
        <w:t>Modeled Scenarios</w:t>
      </w:r>
    </w:p>
    <w:p w14:paraId="6F15DCA4" w14:textId="77888CF2" w:rsidR="00D67AEA" w:rsidRPr="00F77336" w:rsidRDefault="00F42ABB" w:rsidP="002B3051">
      <w:pPr>
        <w:rPr>
          <w:rFonts w:ascii="Times New Roman" w:hAnsi="Times New Roman" w:cs="Times New Roman"/>
          <w:rPrChange w:id="327" w:author="Balasubramanian, Ruchita" w:date="2025-08-05T15:31:00Z" w16du:dateUtc="2025-08-05T19:31:00Z">
            <w:rPr/>
          </w:rPrChange>
        </w:rPr>
      </w:pPr>
      <w:r w:rsidRPr="00F77336">
        <w:rPr>
          <w:rFonts w:ascii="Times New Roman" w:hAnsi="Times New Roman" w:cs="Times New Roman"/>
          <w:rPrChange w:id="328" w:author="Balasubramanian, Ruchita" w:date="2025-08-05T15:31:00Z" w16du:dateUtc="2025-08-05T19:31:00Z">
            <w:rPr/>
          </w:rPrChange>
        </w:rPr>
        <w:t>In addition to a scenario where CDC funding for HIV tests continues uninterrupted, we simulated three scenarios (Figure 1): (1) “Cessation” - CDC funding for HIV tests stops on October 1, 2025, and CDC-funded tests linearly decline to zero by December 31, 2025; (2) “Brief Interruption” -  CDC-funded testing ends as in “</w:t>
      </w:r>
      <w:r w:rsidR="002F6CFC" w:rsidRPr="00F77336">
        <w:rPr>
          <w:rFonts w:ascii="Times New Roman" w:hAnsi="Times New Roman" w:cs="Times New Roman"/>
          <w:rPrChange w:id="329" w:author="Balasubramanian, Ruchita" w:date="2025-08-05T15:31:00Z" w16du:dateUtc="2025-08-05T19:31:00Z">
            <w:rPr/>
          </w:rPrChange>
        </w:rPr>
        <w:t>C</w:t>
      </w:r>
      <w:r w:rsidRPr="00F77336">
        <w:rPr>
          <w:rFonts w:ascii="Times New Roman" w:hAnsi="Times New Roman" w:cs="Times New Roman"/>
          <w:rPrChange w:id="330" w:author="Balasubramanian, Ruchita" w:date="2025-08-05T15:31:00Z" w16du:dateUtc="2025-08-05T19:31:00Z">
            <w:rPr/>
          </w:rPrChange>
        </w:rPr>
        <w:t>essation”, but then resumes in 2027, rising linearly from zero on December 31, 2026, to current daily volumes by December 31, 2027. (3) “Prolonged Interruption” - CDC-funded testing ends as in “</w:t>
      </w:r>
      <w:r w:rsidR="002F6CFC" w:rsidRPr="00F77336">
        <w:rPr>
          <w:rFonts w:ascii="Times New Roman" w:hAnsi="Times New Roman" w:cs="Times New Roman"/>
          <w:rPrChange w:id="331" w:author="Balasubramanian, Ruchita" w:date="2025-08-05T15:31:00Z" w16du:dateUtc="2025-08-05T19:31:00Z">
            <w:rPr/>
          </w:rPrChange>
        </w:rPr>
        <w:t>C</w:t>
      </w:r>
      <w:r w:rsidRPr="00F77336">
        <w:rPr>
          <w:rFonts w:ascii="Times New Roman" w:hAnsi="Times New Roman" w:cs="Times New Roman"/>
          <w:rPrChange w:id="332" w:author="Balasubramanian, Ruchita" w:date="2025-08-05T15:31:00Z" w16du:dateUtc="2025-08-05T19:31:00Z">
            <w:rPr/>
          </w:rPrChange>
        </w:rPr>
        <w:t>essation”, but then resumes in 2029, rising linearly from zero on December 31, 2028, to current daily volumes by December 31, 2029. (Supplement Figure S1)</w:t>
      </w:r>
    </w:p>
    <w:p w14:paraId="52D97F47" w14:textId="62E2D1C9" w:rsidR="00F85F10" w:rsidRPr="00F77336" w:rsidRDefault="007B6CD6" w:rsidP="002B3051">
      <w:pPr>
        <w:tabs>
          <w:tab w:val="left" w:pos="6030"/>
        </w:tabs>
        <w:autoSpaceDE w:val="0"/>
        <w:autoSpaceDN w:val="0"/>
        <w:adjustRightInd w:val="0"/>
        <w:spacing w:after="0" w:line="240" w:lineRule="auto"/>
        <w:rPr>
          <w:rFonts w:ascii="Times New Roman" w:hAnsi="Times New Roman" w:cs="Times New Roman"/>
          <w:rPrChange w:id="333" w:author="Balasubramanian, Ruchita" w:date="2025-08-05T15:31:00Z" w16du:dateUtc="2025-08-05T19:31:00Z">
            <w:rPr/>
          </w:rPrChange>
        </w:rPr>
      </w:pPr>
      <w:r w:rsidRPr="00F77336">
        <w:rPr>
          <w:rFonts w:ascii="Times New Roman" w:hAnsi="Times New Roman" w:cs="Times New Roman"/>
          <w:rPrChange w:id="334" w:author="Balasubramanian, Ruchita" w:date="2025-08-05T15:31:00Z" w16du:dateUtc="2025-08-05T19:31:00Z">
            <w:rPr/>
          </w:rPrChange>
        </w:rPr>
        <w:t xml:space="preserve"> </w:t>
      </w:r>
      <w:r w:rsidR="002F6CFC" w:rsidRPr="00F77336">
        <w:rPr>
          <w:rFonts w:ascii="Times New Roman" w:hAnsi="Times New Roman" w:cs="Times New Roman"/>
          <w:rPrChange w:id="335" w:author="Balasubramanian, Ruchita" w:date="2025-08-05T15:31:00Z" w16du:dateUtc="2025-08-05T19:31:00Z">
            <w:rPr/>
          </w:rPrChange>
        </w:rPr>
        <w:tab/>
      </w:r>
    </w:p>
    <w:p w14:paraId="7CF4B589" w14:textId="4C941C12" w:rsidR="00F85F10" w:rsidRPr="00F77336" w:rsidRDefault="007B6CD6">
      <w:pPr>
        <w:rPr>
          <w:rFonts w:ascii="Times New Roman" w:hAnsi="Times New Roman" w:cs="Times New Roman"/>
          <w:rPrChange w:id="336" w:author="Balasubramanian, Ruchita" w:date="2025-08-05T15:31:00Z" w16du:dateUtc="2025-08-05T19:31:00Z">
            <w:rPr/>
          </w:rPrChange>
        </w:rPr>
      </w:pPr>
      <w:r w:rsidRPr="00F77336">
        <w:rPr>
          <w:rFonts w:ascii="Times New Roman" w:hAnsi="Times New Roman" w:cs="Times New Roman"/>
          <w:rPrChange w:id="337" w:author="Balasubramanian, Ruchita" w:date="2025-08-05T15:31:00Z" w16du:dateUtc="2025-08-05T19:31:00Z">
            <w:rPr/>
          </w:rPrChange>
        </w:rPr>
        <w:t xml:space="preserve">In the absence of CDC funding, presumably some individuals who would </w:t>
      </w:r>
      <w:r w:rsidR="00960622" w:rsidRPr="00F77336">
        <w:rPr>
          <w:rFonts w:ascii="Times New Roman" w:hAnsi="Times New Roman" w:cs="Times New Roman"/>
          <w:rPrChange w:id="338" w:author="Balasubramanian, Ruchita" w:date="2025-08-05T15:31:00Z" w16du:dateUtc="2025-08-05T19:31:00Z">
            <w:rPr/>
          </w:rPrChange>
        </w:rPr>
        <w:t xml:space="preserve">otherwise </w:t>
      </w:r>
      <w:r w:rsidRPr="00F77336">
        <w:rPr>
          <w:rFonts w:ascii="Times New Roman" w:hAnsi="Times New Roman" w:cs="Times New Roman"/>
          <w:rPrChange w:id="339" w:author="Balasubramanian, Ruchita" w:date="2025-08-05T15:31:00Z" w16du:dateUtc="2025-08-05T19:31:00Z">
            <w:rPr/>
          </w:rPrChange>
        </w:rPr>
        <w:t xml:space="preserve">have </w:t>
      </w:r>
      <w:r w:rsidR="00960622" w:rsidRPr="00F77336">
        <w:rPr>
          <w:rFonts w:ascii="Times New Roman" w:hAnsi="Times New Roman" w:cs="Times New Roman"/>
          <w:rPrChange w:id="340" w:author="Balasubramanian, Ruchita" w:date="2025-08-05T15:31:00Z" w16du:dateUtc="2025-08-05T19:31:00Z">
            <w:rPr/>
          </w:rPrChange>
        </w:rPr>
        <w:t>received</w:t>
      </w:r>
      <w:r w:rsidRPr="00F77336">
        <w:rPr>
          <w:rFonts w:ascii="Times New Roman" w:hAnsi="Times New Roman" w:cs="Times New Roman"/>
          <w:rPrChange w:id="341" w:author="Balasubramanian, Ruchita" w:date="2025-08-05T15:31:00Z" w16du:dateUtc="2025-08-05T19:31:00Z">
            <w:rPr/>
          </w:rPrChange>
        </w:rPr>
        <w:t xml:space="preserve"> a</w:t>
      </w:r>
      <w:r w:rsidR="00960622" w:rsidRPr="00F77336">
        <w:rPr>
          <w:rFonts w:ascii="Times New Roman" w:hAnsi="Times New Roman" w:cs="Times New Roman"/>
          <w:rPrChange w:id="342" w:author="Balasubramanian, Ruchita" w:date="2025-08-05T15:31:00Z" w16du:dateUtc="2025-08-05T19:31:00Z">
            <w:rPr/>
          </w:rPrChange>
        </w:rPr>
        <w:t xml:space="preserve"> CDC-funded</w:t>
      </w:r>
      <w:r w:rsidRPr="00F77336">
        <w:rPr>
          <w:rFonts w:ascii="Times New Roman" w:hAnsi="Times New Roman" w:cs="Times New Roman"/>
          <w:rPrChange w:id="343" w:author="Balasubramanian, Ruchita" w:date="2025-08-05T15:31:00Z" w16du:dateUtc="2025-08-05T19:31:00Z">
            <w:rPr/>
          </w:rPrChange>
        </w:rPr>
        <w:t xml:space="preserve"> HIV test would get tested by other means, such as private insurance or </w:t>
      </w:r>
      <w:r w:rsidR="00960622" w:rsidRPr="00F77336">
        <w:rPr>
          <w:rFonts w:ascii="Times New Roman" w:hAnsi="Times New Roman" w:cs="Times New Roman"/>
          <w:rPrChange w:id="344" w:author="Balasubramanian, Ruchita" w:date="2025-08-05T15:31:00Z" w16du:dateUtc="2025-08-05T19:31:00Z">
            <w:rPr/>
          </w:rPrChange>
        </w:rPr>
        <w:t>in an emergency department</w:t>
      </w:r>
      <w:r w:rsidRPr="00F77336">
        <w:rPr>
          <w:rFonts w:ascii="Times New Roman" w:hAnsi="Times New Roman" w:cs="Times New Roman"/>
          <w:rPrChange w:id="345" w:author="Balasubramanian, Ruchita" w:date="2025-08-05T15:31:00Z" w16du:dateUtc="2025-08-05T19:31:00Z">
            <w:rPr/>
          </w:rPrChange>
        </w:rPr>
        <w:t xml:space="preserve">. However, this proportion is not well characterized: </w:t>
      </w:r>
      <w:r w:rsidR="000175A3" w:rsidRPr="00F77336">
        <w:rPr>
          <w:rFonts w:ascii="Times New Roman" w:hAnsi="Times New Roman" w:cs="Times New Roman"/>
          <w:rPrChange w:id="346" w:author="Balasubramanian, Ruchita" w:date="2025-08-05T15:31:00Z" w16du:dateUtc="2025-08-05T19:31:00Z">
            <w:rPr/>
          </w:rPrChange>
        </w:rPr>
        <w:t>n</w:t>
      </w:r>
      <w:r w:rsidR="00FC1B44" w:rsidRPr="00F77336">
        <w:rPr>
          <w:rFonts w:ascii="Times New Roman" w:hAnsi="Times New Roman" w:cs="Times New Roman"/>
          <w:rPrChange w:id="347" w:author="Balasubramanian, Ruchita" w:date="2025-08-05T15:31:00Z" w16du:dateUtc="2025-08-05T19:31:00Z">
            <w:rPr/>
          </w:rPrChange>
        </w:rPr>
        <w:t xml:space="preserve">o </w:t>
      </w:r>
      <w:r w:rsidRPr="00F77336">
        <w:rPr>
          <w:rFonts w:ascii="Times New Roman" w:hAnsi="Times New Roman" w:cs="Times New Roman"/>
          <w:rPrChange w:id="348" w:author="Balasubramanian, Ruchita" w:date="2025-08-05T15:31:00Z" w16du:dateUtc="2025-08-05T19:31:00Z">
            <w:rPr/>
          </w:rPrChange>
        </w:rPr>
        <w:t xml:space="preserve">studies to our knowledge have examined the withdrawal of public funding for HIV tests. </w:t>
      </w:r>
      <w:r w:rsidR="00960622" w:rsidRPr="00F77336">
        <w:rPr>
          <w:rFonts w:ascii="Times New Roman" w:hAnsi="Times New Roman" w:cs="Times New Roman"/>
          <w:rPrChange w:id="349" w:author="Balasubramanian, Ruchita" w:date="2025-08-05T15:31:00Z" w16du:dateUtc="2025-08-05T19:31:00Z">
            <w:rPr/>
          </w:rPrChange>
        </w:rPr>
        <w:t>One</w:t>
      </w:r>
      <w:r w:rsidRPr="00F77336">
        <w:rPr>
          <w:rFonts w:ascii="Times New Roman" w:hAnsi="Times New Roman" w:cs="Times New Roman"/>
          <w:rPrChange w:id="350" w:author="Balasubramanian, Ruchita" w:date="2025-08-05T15:31:00Z" w16du:dateUtc="2025-08-05T19:31:00Z">
            <w:rPr/>
          </w:rPrChange>
        </w:rPr>
        <w:t xml:space="preserve"> evaluation of the roll-out of a </w:t>
      </w:r>
      <w:r w:rsidR="00960622" w:rsidRPr="00F77336">
        <w:rPr>
          <w:rFonts w:ascii="Times New Roman" w:hAnsi="Times New Roman" w:cs="Times New Roman"/>
          <w:rPrChange w:id="351" w:author="Balasubramanian, Ruchita" w:date="2025-08-05T15:31:00Z" w16du:dateUtc="2025-08-05T19:31:00Z">
            <w:rPr/>
          </w:rPrChange>
        </w:rPr>
        <w:t xml:space="preserve">CDC-funded </w:t>
      </w:r>
      <w:r w:rsidRPr="00F77336">
        <w:rPr>
          <w:rFonts w:ascii="Times New Roman" w:hAnsi="Times New Roman" w:cs="Times New Roman"/>
          <w:rPrChange w:id="352" w:author="Balasubramanian, Ruchita" w:date="2025-08-05T15:31:00Z" w16du:dateUtc="2025-08-05T19:31:00Z">
            <w:rPr/>
          </w:rPrChange>
        </w:rPr>
        <w:t xml:space="preserve">program to distribute HIV </w:t>
      </w:r>
      <w:r w:rsidR="00D07A42" w:rsidRPr="00F77336">
        <w:rPr>
          <w:rFonts w:ascii="Times New Roman" w:hAnsi="Times New Roman" w:cs="Times New Roman"/>
          <w:rPrChange w:id="353" w:author="Balasubramanian, Ruchita" w:date="2025-08-05T15:31:00Z" w16du:dateUtc="2025-08-05T19:31:00Z">
            <w:rPr/>
          </w:rPrChange>
        </w:rPr>
        <w:t>self-tests</w:t>
      </w:r>
      <w:r w:rsidR="00960622" w:rsidRPr="00F77336">
        <w:rPr>
          <w:rFonts w:ascii="Times New Roman" w:hAnsi="Times New Roman" w:cs="Times New Roman"/>
          <w:rPrChange w:id="354" w:author="Balasubramanian, Ruchita" w:date="2025-08-05T15:31:00Z" w16du:dateUtc="2025-08-05T19:31:00Z">
            <w:rPr/>
          </w:rPrChange>
        </w:rPr>
        <w:t xml:space="preserve"> indicated that,</w:t>
      </w:r>
      <w:r w:rsidRPr="00F77336">
        <w:rPr>
          <w:rFonts w:ascii="Times New Roman" w:hAnsi="Times New Roman" w:cs="Times New Roman"/>
          <w:rPrChange w:id="355" w:author="Balasubramanian, Ruchita" w:date="2025-08-05T15:31:00Z" w16du:dateUtc="2025-08-05T19:31:00Z">
            <w:rPr/>
          </w:rPrChange>
        </w:rPr>
        <w:t xml:space="preserve"> of the 206,637 </w:t>
      </w:r>
      <w:r w:rsidR="00960622" w:rsidRPr="00F77336">
        <w:rPr>
          <w:rFonts w:ascii="Times New Roman" w:hAnsi="Times New Roman" w:cs="Times New Roman"/>
          <w:rPrChange w:id="356" w:author="Balasubramanian, Ruchita" w:date="2025-08-05T15:31:00Z" w16du:dateUtc="2025-08-05T19:31:00Z">
            <w:rPr/>
          </w:rPrChange>
        </w:rPr>
        <w:t>survey respondent</w:t>
      </w:r>
      <w:r w:rsidR="00FC1B44" w:rsidRPr="00F77336">
        <w:rPr>
          <w:rFonts w:ascii="Times New Roman" w:hAnsi="Times New Roman" w:cs="Times New Roman"/>
          <w:rPrChange w:id="357" w:author="Balasubramanian, Ruchita" w:date="2025-08-05T15:31:00Z" w16du:dateUtc="2025-08-05T19:31:00Z">
            <w:rPr/>
          </w:rPrChange>
        </w:rPr>
        <w:t>s</w:t>
      </w:r>
      <w:r w:rsidRPr="00F77336">
        <w:rPr>
          <w:rFonts w:ascii="Times New Roman" w:hAnsi="Times New Roman" w:cs="Times New Roman"/>
          <w:rPrChange w:id="358" w:author="Balasubramanian, Ruchita" w:date="2025-08-05T15:31:00Z" w16du:dateUtc="2025-08-05T19:31:00Z">
            <w:rPr/>
          </w:rPrChange>
        </w:rPr>
        <w:t xml:space="preserve"> who took one or more </w:t>
      </w:r>
      <w:r w:rsidR="00960622" w:rsidRPr="00F77336">
        <w:rPr>
          <w:rFonts w:ascii="Times New Roman" w:hAnsi="Times New Roman" w:cs="Times New Roman"/>
          <w:rPrChange w:id="359" w:author="Balasubramanian, Ruchita" w:date="2025-08-05T15:31:00Z" w16du:dateUtc="2025-08-05T19:31:00Z">
            <w:rPr/>
          </w:rPrChange>
        </w:rPr>
        <w:t>CDC-funded self-</w:t>
      </w:r>
      <w:r w:rsidRPr="00F77336">
        <w:rPr>
          <w:rFonts w:ascii="Times New Roman" w:hAnsi="Times New Roman" w:cs="Times New Roman"/>
          <w:rPrChange w:id="360" w:author="Balasubramanian, Ruchita" w:date="2025-08-05T15:31:00Z" w16du:dateUtc="2025-08-05T19:31:00Z">
            <w:rPr/>
          </w:rPrChange>
        </w:rPr>
        <w:t xml:space="preserve">tests, 52% had not been tested in the past </w:t>
      </w:r>
      <w:sdt>
        <w:sdtPr>
          <w:rPr>
            <w:rFonts w:ascii="Times New Roman" w:hAnsi="Times New Roman" w:cs="Times New Roman"/>
          </w:rPr>
          <w:tag w:val="goog_rdk_19"/>
          <w:id w:val="1328652166"/>
        </w:sdtPr>
        <w:sdtContent/>
      </w:sdt>
      <w:r w:rsidRPr="00F77336">
        <w:rPr>
          <w:rFonts w:ascii="Times New Roman" w:hAnsi="Times New Roman" w:cs="Times New Roman"/>
          <w:rPrChange w:id="361" w:author="Balasubramanian, Ruchita" w:date="2025-08-05T15:31:00Z" w16du:dateUtc="2025-08-05T19:31:00Z">
            <w:rPr/>
          </w:rPrChange>
        </w:rPr>
        <w:t>year</w:t>
      </w:r>
      <w:r w:rsidR="00D07A42" w:rsidRPr="00F77336">
        <w:rPr>
          <w:rFonts w:ascii="Times New Roman" w:hAnsi="Times New Roman" w:cs="Times New Roman"/>
          <w:rPrChange w:id="362" w:author="Balasubramanian, Ruchita" w:date="2025-08-05T15:31:00Z" w16du:dateUtc="2025-08-05T19:31:00Z">
            <w:rPr/>
          </w:rPrChange>
        </w:rPr>
        <w:fldChar w:fldCharType="begin"/>
      </w:r>
      <w:r w:rsidR="00D67AEA" w:rsidRPr="00F77336">
        <w:rPr>
          <w:rFonts w:ascii="Times New Roman" w:hAnsi="Times New Roman" w:cs="Times New Roman"/>
          <w:rPrChange w:id="363" w:author="Balasubramanian, Ruchita" w:date="2025-08-05T15:31:00Z" w16du:dateUtc="2025-08-05T19:31:00Z">
            <w:rPr/>
          </w:rPrChange>
        </w:rPr>
        <w:instrText xml:space="preserve"> ADDIN ZOTERO_ITEM CSL_CITATION {"citationID":"5yLg4PzR","properties":{"formattedCitation":"\\super 15\\nosupersub{}","plainCitation":"15","noteIndex":0},"citationItems":[{"id":1417,"uris":["http://zotero.org/users/local/aj7PsjFR/items/P34SHTH4"],"itemData":{"id":1417,"type":"article-journal","abstract":"This report describes a CDC-funded program that delivered approximately 440,000 HIV self-tests to U.S. residents.","container-title":"MMWR. Morbidity and Mortality Weekly Report","DOI":"10.15585/mmwr.mm7324a4","ISSN":"0149-21951545-861X","journalAbbreviation":"MMWR Morb Mortal Wkly Rep","language":"en-us","source":"www.cdc.gov","title":"Findings from the First Year of a Federally Funded, Direct-to-Consumer HIV Self-Test Distribution Program — United States, March 2023–March 2024","URL":"https://www.cdc.gov/mmwr/volumes/73/wr/mm7324a4.htm","volume":"73","author":[{"family":"Sanchez","given":"Travis"}],"accessed":{"date-parts":[["2025",7,21]]},"issued":{"date-parts":[["2024"]]}}}],"schema":"https://github.com/citation-style-language/schema/raw/master/csl-citation.json"} </w:instrText>
      </w:r>
      <w:r w:rsidR="00D07A42" w:rsidRPr="00F77336">
        <w:rPr>
          <w:rFonts w:ascii="Times New Roman" w:hAnsi="Times New Roman" w:cs="Times New Roman"/>
          <w:rPrChange w:id="364" w:author="Balasubramanian, Ruchita" w:date="2025-08-05T15:31:00Z" w16du:dateUtc="2025-08-05T19:31:00Z">
            <w:rPr/>
          </w:rPrChange>
        </w:rPr>
        <w:fldChar w:fldCharType="separate"/>
      </w:r>
      <w:r w:rsidR="00D67AEA" w:rsidRPr="00F77336">
        <w:rPr>
          <w:rFonts w:ascii="Times New Roman" w:hAnsi="Times New Roman" w:cs="Times New Roman"/>
          <w:vertAlign w:val="superscript"/>
          <w:rPrChange w:id="365" w:author="Balasubramanian, Ruchita" w:date="2025-08-05T15:31:00Z" w16du:dateUtc="2025-08-05T19:31:00Z">
            <w:rPr>
              <w:rFonts w:cs="Times New Roman"/>
              <w:vertAlign w:val="superscript"/>
            </w:rPr>
          </w:rPrChange>
        </w:rPr>
        <w:t>15</w:t>
      </w:r>
      <w:r w:rsidR="00D07A42" w:rsidRPr="00F77336">
        <w:rPr>
          <w:rFonts w:ascii="Times New Roman" w:hAnsi="Times New Roman" w:cs="Times New Roman"/>
          <w:rPrChange w:id="366" w:author="Balasubramanian, Ruchita" w:date="2025-08-05T15:31:00Z" w16du:dateUtc="2025-08-05T19:31:00Z">
            <w:rPr/>
          </w:rPrChange>
        </w:rPr>
        <w:fldChar w:fldCharType="end"/>
      </w:r>
      <w:r w:rsidRPr="00F77336">
        <w:rPr>
          <w:rFonts w:ascii="Times New Roman" w:hAnsi="Times New Roman" w:cs="Times New Roman"/>
          <w:rPrChange w:id="367" w:author="Balasubramanian, Ruchita" w:date="2025-08-05T15:31:00Z" w16du:dateUtc="2025-08-05T19:31:00Z">
            <w:rPr/>
          </w:rPrChange>
        </w:rPr>
        <w:t>.</w:t>
      </w:r>
    </w:p>
    <w:p w14:paraId="52E53471" w14:textId="5CC4F60D" w:rsidR="00F85F10" w:rsidRPr="00F77336" w:rsidRDefault="007B6CD6">
      <w:pPr>
        <w:rPr>
          <w:rFonts w:ascii="Times New Roman" w:hAnsi="Times New Roman" w:cs="Times New Roman"/>
          <w:rPrChange w:id="368" w:author="Balasubramanian, Ruchita" w:date="2025-08-05T15:31:00Z" w16du:dateUtc="2025-08-05T19:31:00Z">
            <w:rPr/>
          </w:rPrChange>
        </w:rPr>
      </w:pPr>
      <w:r w:rsidRPr="00F77336">
        <w:rPr>
          <w:rFonts w:ascii="Times New Roman" w:hAnsi="Times New Roman" w:cs="Times New Roman"/>
          <w:rPrChange w:id="369" w:author="Balasubramanian, Ruchita" w:date="2025-08-05T15:31:00Z" w16du:dateUtc="2025-08-05T19:31:00Z">
            <w:rPr/>
          </w:rPrChange>
        </w:rPr>
        <w:t xml:space="preserve">To quantify this uncertainty, each of the 1,000 simulations per </w:t>
      </w:r>
      <w:r w:rsidR="00727FB8" w:rsidRPr="00F77336">
        <w:rPr>
          <w:rFonts w:ascii="Times New Roman" w:hAnsi="Times New Roman" w:cs="Times New Roman"/>
          <w:rPrChange w:id="370" w:author="Balasubramanian, Ruchita" w:date="2025-08-05T15:31:00Z" w16du:dateUtc="2025-08-05T19:31:00Z">
            <w:rPr/>
          </w:rPrChange>
        </w:rPr>
        <w:t xml:space="preserve">state </w:t>
      </w:r>
      <w:r w:rsidRPr="00F77336">
        <w:rPr>
          <w:rFonts w:ascii="Times New Roman" w:hAnsi="Times New Roman" w:cs="Times New Roman"/>
          <w:rPrChange w:id="371" w:author="Balasubramanian, Ruchita" w:date="2025-08-05T15:31:00Z" w16du:dateUtc="2025-08-05T19:31:00Z">
            <w:rPr/>
          </w:rPrChange>
        </w:rPr>
        <w:t xml:space="preserve">sampled a different value of a parameter representing the proportion of CDC-funded tests that would be </w:t>
      </w:r>
      <w:r w:rsidR="00960622" w:rsidRPr="00F77336">
        <w:rPr>
          <w:rFonts w:ascii="Times New Roman" w:hAnsi="Times New Roman" w:cs="Times New Roman"/>
          <w:rPrChange w:id="372" w:author="Balasubramanian, Ruchita" w:date="2025-08-05T15:31:00Z" w16du:dateUtc="2025-08-05T19:31:00Z">
            <w:rPr/>
          </w:rPrChange>
        </w:rPr>
        <w:t>replaced through other means</w:t>
      </w:r>
      <w:r w:rsidRPr="00F77336">
        <w:rPr>
          <w:rFonts w:ascii="Times New Roman" w:hAnsi="Times New Roman" w:cs="Times New Roman"/>
          <w:rPrChange w:id="373" w:author="Balasubramanian, Ruchita" w:date="2025-08-05T15:31:00Z" w16du:dateUtc="2025-08-05T19:31:00Z">
            <w:rPr/>
          </w:rPrChange>
        </w:rPr>
        <w:t xml:space="preserve">. We sampled these values from a </w:t>
      </w:r>
      <w:r w:rsidR="00960622" w:rsidRPr="00F77336">
        <w:rPr>
          <w:rFonts w:ascii="Times New Roman" w:hAnsi="Times New Roman" w:cs="Times New Roman"/>
          <w:rPrChange w:id="374" w:author="Balasubramanian, Ruchita" w:date="2025-08-05T15:31:00Z" w16du:dateUtc="2025-08-05T19:31:00Z">
            <w:rPr/>
          </w:rPrChange>
        </w:rPr>
        <w:t>b</w:t>
      </w:r>
      <w:r w:rsidRPr="00F77336">
        <w:rPr>
          <w:rFonts w:ascii="Times New Roman" w:hAnsi="Times New Roman" w:cs="Times New Roman"/>
          <w:rPrChange w:id="375" w:author="Balasubramanian, Ruchita" w:date="2025-08-05T15:31:00Z" w16du:dateUtc="2025-08-05T19:31:00Z">
            <w:rPr/>
          </w:rPrChange>
        </w:rPr>
        <w:t xml:space="preserve">eta distribution with a mean of </w:t>
      </w:r>
      <w:r w:rsidR="00103C88" w:rsidRPr="00F77336">
        <w:rPr>
          <w:rFonts w:ascii="Times New Roman" w:hAnsi="Times New Roman" w:cs="Times New Roman"/>
          <w:rPrChange w:id="376" w:author="Balasubramanian, Ruchita" w:date="2025-08-05T15:31:00Z" w16du:dateUtc="2025-08-05T19:31:00Z">
            <w:rPr/>
          </w:rPrChange>
        </w:rPr>
        <w:t>50%</w:t>
      </w:r>
      <w:r w:rsidR="00960622" w:rsidRPr="00F77336">
        <w:rPr>
          <w:rFonts w:ascii="Times New Roman" w:hAnsi="Times New Roman" w:cs="Times New Roman"/>
          <w:rPrChange w:id="377" w:author="Balasubramanian, Ruchita" w:date="2025-08-05T15:31:00Z" w16du:dateUtc="2025-08-05T19:31:00Z">
            <w:rPr/>
          </w:rPrChange>
        </w:rPr>
        <w:t xml:space="preserve"> and a wide 95% confidence interval of </w:t>
      </w:r>
      <w:r w:rsidR="00103C88" w:rsidRPr="00F77336">
        <w:rPr>
          <w:rFonts w:ascii="Times New Roman" w:hAnsi="Times New Roman" w:cs="Times New Roman"/>
          <w:rPrChange w:id="378" w:author="Balasubramanian, Ruchita" w:date="2025-08-05T15:31:00Z" w16du:dateUtc="2025-08-05T19:31:00Z">
            <w:rPr/>
          </w:rPrChange>
        </w:rPr>
        <w:t>20% to 80%</w:t>
      </w:r>
      <w:r w:rsidRPr="00F77336">
        <w:rPr>
          <w:rFonts w:ascii="Times New Roman" w:hAnsi="Times New Roman" w:cs="Times New Roman"/>
          <w:rPrChange w:id="379" w:author="Balasubramanian, Ruchita" w:date="2025-08-05T15:31:00Z" w16du:dateUtc="2025-08-05T19:31:00Z">
            <w:rPr/>
          </w:rPrChange>
        </w:rPr>
        <w:t xml:space="preserve"> based on </w:t>
      </w:r>
      <w:r w:rsidR="00960622" w:rsidRPr="00F77336">
        <w:rPr>
          <w:rFonts w:ascii="Times New Roman" w:hAnsi="Times New Roman" w:cs="Times New Roman"/>
          <w:rPrChange w:id="380" w:author="Balasubramanian, Ruchita" w:date="2025-08-05T15:31:00Z" w16du:dateUtc="2025-08-05T19:31:00Z">
            <w:rPr/>
          </w:rPrChange>
        </w:rPr>
        <w:t xml:space="preserve">results from </w:t>
      </w:r>
      <w:r w:rsidRPr="00F77336">
        <w:rPr>
          <w:rFonts w:ascii="Times New Roman" w:hAnsi="Times New Roman" w:cs="Times New Roman"/>
          <w:rPrChange w:id="381" w:author="Balasubramanian, Ruchita" w:date="2025-08-05T15:31:00Z" w16du:dateUtc="2025-08-05T19:31:00Z">
            <w:rPr/>
          </w:rPrChange>
        </w:rPr>
        <w:t>the CDC’s self</w:t>
      </w:r>
      <w:r w:rsidR="00960622" w:rsidRPr="00F77336">
        <w:rPr>
          <w:rFonts w:ascii="Times New Roman" w:hAnsi="Times New Roman" w:cs="Times New Roman"/>
          <w:rPrChange w:id="382" w:author="Balasubramanian, Ruchita" w:date="2025-08-05T15:31:00Z" w16du:dateUtc="2025-08-05T19:31:00Z">
            <w:rPr/>
          </w:rPrChange>
        </w:rPr>
        <w:t>-</w:t>
      </w:r>
      <w:r w:rsidRPr="00F77336">
        <w:rPr>
          <w:rFonts w:ascii="Times New Roman" w:hAnsi="Times New Roman" w:cs="Times New Roman"/>
          <w:rPrChange w:id="383" w:author="Balasubramanian, Ruchita" w:date="2025-08-05T15:31:00Z" w16du:dateUtc="2025-08-05T19:31:00Z">
            <w:rPr/>
          </w:rPrChange>
        </w:rPr>
        <w:t>test program.</w:t>
      </w:r>
    </w:p>
    <w:p w14:paraId="3E19ADA4" w14:textId="26205E60" w:rsidR="00F85F10" w:rsidRPr="00F77336" w:rsidRDefault="00606258">
      <w:pPr>
        <w:rPr>
          <w:rFonts w:ascii="Times New Roman" w:hAnsi="Times New Roman" w:cs="Times New Roman"/>
          <w:rPrChange w:id="384" w:author="Balasubramanian, Ruchita" w:date="2025-08-05T15:31:00Z" w16du:dateUtc="2025-08-05T19:31:00Z">
            <w:rPr/>
          </w:rPrChange>
        </w:rPr>
      </w:pPr>
      <w:r w:rsidRPr="00F77336">
        <w:rPr>
          <w:rFonts w:ascii="Times New Roman" w:hAnsi="Times New Roman" w:cs="Times New Roman"/>
          <w:rPrChange w:id="385" w:author="Balasubramanian, Ruchita" w:date="2025-08-05T15:31:00Z" w16du:dateUtc="2025-08-05T19:31:00Z">
            <w:rPr/>
          </w:rPrChange>
        </w:rPr>
        <w:lastRenderedPageBreak/>
        <w:t>In all scenarios, we projected the HIV epidemic in each state to 2030</w:t>
      </w:r>
      <w:r w:rsidR="00960622" w:rsidRPr="00F77336">
        <w:rPr>
          <w:rFonts w:ascii="Times New Roman" w:hAnsi="Times New Roman" w:cs="Times New Roman"/>
          <w:rPrChange w:id="386" w:author="Balasubramanian, Ruchita" w:date="2025-08-05T15:31:00Z" w16du:dateUtc="2025-08-05T19:31:00Z">
            <w:rPr/>
          </w:rPrChange>
        </w:rPr>
        <w:t xml:space="preserve">, assuming </w:t>
      </w:r>
      <w:r w:rsidRPr="00F77336">
        <w:rPr>
          <w:rFonts w:ascii="Times New Roman" w:hAnsi="Times New Roman" w:cs="Times New Roman"/>
          <w:rPrChange w:id="387" w:author="Balasubramanian, Ruchita" w:date="2025-08-05T15:31:00Z" w16du:dateUtc="2025-08-05T19:31:00Z">
            <w:rPr/>
          </w:rPrChange>
        </w:rPr>
        <w:t>continu</w:t>
      </w:r>
      <w:r w:rsidR="00960622" w:rsidRPr="00F77336">
        <w:rPr>
          <w:rFonts w:ascii="Times New Roman" w:hAnsi="Times New Roman" w:cs="Times New Roman"/>
          <w:rPrChange w:id="388" w:author="Balasubramanian, Ruchita" w:date="2025-08-05T15:31:00Z" w16du:dateUtc="2025-08-05T19:31:00Z">
            <w:rPr/>
          </w:rPrChange>
        </w:rPr>
        <w:t>ation of</w:t>
      </w:r>
      <w:r w:rsidRPr="00F77336">
        <w:rPr>
          <w:rFonts w:ascii="Times New Roman" w:hAnsi="Times New Roman" w:cs="Times New Roman"/>
          <w:rPrChange w:id="389" w:author="Balasubramanian, Ruchita" w:date="2025-08-05T15:31:00Z" w16du:dateUtc="2025-08-05T19:31:00Z">
            <w:rPr/>
          </w:rPrChange>
        </w:rPr>
        <w:t xml:space="preserve"> current trends in transmission, suppression, uptake</w:t>
      </w:r>
      <w:r w:rsidR="00FC1B44" w:rsidRPr="00F77336">
        <w:rPr>
          <w:rFonts w:ascii="Times New Roman" w:hAnsi="Times New Roman" w:cs="Times New Roman"/>
          <w:rPrChange w:id="390" w:author="Balasubramanian, Ruchita" w:date="2025-08-05T15:31:00Z" w16du:dateUtc="2025-08-05T19:31:00Z">
            <w:rPr/>
          </w:rPrChange>
        </w:rPr>
        <w:t xml:space="preserve"> of pre-exposure prophylaxis (PrEP)</w:t>
      </w:r>
      <w:r w:rsidR="000C6BF5" w:rsidRPr="00F77336">
        <w:rPr>
          <w:rFonts w:ascii="Times New Roman" w:hAnsi="Times New Roman" w:cs="Times New Roman"/>
          <w:rPrChange w:id="391" w:author="Balasubramanian, Ruchita" w:date="2025-08-05T15:31:00Z" w16du:dateUtc="2025-08-05T19:31:00Z">
            <w:rPr/>
          </w:rPrChange>
        </w:rPr>
        <w:t>, and testing not funded by the CDC</w:t>
      </w:r>
      <w:r w:rsidRPr="00F77336">
        <w:rPr>
          <w:rFonts w:ascii="Times New Roman" w:hAnsi="Times New Roman" w:cs="Times New Roman"/>
          <w:rPrChange w:id="392" w:author="Balasubramanian, Ruchita" w:date="2025-08-05T15:31:00Z" w16du:dateUtc="2025-08-05T19:31:00Z">
            <w:rPr/>
          </w:rPrChange>
        </w:rPr>
        <w:t>, with randomly sampled variation</w:t>
      </w:r>
      <w:r w:rsidRPr="00F77336">
        <w:rPr>
          <w:rFonts w:ascii="Times New Roman" w:hAnsi="Times New Roman" w:cs="Times New Roman"/>
          <w:vertAlign w:val="superscript"/>
          <w:rPrChange w:id="393" w:author="Balasubramanian, Ruchita" w:date="2025-08-05T15:31:00Z" w16du:dateUtc="2025-08-05T19:31:00Z">
            <w:rPr>
              <w:vertAlign w:val="superscript"/>
            </w:rPr>
          </w:rPrChange>
        </w:rPr>
        <w:t>11</w:t>
      </w:r>
      <w:r w:rsidRPr="00F77336">
        <w:rPr>
          <w:rFonts w:ascii="Times New Roman" w:hAnsi="Times New Roman" w:cs="Times New Roman"/>
          <w:rPrChange w:id="394" w:author="Balasubramanian, Ruchita" w:date="2025-08-05T15:31:00Z" w16du:dateUtc="2025-08-05T19:31:00Z">
            <w:rPr/>
          </w:rPrChange>
        </w:rPr>
        <w:t>.</w:t>
      </w:r>
    </w:p>
    <w:p w14:paraId="7A273734" w14:textId="77777777" w:rsidR="00F85F10" w:rsidRPr="00F77336" w:rsidRDefault="007B6CD6">
      <w:pPr>
        <w:rPr>
          <w:rFonts w:ascii="Times New Roman" w:hAnsi="Times New Roman" w:cs="Times New Roman"/>
          <w:u w:val="single"/>
          <w:rPrChange w:id="395" w:author="Balasubramanian, Ruchita" w:date="2025-08-05T15:31:00Z" w16du:dateUtc="2025-08-05T19:31:00Z">
            <w:rPr>
              <w:u w:val="single"/>
            </w:rPr>
          </w:rPrChange>
        </w:rPr>
      </w:pPr>
      <w:r w:rsidRPr="00F77336">
        <w:rPr>
          <w:rFonts w:ascii="Times New Roman" w:hAnsi="Times New Roman" w:cs="Times New Roman"/>
          <w:u w:val="single"/>
          <w:rPrChange w:id="396" w:author="Balasubramanian, Ruchita" w:date="2025-08-05T15:31:00Z" w16du:dateUtc="2025-08-05T19:31:00Z">
            <w:rPr>
              <w:u w:val="single"/>
            </w:rPr>
          </w:rPrChange>
        </w:rPr>
        <w:t>Outcomes:</w:t>
      </w:r>
    </w:p>
    <w:p w14:paraId="4D7DC2CC" w14:textId="77777777" w:rsidR="00F85F10" w:rsidRPr="00F77336" w:rsidRDefault="007B6CD6">
      <w:pPr>
        <w:rPr>
          <w:rFonts w:ascii="Times New Roman" w:hAnsi="Times New Roman" w:cs="Times New Roman"/>
          <w:rPrChange w:id="397" w:author="Balasubramanian, Ruchita" w:date="2025-08-05T15:31:00Z" w16du:dateUtc="2025-08-05T19:31:00Z">
            <w:rPr/>
          </w:rPrChange>
        </w:rPr>
      </w:pPr>
      <w:r w:rsidRPr="00F77336">
        <w:rPr>
          <w:rFonts w:ascii="Times New Roman" w:hAnsi="Times New Roman" w:cs="Times New Roman"/>
          <w:rPrChange w:id="398" w:author="Balasubramanian, Ruchita" w:date="2025-08-05T15:31:00Z" w16du:dateUtc="2025-08-05T19:31:00Z">
            <w:rPr/>
          </w:rPrChange>
        </w:rPr>
        <w:t>Our primary outcome was the projected relative excess incident HIV infections from 2025 to 2030:</w:t>
      </w:r>
    </w:p>
    <w:p w14:paraId="6CA6DE27" w14:textId="5631FBA8" w:rsidR="00F85F10" w:rsidRPr="00F77336" w:rsidRDefault="00000000">
      <w:pPr>
        <w:jc w:val="center"/>
        <w:rPr>
          <w:rFonts w:ascii="Times New Roman" w:eastAsia="Cambria Math" w:hAnsi="Times New Roman" w:cs="Times New Roman"/>
          <w:rPrChange w:id="399" w:author="Balasubramanian, Ruchita" w:date="2025-08-05T15:31:00Z" w16du:dateUtc="2025-08-05T19:31:00Z">
            <w:rPr>
              <w:rFonts w:ascii="Cambria Math" w:eastAsia="Cambria Math" w:hAnsi="Cambria Math" w:cs="Cambria Math"/>
            </w:rPr>
          </w:rPrChange>
        </w:rPr>
      </w:pPr>
      <m:oMathPara>
        <m:oMath>
          <m:f>
            <m:fPr>
              <m:ctrlPr>
                <w:rPr>
                  <w:rFonts w:ascii="Cambria Math" w:eastAsia="Cambria Math" w:hAnsi="Cambria Math" w:cs="Times New Roman"/>
                </w:rPr>
              </m:ctrlPr>
            </m:fPr>
            <m:num>
              <m:r>
                <w:rPr>
                  <w:rFonts w:ascii="Cambria Math" w:eastAsia="Cambria Math" w:hAnsi="Cambria Math" w:cs="Times New Roman"/>
                </w:rPr>
                <m:t xml:space="preserve">HIV </m:t>
              </m:r>
              <m:sSub>
                <m:sSubPr>
                  <m:ctrlPr>
                    <w:rPr>
                      <w:rFonts w:ascii="Cambria Math" w:eastAsia="Cambria Math" w:hAnsi="Cambria Math" w:cs="Times New Roman"/>
                    </w:rPr>
                  </m:ctrlPr>
                </m:sSubPr>
                <m:e>
                  <m:r>
                    <w:rPr>
                      <w:rFonts w:ascii="Cambria Math" w:eastAsia="Cambria Math" w:hAnsi="Cambria Math" w:cs="Times New Roman"/>
                    </w:rPr>
                    <m:t>Incidence</m:t>
                  </m:r>
                </m:e>
                <m:sub>
                  <m:r>
                    <w:rPr>
                      <w:rFonts w:ascii="Cambria Math" w:eastAsia="Cambria Math" w:hAnsi="Cambria Math" w:cs="Times New Roman"/>
                    </w:rPr>
                    <m:t>reduced testing</m:t>
                  </m:r>
                </m:sub>
              </m:sSub>
              <m:r>
                <w:rPr>
                  <w:rFonts w:ascii="Cambria Math" w:eastAsia="Cambria Math" w:hAnsi="Cambria Math" w:cs="Times New Roman"/>
                </w:rPr>
                <m:t xml:space="preserve">-HIV </m:t>
              </m:r>
              <m:sSub>
                <m:sSubPr>
                  <m:ctrlPr>
                    <w:rPr>
                      <w:rFonts w:ascii="Cambria Math" w:eastAsia="Cambria Math" w:hAnsi="Cambria Math" w:cs="Times New Roman"/>
                    </w:rPr>
                  </m:ctrlPr>
                </m:sSubPr>
                <m:e>
                  <m:r>
                    <w:rPr>
                      <w:rFonts w:ascii="Cambria Math" w:eastAsia="Cambria Math" w:hAnsi="Cambria Math" w:cs="Times New Roman"/>
                    </w:rPr>
                    <m:t>Incidence</m:t>
                  </m:r>
                </m:e>
                <m:sub>
                  <m:r>
                    <w:rPr>
                      <w:rFonts w:ascii="Cambria Math" w:eastAsia="Cambria Math" w:hAnsi="Cambria Math" w:cs="Times New Roman"/>
                    </w:rPr>
                    <m:t>baseline</m:t>
                  </m:r>
                </m:sub>
              </m:sSub>
            </m:num>
            <m:den>
              <m:r>
                <w:rPr>
                  <w:rFonts w:ascii="Cambria Math" w:eastAsia="Cambria Math" w:hAnsi="Cambria Math" w:cs="Times New Roman"/>
                </w:rPr>
                <m:t>HIV Incidenc</m:t>
              </m:r>
              <m:sSub>
                <m:sSubPr>
                  <m:ctrlPr>
                    <w:rPr>
                      <w:rFonts w:ascii="Cambria Math" w:eastAsia="Cambria Math" w:hAnsi="Cambria Math" w:cs="Times New Roman"/>
                    </w:rPr>
                  </m:ctrlPr>
                </m:sSubPr>
                <m:e>
                  <m:r>
                    <w:rPr>
                      <w:rFonts w:ascii="Cambria Math" w:eastAsia="Cambria Math" w:hAnsi="Cambria Math" w:cs="Times New Roman"/>
                    </w:rPr>
                    <m:t>e</m:t>
                  </m:r>
                </m:e>
                <m:sub>
                  <m:r>
                    <w:rPr>
                      <w:rFonts w:ascii="Cambria Math" w:eastAsia="Cambria Math" w:hAnsi="Cambria Math" w:cs="Times New Roman"/>
                    </w:rPr>
                    <m:t>baseline</m:t>
                  </m:r>
                </m:sub>
              </m:sSub>
            </m:den>
          </m:f>
        </m:oMath>
      </m:oMathPara>
    </w:p>
    <w:p w14:paraId="58A57A66" w14:textId="334D9773" w:rsidR="00F85F10" w:rsidRPr="00F77336" w:rsidRDefault="00A343C5">
      <w:pPr>
        <w:rPr>
          <w:rFonts w:ascii="Times New Roman" w:hAnsi="Times New Roman" w:cs="Times New Roman"/>
          <w:rPrChange w:id="400" w:author="Balasubramanian, Ruchita" w:date="2025-08-05T15:31:00Z" w16du:dateUtc="2025-08-05T19:31:00Z">
            <w:rPr/>
          </w:rPrChange>
        </w:rPr>
      </w:pPr>
      <w:r w:rsidRPr="00F77336">
        <w:rPr>
          <w:rFonts w:ascii="Times New Roman" w:hAnsi="Times New Roman" w:cs="Times New Roman"/>
          <w:rPrChange w:id="401" w:author="Balasubramanian, Ruchita" w:date="2025-08-05T15:31:00Z" w16du:dateUtc="2025-08-05T19:31:00Z">
            <w:rPr/>
          </w:rPrChange>
        </w:rPr>
        <w:t xml:space="preserve">where the “baseline” scenario assumes continued CDC-funded testing at current volumes. </w:t>
      </w:r>
      <w:r w:rsidR="007B6CD6" w:rsidRPr="00F77336">
        <w:rPr>
          <w:rFonts w:ascii="Times New Roman" w:hAnsi="Times New Roman" w:cs="Times New Roman"/>
          <w:rPrChange w:id="402" w:author="Balasubramanian, Ruchita" w:date="2025-08-05T15:31:00Z" w16du:dateUtc="2025-08-05T19:31:00Z">
            <w:rPr/>
          </w:rPrChange>
        </w:rPr>
        <w:t>Secondary outcomes included (a) the absolute number of excess HIV infections from 2025 to 2030</w:t>
      </w:r>
      <w:r w:rsidR="00735C2A" w:rsidRPr="00F77336">
        <w:rPr>
          <w:rFonts w:ascii="Times New Roman" w:hAnsi="Times New Roman" w:cs="Times New Roman"/>
          <w:rPrChange w:id="403" w:author="Balasubramanian, Ruchita" w:date="2025-08-05T15:31:00Z" w16du:dateUtc="2025-08-05T19:31:00Z">
            <w:rPr/>
          </w:rPrChange>
        </w:rPr>
        <w:t>,</w:t>
      </w:r>
      <w:r w:rsidR="007B6CD6" w:rsidRPr="00F77336">
        <w:rPr>
          <w:rFonts w:ascii="Times New Roman" w:hAnsi="Times New Roman" w:cs="Times New Roman"/>
          <w:rPrChange w:id="404" w:author="Balasubramanian, Ruchita" w:date="2025-08-05T15:31:00Z" w16du:dateUtc="2025-08-05T19:31:00Z">
            <w:rPr/>
          </w:rPrChange>
        </w:rPr>
        <w:t xml:space="preserve"> (b) </w:t>
      </w:r>
      <w:r w:rsidR="00735C2A" w:rsidRPr="00F77336">
        <w:rPr>
          <w:rFonts w:ascii="Times New Roman" w:hAnsi="Times New Roman" w:cs="Times New Roman"/>
          <w:rPrChange w:id="405" w:author="Balasubramanian, Ruchita" w:date="2025-08-05T15:31:00Z" w16du:dateUtc="2025-08-05T19:31:00Z">
            <w:rPr/>
          </w:rPrChange>
        </w:rPr>
        <w:t xml:space="preserve">the absolute and relative number of infections through 2035, and (c) </w:t>
      </w:r>
      <w:r w:rsidR="007B6CD6" w:rsidRPr="00F77336">
        <w:rPr>
          <w:rFonts w:ascii="Times New Roman" w:hAnsi="Times New Roman" w:cs="Times New Roman"/>
          <w:rPrChange w:id="406" w:author="Balasubramanian, Ruchita" w:date="2025-08-05T15:31:00Z" w16du:dateUtc="2025-08-05T19:31:00Z">
            <w:rPr/>
          </w:rPrChange>
        </w:rPr>
        <w:t xml:space="preserve">the number of CDC-funded tests </w:t>
      </w:r>
      <w:r w:rsidRPr="00F77336">
        <w:rPr>
          <w:rFonts w:ascii="Times New Roman" w:hAnsi="Times New Roman" w:cs="Times New Roman"/>
          <w:rPrChange w:id="407" w:author="Balasubramanian, Ruchita" w:date="2025-08-05T15:31:00Z" w16du:dateUtc="2025-08-05T19:31:00Z">
            <w:rPr/>
          </w:rPrChange>
        </w:rPr>
        <w:t>foregone per</w:t>
      </w:r>
      <w:r w:rsidR="007B6CD6" w:rsidRPr="00F77336">
        <w:rPr>
          <w:rFonts w:ascii="Times New Roman" w:hAnsi="Times New Roman" w:cs="Times New Roman"/>
          <w:rPrChange w:id="408" w:author="Balasubramanian, Ruchita" w:date="2025-08-05T15:31:00Z" w16du:dateUtc="2025-08-05T19:31:00Z">
            <w:rPr/>
          </w:rPrChange>
        </w:rPr>
        <w:t xml:space="preserve"> excess infection</w:t>
      </w:r>
      <w:r w:rsidR="00735C2A" w:rsidRPr="00F77336">
        <w:rPr>
          <w:rFonts w:ascii="Times New Roman" w:hAnsi="Times New Roman" w:cs="Times New Roman"/>
          <w:rPrChange w:id="409" w:author="Balasubramanian, Ruchita" w:date="2025-08-05T15:31:00Z" w16du:dateUtc="2025-08-05T19:31:00Z">
            <w:rPr/>
          </w:rPrChange>
        </w:rPr>
        <w:t xml:space="preserve"> from 2025 to 2030</w:t>
      </w:r>
      <w:r w:rsidR="007B6CD6" w:rsidRPr="00F77336">
        <w:rPr>
          <w:rFonts w:ascii="Times New Roman" w:hAnsi="Times New Roman" w:cs="Times New Roman"/>
          <w:rPrChange w:id="410" w:author="Balasubramanian, Ruchita" w:date="2025-08-05T15:31:00Z" w16du:dateUtc="2025-08-05T19:31:00Z">
            <w:rPr/>
          </w:rPrChange>
        </w:rPr>
        <w:t>. For each outcome in each state, we calculated the mean across 1,000 simulations and the 95% credible interval</w:t>
      </w:r>
      <w:r w:rsidR="00EA1278" w:rsidRPr="00F77336">
        <w:rPr>
          <w:rFonts w:ascii="Times New Roman" w:hAnsi="Times New Roman" w:cs="Times New Roman"/>
          <w:rPrChange w:id="411" w:author="Balasubramanian, Ruchita" w:date="2025-08-05T15:31:00Z" w16du:dateUtc="2025-08-05T19:31:00Z">
            <w:rPr/>
          </w:rPrChange>
        </w:rPr>
        <w:t xml:space="preserve"> (</w:t>
      </w:r>
      <w:proofErr w:type="spellStart"/>
      <w:r w:rsidR="00EA1278" w:rsidRPr="00F77336">
        <w:rPr>
          <w:rFonts w:ascii="Times New Roman" w:hAnsi="Times New Roman" w:cs="Times New Roman"/>
          <w:rPrChange w:id="412" w:author="Balasubramanian, Ruchita" w:date="2025-08-05T15:31:00Z" w16du:dateUtc="2025-08-05T19:31:00Z">
            <w:rPr/>
          </w:rPrChange>
        </w:rPr>
        <w:t>CrI</w:t>
      </w:r>
      <w:proofErr w:type="spellEnd"/>
      <w:r w:rsidR="00EA1278" w:rsidRPr="00F77336">
        <w:rPr>
          <w:rFonts w:ascii="Times New Roman" w:hAnsi="Times New Roman" w:cs="Times New Roman"/>
          <w:rPrChange w:id="413" w:author="Balasubramanian, Ruchita" w:date="2025-08-05T15:31:00Z" w16du:dateUtc="2025-08-05T19:31:00Z">
            <w:rPr/>
          </w:rPrChange>
        </w:rPr>
        <w:t>)</w:t>
      </w:r>
      <w:r w:rsidRPr="00F77336">
        <w:rPr>
          <w:rFonts w:ascii="Times New Roman" w:hAnsi="Times New Roman" w:cs="Times New Roman"/>
          <w:rPrChange w:id="414" w:author="Balasubramanian, Ruchita" w:date="2025-08-05T15:31:00Z" w16du:dateUtc="2025-08-05T19:31:00Z">
            <w:rPr/>
          </w:rPrChange>
        </w:rPr>
        <w:t>, defined as the</w:t>
      </w:r>
      <w:r w:rsidR="007B6CD6" w:rsidRPr="00F77336">
        <w:rPr>
          <w:rFonts w:ascii="Times New Roman" w:hAnsi="Times New Roman" w:cs="Times New Roman"/>
          <w:rPrChange w:id="415" w:author="Balasubramanian, Ruchita" w:date="2025-08-05T15:31:00Z" w16du:dateUtc="2025-08-05T19:31:00Z">
            <w:rPr/>
          </w:rPrChange>
        </w:rPr>
        <w:t xml:space="preserve"> 2.5th </w:t>
      </w:r>
      <w:r w:rsidRPr="00F77336">
        <w:rPr>
          <w:rFonts w:ascii="Times New Roman" w:hAnsi="Times New Roman" w:cs="Times New Roman"/>
          <w:rPrChange w:id="416" w:author="Balasubramanian, Ruchita" w:date="2025-08-05T15:31:00Z" w16du:dateUtc="2025-08-05T19:31:00Z">
            <w:rPr/>
          </w:rPrChange>
        </w:rPr>
        <w:t>and</w:t>
      </w:r>
      <w:r w:rsidR="007B6CD6" w:rsidRPr="00F77336">
        <w:rPr>
          <w:rFonts w:ascii="Times New Roman" w:hAnsi="Times New Roman" w:cs="Times New Roman"/>
          <w:rPrChange w:id="417" w:author="Balasubramanian, Ruchita" w:date="2025-08-05T15:31:00Z" w16du:dateUtc="2025-08-05T19:31:00Z">
            <w:rPr/>
          </w:rPrChange>
        </w:rPr>
        <w:t xml:space="preserve"> 97.5th percentile</w:t>
      </w:r>
      <w:r w:rsidRPr="00F77336">
        <w:rPr>
          <w:rFonts w:ascii="Times New Roman" w:hAnsi="Times New Roman" w:cs="Times New Roman"/>
          <w:rPrChange w:id="418" w:author="Balasubramanian, Ruchita" w:date="2025-08-05T15:31:00Z" w16du:dateUtc="2025-08-05T19:31:00Z">
            <w:rPr/>
          </w:rPrChange>
        </w:rPr>
        <w:t>s of those simulation results</w:t>
      </w:r>
      <w:r w:rsidR="007B6CD6" w:rsidRPr="00F77336">
        <w:rPr>
          <w:rFonts w:ascii="Times New Roman" w:hAnsi="Times New Roman" w:cs="Times New Roman"/>
          <w:rPrChange w:id="419" w:author="Balasubramanian, Ruchita" w:date="2025-08-05T15:31:00Z" w16du:dateUtc="2025-08-05T19:31:00Z">
            <w:rPr/>
          </w:rPrChange>
        </w:rPr>
        <w:t xml:space="preserve">. </w:t>
      </w:r>
    </w:p>
    <w:p w14:paraId="5F557B09" w14:textId="77777777" w:rsidR="00F85F10" w:rsidRPr="00F77336" w:rsidRDefault="007B6CD6">
      <w:pPr>
        <w:rPr>
          <w:rFonts w:ascii="Times New Roman" w:hAnsi="Times New Roman" w:cs="Times New Roman"/>
          <w:u w:val="single"/>
          <w:rPrChange w:id="420" w:author="Balasubramanian, Ruchita" w:date="2025-08-05T15:31:00Z" w16du:dateUtc="2025-08-05T19:31:00Z">
            <w:rPr>
              <w:u w:val="single"/>
            </w:rPr>
          </w:rPrChange>
        </w:rPr>
      </w:pPr>
      <w:r w:rsidRPr="00F77336">
        <w:rPr>
          <w:rFonts w:ascii="Times New Roman" w:hAnsi="Times New Roman" w:cs="Times New Roman"/>
          <w:u w:val="single"/>
          <w:rPrChange w:id="421" w:author="Balasubramanian, Ruchita" w:date="2025-08-05T15:31:00Z" w16du:dateUtc="2025-08-05T19:31:00Z">
            <w:rPr>
              <w:u w:val="single"/>
            </w:rPr>
          </w:rPrChange>
        </w:rPr>
        <w:t>Secondary Analyses:</w:t>
      </w:r>
    </w:p>
    <w:p w14:paraId="6D5DFC42" w14:textId="6A78611E" w:rsidR="00F85F10" w:rsidRPr="00F77336" w:rsidRDefault="007B6CD6">
      <w:pPr>
        <w:rPr>
          <w:rFonts w:ascii="Times New Roman" w:hAnsi="Times New Roman" w:cs="Times New Roman"/>
          <w:rPrChange w:id="422" w:author="Balasubramanian, Ruchita" w:date="2025-08-05T15:31:00Z" w16du:dateUtc="2025-08-05T19:31:00Z">
            <w:rPr/>
          </w:rPrChange>
        </w:rPr>
      </w:pPr>
      <w:r w:rsidRPr="00F77336">
        <w:rPr>
          <w:rFonts w:ascii="Times New Roman" w:hAnsi="Times New Roman" w:cs="Times New Roman"/>
          <w:rPrChange w:id="423" w:author="Balasubramanian, Ruchita" w:date="2025-08-05T15:31:00Z" w16du:dateUtc="2025-08-05T19:31:00Z">
            <w:rPr/>
          </w:rPrChange>
        </w:rPr>
        <w:t>To evaluate potential determinants of state-level variation, we calculated Spearman correlation coefficients between the projected excess incident HIV infections from 2025 to 2030</w:t>
      </w:r>
      <w:r w:rsidR="002D588C" w:rsidRPr="00F77336">
        <w:rPr>
          <w:rFonts w:ascii="Times New Roman" w:hAnsi="Times New Roman" w:cs="Times New Roman"/>
          <w:rPrChange w:id="424" w:author="Balasubramanian, Ruchita" w:date="2025-08-05T15:31:00Z" w16du:dateUtc="2025-08-05T19:31:00Z">
            <w:rPr/>
          </w:rPrChange>
        </w:rPr>
        <w:t xml:space="preserve"> (as a percentage of all infections in 2025)</w:t>
      </w:r>
      <w:r w:rsidRPr="00F77336">
        <w:rPr>
          <w:rFonts w:ascii="Times New Roman" w:hAnsi="Times New Roman" w:cs="Times New Roman"/>
          <w:rPrChange w:id="425" w:author="Balasubramanian, Ruchita" w:date="2025-08-05T15:31:00Z" w16du:dateUtc="2025-08-05T19:31:00Z">
            <w:rPr/>
          </w:rPrChange>
        </w:rPr>
        <w:t xml:space="preserve"> and </w:t>
      </w:r>
      <w:r w:rsidR="0082079D" w:rsidRPr="00F77336">
        <w:rPr>
          <w:rFonts w:ascii="Times New Roman" w:hAnsi="Times New Roman" w:cs="Times New Roman"/>
          <w:rPrChange w:id="426" w:author="Balasubramanian, Ruchita" w:date="2025-08-05T15:31:00Z" w16du:dateUtc="2025-08-05T19:31:00Z">
            <w:rPr/>
          </w:rPrChange>
        </w:rPr>
        <w:t xml:space="preserve">four </w:t>
      </w:r>
      <w:r w:rsidR="002D588C" w:rsidRPr="00F77336">
        <w:rPr>
          <w:rFonts w:ascii="Times New Roman" w:hAnsi="Times New Roman" w:cs="Times New Roman"/>
          <w:rPrChange w:id="427" w:author="Balasubramanian, Ruchita" w:date="2025-08-05T15:31:00Z" w16du:dateUtc="2025-08-05T19:31:00Z">
            <w:rPr/>
          </w:rPrChange>
        </w:rPr>
        <w:t>factors</w:t>
      </w:r>
      <w:r w:rsidRPr="00F77336">
        <w:rPr>
          <w:rFonts w:ascii="Times New Roman" w:hAnsi="Times New Roman" w:cs="Times New Roman"/>
          <w:rPrChange w:id="428" w:author="Balasubramanian, Ruchita" w:date="2025-08-05T15:31:00Z" w16du:dateUtc="2025-08-05T19:31:00Z">
            <w:rPr/>
          </w:rPrChange>
        </w:rPr>
        <w:t xml:space="preserve"> (averaged for each state across simulations): (1) the proportion of HIV tests in 2025 that </w:t>
      </w:r>
      <w:r w:rsidR="00727FB8" w:rsidRPr="00F77336">
        <w:rPr>
          <w:rFonts w:ascii="Times New Roman" w:hAnsi="Times New Roman" w:cs="Times New Roman"/>
          <w:rPrChange w:id="429" w:author="Balasubramanian, Ruchita" w:date="2025-08-05T15:31:00Z" w16du:dateUtc="2025-08-05T19:31:00Z">
            <w:rPr/>
          </w:rPrChange>
        </w:rPr>
        <w:t>the CDC funded</w:t>
      </w:r>
      <w:r w:rsidRPr="00F77336">
        <w:rPr>
          <w:rFonts w:ascii="Times New Roman" w:hAnsi="Times New Roman" w:cs="Times New Roman"/>
          <w:rPrChange w:id="430" w:author="Balasubramanian, Ruchita" w:date="2025-08-05T15:31:00Z" w16du:dateUtc="2025-08-05T19:31:00Z">
            <w:rPr/>
          </w:rPrChange>
        </w:rPr>
        <w:t>; (2) the proportion of HIV diagnoses in 2025 that were made with CDC-funded tests; (3) the transmission rate of HIV in 2025; and (</w:t>
      </w:r>
      <w:r w:rsidR="0082079D" w:rsidRPr="00F77336">
        <w:rPr>
          <w:rFonts w:ascii="Times New Roman" w:hAnsi="Times New Roman" w:cs="Times New Roman"/>
          <w:rPrChange w:id="431" w:author="Balasubramanian, Ruchita" w:date="2025-08-05T15:31:00Z" w16du:dateUtc="2025-08-05T19:31:00Z">
            <w:rPr/>
          </w:rPrChange>
        </w:rPr>
        <w:t>4</w:t>
      </w:r>
      <w:r w:rsidRPr="00F77336">
        <w:rPr>
          <w:rFonts w:ascii="Times New Roman" w:hAnsi="Times New Roman" w:cs="Times New Roman"/>
          <w:rPrChange w:id="432" w:author="Balasubramanian, Ruchita" w:date="2025-08-05T15:31:00Z" w16du:dateUtc="2025-08-05T19:31:00Z">
            <w:rPr/>
          </w:rPrChange>
        </w:rPr>
        <w:t>) the “urbanicity” of each state’s HIV epidemic in 2021, defined as the</w:t>
      </w:r>
      <w:r w:rsidR="002D588C" w:rsidRPr="00F77336">
        <w:rPr>
          <w:rFonts w:ascii="Times New Roman" w:hAnsi="Times New Roman" w:cs="Times New Roman"/>
          <w:rPrChange w:id="433" w:author="Balasubramanian, Ruchita" w:date="2025-08-05T15:31:00Z" w16du:dateUtc="2025-08-05T19:31:00Z">
            <w:rPr/>
          </w:rPrChange>
        </w:rPr>
        <w:t xml:space="preserve"> mean across counties (weighted by each county’s fraction of statewide HIV prevalence),</w:t>
      </w:r>
      <w:r w:rsidRPr="00F77336">
        <w:rPr>
          <w:rFonts w:ascii="Times New Roman" w:hAnsi="Times New Roman" w:cs="Times New Roman"/>
          <w:rPrChange w:id="434" w:author="Balasubramanian, Ruchita" w:date="2025-08-05T15:31:00Z" w16du:dateUtc="2025-08-05T19:31:00Z">
            <w:rPr/>
          </w:rPrChange>
        </w:rPr>
        <w:t xml:space="preserve"> of the proportion of people living in urban areas (per the 2020 census)</w:t>
      </w:r>
      <w:r w:rsidR="00BA6EE1" w:rsidRPr="00F77336">
        <w:rPr>
          <w:rFonts w:ascii="Times New Roman" w:hAnsi="Times New Roman" w:cs="Times New Roman"/>
          <w:rPrChange w:id="435" w:author="Balasubramanian, Ruchita" w:date="2025-08-05T15:31:00Z" w16du:dateUtc="2025-08-05T19:31:00Z">
            <w:rPr/>
          </w:rPrChange>
        </w:rPr>
        <w:fldChar w:fldCharType="begin"/>
      </w:r>
      <w:r w:rsidR="00D67AEA" w:rsidRPr="00F77336">
        <w:rPr>
          <w:rFonts w:ascii="Times New Roman" w:hAnsi="Times New Roman" w:cs="Times New Roman"/>
          <w:rPrChange w:id="436" w:author="Balasubramanian, Ruchita" w:date="2025-08-05T15:31:00Z" w16du:dateUtc="2025-08-05T19:31:00Z">
            <w:rPr/>
          </w:rPrChange>
        </w:rPr>
        <w:instrText xml:space="preserve"> ADDIN ZOTERO_ITEM CSL_CITATION {"citationID":"FewUzfrQ","properties":{"formattedCitation":"\\super 16\\nosupersub{}","plainCitation":"16","noteIndex":0},"citationItems":[{"id":1420,"uris":["http://zotero.org/users/local/aj7PsjFR/items/F6S9UU4A"],"itemData":{"id":1420,"type":"webpage","abstract":"Detailed current and historical information about the Census Bureau’s urban-rural classification and urban areas.","container-title":"Census.gov","language":"en","note":"section: Government","title":"Urban and Rural","URL":"https://www.census.gov/programs-surveys/geography/guidance/geo-areas/urban-rural.html","author":[{"family":"Bureau","given":"US Census"}],"accessed":{"date-parts":[["2025",7,21]]}}}],"schema":"https://github.com/citation-style-language/schema/raw/master/csl-citation.json"} </w:instrText>
      </w:r>
      <w:r w:rsidR="00BA6EE1" w:rsidRPr="00F77336">
        <w:rPr>
          <w:rFonts w:ascii="Times New Roman" w:hAnsi="Times New Roman" w:cs="Times New Roman"/>
          <w:rPrChange w:id="437" w:author="Balasubramanian, Ruchita" w:date="2025-08-05T15:31:00Z" w16du:dateUtc="2025-08-05T19:31:00Z">
            <w:rPr/>
          </w:rPrChange>
        </w:rPr>
        <w:fldChar w:fldCharType="separate"/>
      </w:r>
      <w:r w:rsidR="00D67AEA" w:rsidRPr="00F77336">
        <w:rPr>
          <w:rFonts w:ascii="Times New Roman" w:hAnsi="Times New Roman" w:cs="Times New Roman"/>
          <w:vertAlign w:val="superscript"/>
          <w:rPrChange w:id="438" w:author="Balasubramanian, Ruchita" w:date="2025-08-05T15:31:00Z" w16du:dateUtc="2025-08-05T19:31:00Z">
            <w:rPr>
              <w:rFonts w:cs="Times New Roman"/>
              <w:vertAlign w:val="superscript"/>
            </w:rPr>
          </w:rPrChange>
        </w:rPr>
        <w:t>16</w:t>
      </w:r>
      <w:r w:rsidR="00BA6EE1" w:rsidRPr="00F77336">
        <w:rPr>
          <w:rFonts w:ascii="Times New Roman" w:hAnsi="Times New Roman" w:cs="Times New Roman"/>
          <w:rPrChange w:id="439" w:author="Balasubramanian, Ruchita" w:date="2025-08-05T15:31:00Z" w16du:dateUtc="2025-08-05T19:31:00Z">
            <w:rPr/>
          </w:rPrChange>
        </w:rPr>
        <w:fldChar w:fldCharType="end"/>
      </w:r>
      <w:r w:rsidRPr="00F77336">
        <w:rPr>
          <w:rFonts w:ascii="Times New Roman" w:hAnsi="Times New Roman" w:cs="Times New Roman"/>
          <w:rPrChange w:id="440" w:author="Balasubramanian, Ruchita" w:date="2025-08-05T15:31:00Z" w16du:dateUtc="2025-08-05T19:31:00Z">
            <w:rPr/>
          </w:rPrChange>
        </w:rPr>
        <w:t>. Because we modeled only 18 states, we calculated a univariate correlation with each determinant separately. We visualized these relationships using scatterplots.</w:t>
      </w:r>
    </w:p>
    <w:p w14:paraId="49A350B5" w14:textId="77777777" w:rsidR="00F85F10" w:rsidRPr="00F77336" w:rsidRDefault="007B6CD6">
      <w:pPr>
        <w:rPr>
          <w:rFonts w:ascii="Times New Roman" w:hAnsi="Times New Roman" w:cs="Times New Roman"/>
          <w:u w:val="single"/>
          <w:rPrChange w:id="441" w:author="Balasubramanian, Ruchita" w:date="2025-08-05T15:31:00Z" w16du:dateUtc="2025-08-05T19:31:00Z">
            <w:rPr>
              <w:u w:val="single"/>
            </w:rPr>
          </w:rPrChange>
        </w:rPr>
      </w:pPr>
      <w:r w:rsidRPr="00F77336">
        <w:rPr>
          <w:rFonts w:ascii="Times New Roman" w:hAnsi="Times New Roman" w:cs="Times New Roman"/>
          <w:u w:val="single"/>
          <w:rPrChange w:id="442" w:author="Balasubramanian, Ruchita" w:date="2025-08-05T15:31:00Z" w16du:dateUtc="2025-08-05T19:31:00Z">
            <w:rPr>
              <w:u w:val="single"/>
            </w:rPr>
          </w:rPrChange>
        </w:rPr>
        <w:t>Sensitivity Analyses:</w:t>
      </w:r>
    </w:p>
    <w:p w14:paraId="195C1CC7" w14:textId="681836A5" w:rsidR="00F85F10" w:rsidRPr="00F77336" w:rsidRDefault="007B6CD6">
      <w:pPr>
        <w:rPr>
          <w:rFonts w:ascii="Times New Roman" w:hAnsi="Times New Roman" w:cs="Times New Roman"/>
          <w:rPrChange w:id="443" w:author="Balasubramanian, Ruchita" w:date="2025-08-05T15:31:00Z" w16du:dateUtc="2025-08-05T19:31:00Z">
            <w:rPr/>
          </w:rPrChange>
        </w:rPr>
      </w:pPr>
      <w:r w:rsidRPr="00F77336">
        <w:rPr>
          <w:rFonts w:ascii="Times New Roman" w:hAnsi="Times New Roman" w:cs="Times New Roman"/>
          <w:rPrChange w:id="444" w:author="Balasubramanian, Ruchita" w:date="2025-08-05T15:31:00Z" w16du:dateUtc="2025-08-05T19:31:00Z">
            <w:rPr/>
          </w:rPrChange>
        </w:rPr>
        <w:t xml:space="preserve">To assess the sensitivity of our </w:t>
      </w:r>
      <w:r w:rsidR="002D588C" w:rsidRPr="00F77336">
        <w:rPr>
          <w:rFonts w:ascii="Times New Roman" w:hAnsi="Times New Roman" w:cs="Times New Roman"/>
          <w:rPrChange w:id="445" w:author="Balasubramanian, Ruchita" w:date="2025-08-05T15:31:00Z" w16du:dateUtc="2025-08-05T19:31:00Z">
            <w:rPr/>
          </w:rPrChange>
        </w:rPr>
        <w:t>primary outcome (proportional increase in HIV infections)</w:t>
      </w:r>
      <w:r w:rsidRPr="00F77336">
        <w:rPr>
          <w:rFonts w:ascii="Times New Roman" w:hAnsi="Times New Roman" w:cs="Times New Roman"/>
          <w:rPrChange w:id="446" w:author="Balasubramanian, Ruchita" w:date="2025-08-05T15:31:00Z" w16du:dateUtc="2025-08-05T19:31:00Z">
            <w:rPr/>
          </w:rPrChange>
        </w:rPr>
        <w:t xml:space="preserve"> to influential parameters</w:t>
      </w:r>
      <w:r w:rsidR="002D588C" w:rsidRPr="00F77336">
        <w:rPr>
          <w:rFonts w:ascii="Times New Roman" w:hAnsi="Times New Roman" w:cs="Times New Roman"/>
          <w:rPrChange w:id="447" w:author="Balasubramanian, Ruchita" w:date="2025-08-05T15:31:00Z" w16du:dateUtc="2025-08-05T19:31:00Z">
            <w:rPr/>
          </w:rPrChange>
        </w:rPr>
        <w:t xml:space="preserve"> in each state</w:t>
      </w:r>
      <w:r w:rsidRPr="00F77336">
        <w:rPr>
          <w:rFonts w:ascii="Times New Roman" w:hAnsi="Times New Roman" w:cs="Times New Roman"/>
          <w:rPrChange w:id="448" w:author="Balasubramanian, Ruchita" w:date="2025-08-05T15:31:00Z" w16du:dateUtc="2025-08-05T19:31:00Z">
            <w:rPr/>
          </w:rPrChange>
        </w:rPr>
        <w:t>, we calculated partial rank correlation coefficients</w:t>
      </w:r>
      <w:r w:rsidR="0082079D" w:rsidRPr="00F77336">
        <w:rPr>
          <w:rFonts w:ascii="Times New Roman" w:hAnsi="Times New Roman" w:cs="Times New Roman"/>
          <w:rPrChange w:id="449" w:author="Balasubramanian, Ruchita" w:date="2025-08-05T15:31:00Z" w16du:dateUtc="2025-08-05T19:31:00Z">
            <w:rPr/>
          </w:rPrChange>
        </w:rPr>
        <w:t>, across the 1,000 simulations in each state,</w:t>
      </w:r>
      <w:r w:rsidRPr="00F77336">
        <w:rPr>
          <w:rFonts w:ascii="Times New Roman" w:hAnsi="Times New Roman" w:cs="Times New Roman"/>
          <w:rPrChange w:id="450" w:author="Balasubramanian, Ruchita" w:date="2025-08-05T15:31:00Z" w16du:dateUtc="2025-08-05T19:31:00Z">
            <w:rPr/>
          </w:rPrChange>
        </w:rPr>
        <w:t xml:space="preserve"> for parameter</w:t>
      </w:r>
      <w:r w:rsidR="00675608" w:rsidRPr="00F77336">
        <w:rPr>
          <w:rFonts w:ascii="Times New Roman" w:hAnsi="Times New Roman" w:cs="Times New Roman"/>
          <w:rPrChange w:id="451" w:author="Balasubramanian, Ruchita" w:date="2025-08-05T15:31:00Z" w16du:dateUtc="2025-08-05T19:31:00Z">
            <w:rPr/>
          </w:rPrChange>
        </w:rPr>
        <w:t>s</w:t>
      </w:r>
      <w:r w:rsidR="002D588C" w:rsidRPr="00F77336">
        <w:rPr>
          <w:rFonts w:ascii="Times New Roman" w:hAnsi="Times New Roman" w:cs="Times New Roman"/>
          <w:rPrChange w:id="452" w:author="Balasubramanian, Ruchita" w:date="2025-08-05T15:31:00Z" w16du:dateUtc="2025-08-05T19:31:00Z">
            <w:rPr/>
          </w:rPrChange>
        </w:rPr>
        <w:t xml:space="preserve"> that</w:t>
      </w:r>
      <w:r w:rsidRPr="00F77336">
        <w:rPr>
          <w:rFonts w:ascii="Times New Roman" w:hAnsi="Times New Roman" w:cs="Times New Roman"/>
          <w:rPrChange w:id="453" w:author="Balasubramanian, Ruchita" w:date="2025-08-05T15:31:00Z" w16du:dateUtc="2025-08-05T19:31:00Z">
            <w:rPr/>
          </w:rPrChange>
        </w:rPr>
        <w:t xml:space="preserve"> govern</w:t>
      </w:r>
      <w:r w:rsidR="002D588C" w:rsidRPr="00F77336">
        <w:rPr>
          <w:rFonts w:ascii="Times New Roman" w:hAnsi="Times New Roman" w:cs="Times New Roman"/>
          <w:rPrChange w:id="454" w:author="Balasubramanian, Ruchita" w:date="2025-08-05T15:31:00Z" w16du:dateUtc="2025-08-05T19:31:00Z">
            <w:rPr/>
          </w:rPrChange>
        </w:rPr>
        <w:t>ed</w:t>
      </w:r>
      <w:r w:rsidRPr="00F77336">
        <w:rPr>
          <w:rFonts w:ascii="Times New Roman" w:hAnsi="Times New Roman" w:cs="Times New Roman"/>
          <w:rPrChange w:id="455" w:author="Balasubramanian, Ruchita" w:date="2025-08-05T15:31:00Z" w16du:dateUtc="2025-08-05T19:31:00Z">
            <w:rPr/>
          </w:rPrChange>
        </w:rPr>
        <w:t xml:space="preserve"> either (a) the proportion of HIV tests funded by the CDC or (b) the proportion of diagnoses made with CDC-funded tests. We assessed the impact of each parameter by calculating the primary outcome among the 200 simulations with the highest values of each parameter vs. the 200 simulations with the lowest </w:t>
      </w:r>
      <w:sdt>
        <w:sdtPr>
          <w:rPr>
            <w:rFonts w:ascii="Times New Roman" w:hAnsi="Times New Roman" w:cs="Times New Roman"/>
          </w:rPr>
          <w:tag w:val="goog_rdk_21"/>
          <w:id w:val="-1622253518"/>
        </w:sdtPr>
        <w:sdtContent/>
      </w:sdt>
      <w:r w:rsidRPr="00F77336">
        <w:rPr>
          <w:rFonts w:ascii="Times New Roman" w:hAnsi="Times New Roman" w:cs="Times New Roman"/>
          <w:rPrChange w:id="456" w:author="Balasubramanian, Ruchita" w:date="2025-08-05T15:31:00Z" w16du:dateUtc="2025-08-05T19:31:00Z">
            <w:rPr/>
          </w:rPrChange>
        </w:rPr>
        <w:t xml:space="preserve">values </w:t>
      </w:r>
      <w:r w:rsidR="00252AF6" w:rsidRPr="00F77336">
        <w:rPr>
          <w:rFonts w:ascii="Times New Roman" w:hAnsi="Times New Roman" w:cs="Times New Roman"/>
          <w:rPrChange w:id="457" w:author="Balasubramanian, Ruchita" w:date="2025-08-05T15:31:00Z" w16du:dateUtc="2025-08-05T19:31:00Z">
            <w:rPr/>
          </w:rPrChange>
        </w:rPr>
        <w:t>(see Supplement</w:t>
      </w:r>
      <w:r w:rsidR="00BA6EE1" w:rsidRPr="00F77336">
        <w:rPr>
          <w:rFonts w:ascii="Times New Roman" w:hAnsi="Times New Roman" w:cs="Times New Roman"/>
          <w:rPrChange w:id="458" w:author="Balasubramanian, Ruchita" w:date="2025-08-05T15:31:00Z" w16du:dateUtc="2025-08-05T19:31:00Z">
            <w:rPr/>
          </w:rPrChange>
        </w:rPr>
        <w:t>)</w:t>
      </w:r>
      <w:r w:rsidR="00BA6EE1" w:rsidRPr="00F77336">
        <w:rPr>
          <w:rFonts w:ascii="Times New Roman" w:hAnsi="Times New Roman" w:cs="Times New Roman"/>
          <w:rPrChange w:id="459" w:author="Balasubramanian, Ruchita" w:date="2025-08-05T15:31:00Z" w16du:dateUtc="2025-08-05T19:31:00Z">
            <w:rPr/>
          </w:rPrChange>
        </w:rPr>
        <w:fldChar w:fldCharType="begin"/>
      </w:r>
      <w:r w:rsidR="00D67AEA" w:rsidRPr="00F77336">
        <w:rPr>
          <w:rFonts w:ascii="Times New Roman" w:hAnsi="Times New Roman" w:cs="Times New Roman"/>
          <w:rPrChange w:id="460" w:author="Balasubramanian, Ruchita" w:date="2025-08-05T15:31:00Z" w16du:dateUtc="2025-08-05T19:31:00Z">
            <w:rPr/>
          </w:rPrChange>
        </w:rPr>
        <w:instrText xml:space="preserve"> ADDIN ZOTERO_ITEM CSL_CITATION {"citationID":"Ia37RCHe","properties":{"formattedCitation":"\\super 17\\nosupersub{}","plainCitation":"17","noteIndex":0},"citationItems":[{"id":1422,"uris":["http://zotero.org/users/local/aj7PsjFR/items/YU368YSV"],"itemData":{"id":1422,"type":"article-journal","abstract":"BACKGROUND: Mathematical models are increasingly used to understand the dynamics of infectious diseases, including \"chronic\" infections with long generation times. Such models include features that are obscure to most clinicians and decision-makers.\nMETHODS: Using a model of a hypothetical active case-finding intervention for tuberculosis in India as an example, we illustrate the effects on model results of different choices for model structure, input parameters, and calibration process.\nRESULTS: Using the same underlying data, different transmission models produced different estimates of the projected intervention impact on tuberculosis incidence by 2030 with different corresponding uncertainty ranges. We illustrate the reasons for these differences and present a simple guide for clinicians and decision-makers to evaluate models of infectious diseases.\nCONCLUSIONS: Mathematical models of chronic infectious diseases must be understood to properly inform policy decisions. Improved communication between modelers and consumers is critical if model results are to improve the health of populations.","container-title":"Open Forum Infectious Diseases","DOI":"10.1093/ofid/ofx172","ISSN":"2328-8957","issue":"4","journalAbbreviation":"Open Forum Infect Dis","language":"eng","note":"PMID: 29226167\nPMCID: PMC5716064","page":"ofx172","source":"PubMed","title":"Mathematical Modeling of \"Chronic\" Infectious Diseases: Unpacking the Black Box","title-short":"Mathematical Modeling of \"Chronic\" Infectious Diseases","volume":"4","author":[{"family":"Fojo","given":"Anthony T."},{"family":"Kendall","given":"Emily A."},{"family":"Kasaie","given":"Parastu"},{"family":"Shrestha","given":"Sourya"},{"family":"Louis","given":"Thomas A."},{"family":"Dowdy","given":"David W."}],"issued":{"date-parts":[["2017"]]}}}],"schema":"https://github.com/citation-style-language/schema/raw/master/csl-citation.json"} </w:instrText>
      </w:r>
      <w:r w:rsidR="00BA6EE1" w:rsidRPr="00F77336">
        <w:rPr>
          <w:rFonts w:ascii="Times New Roman" w:hAnsi="Times New Roman" w:cs="Times New Roman"/>
          <w:rPrChange w:id="461" w:author="Balasubramanian, Ruchita" w:date="2025-08-05T15:31:00Z" w16du:dateUtc="2025-08-05T19:31:00Z">
            <w:rPr/>
          </w:rPrChange>
        </w:rPr>
        <w:fldChar w:fldCharType="separate"/>
      </w:r>
      <w:r w:rsidR="00D67AEA" w:rsidRPr="00F77336">
        <w:rPr>
          <w:rFonts w:ascii="Times New Roman" w:hAnsi="Times New Roman" w:cs="Times New Roman"/>
          <w:vertAlign w:val="superscript"/>
          <w:rPrChange w:id="462" w:author="Balasubramanian, Ruchita" w:date="2025-08-05T15:31:00Z" w16du:dateUtc="2025-08-05T19:31:00Z">
            <w:rPr>
              <w:rFonts w:cs="Times New Roman"/>
              <w:vertAlign w:val="superscript"/>
            </w:rPr>
          </w:rPrChange>
        </w:rPr>
        <w:t>17</w:t>
      </w:r>
      <w:r w:rsidR="00BA6EE1" w:rsidRPr="00F77336">
        <w:rPr>
          <w:rFonts w:ascii="Times New Roman" w:hAnsi="Times New Roman" w:cs="Times New Roman"/>
          <w:rPrChange w:id="463" w:author="Balasubramanian, Ruchita" w:date="2025-08-05T15:31:00Z" w16du:dateUtc="2025-08-05T19:31:00Z">
            <w:rPr/>
          </w:rPrChange>
        </w:rPr>
        <w:fldChar w:fldCharType="end"/>
      </w:r>
      <w:r w:rsidRPr="00F77336">
        <w:rPr>
          <w:rFonts w:ascii="Times New Roman" w:hAnsi="Times New Roman" w:cs="Times New Roman"/>
          <w:rPrChange w:id="464" w:author="Balasubramanian, Ruchita" w:date="2025-08-05T15:31:00Z" w16du:dateUtc="2025-08-05T19:31:00Z">
            <w:rPr/>
          </w:rPrChange>
        </w:rPr>
        <w:t>.</w:t>
      </w:r>
    </w:p>
    <w:p w14:paraId="7DC8BCC8" w14:textId="77777777" w:rsidR="00F85F10" w:rsidRPr="00F77336" w:rsidRDefault="007B6CD6">
      <w:pPr>
        <w:rPr>
          <w:rFonts w:ascii="Times New Roman" w:hAnsi="Times New Roman" w:cs="Times New Roman"/>
          <w:u w:val="single"/>
          <w:rPrChange w:id="465" w:author="Balasubramanian, Ruchita" w:date="2025-08-05T15:31:00Z" w16du:dateUtc="2025-08-05T19:31:00Z">
            <w:rPr>
              <w:u w:val="single"/>
            </w:rPr>
          </w:rPrChange>
        </w:rPr>
      </w:pPr>
      <w:r w:rsidRPr="00F77336">
        <w:rPr>
          <w:rFonts w:ascii="Times New Roman" w:hAnsi="Times New Roman" w:cs="Times New Roman"/>
          <w:u w:val="single"/>
          <w:rPrChange w:id="466" w:author="Balasubramanian, Ruchita" w:date="2025-08-05T15:31:00Z" w16du:dateUtc="2025-08-05T19:31:00Z">
            <w:rPr>
              <w:u w:val="single"/>
            </w:rPr>
          </w:rPrChange>
        </w:rPr>
        <w:t>Web Tool:</w:t>
      </w:r>
    </w:p>
    <w:p w14:paraId="18FF313B" w14:textId="77777777" w:rsidR="00F85F10" w:rsidRPr="00F77336" w:rsidRDefault="007B6CD6">
      <w:pPr>
        <w:rPr>
          <w:rFonts w:ascii="Times New Roman" w:hAnsi="Times New Roman" w:cs="Times New Roman"/>
          <w:rPrChange w:id="467" w:author="Balasubramanian, Ruchita" w:date="2025-08-05T15:31:00Z" w16du:dateUtc="2025-08-05T19:31:00Z">
            <w:rPr/>
          </w:rPrChange>
        </w:rPr>
      </w:pPr>
      <w:r w:rsidRPr="00F77336">
        <w:rPr>
          <w:rFonts w:ascii="Times New Roman" w:hAnsi="Times New Roman" w:cs="Times New Roman"/>
          <w:rPrChange w:id="468" w:author="Balasubramanian, Ruchita" w:date="2025-08-05T15:31:00Z" w16du:dateUtc="2025-08-05T19:31:00Z">
            <w:rPr/>
          </w:rPrChange>
        </w:rPr>
        <w:t>All simulations are available through our interactive web tool at www.jheem.org/cdc-testing.</w:t>
      </w:r>
    </w:p>
    <w:p w14:paraId="11105F8E" w14:textId="77777777" w:rsidR="00F85F10" w:rsidRPr="00F77336" w:rsidRDefault="007B6CD6">
      <w:pPr>
        <w:rPr>
          <w:rFonts w:ascii="Times New Roman" w:hAnsi="Times New Roman" w:cs="Times New Roman"/>
          <w:b/>
          <w:rPrChange w:id="469" w:author="Balasubramanian, Ruchita" w:date="2025-08-05T15:31:00Z" w16du:dateUtc="2025-08-05T19:31:00Z">
            <w:rPr>
              <w:b/>
            </w:rPr>
          </w:rPrChange>
        </w:rPr>
      </w:pPr>
      <w:r w:rsidRPr="00F77336">
        <w:rPr>
          <w:rFonts w:ascii="Times New Roman" w:hAnsi="Times New Roman" w:cs="Times New Roman"/>
          <w:b/>
          <w:rPrChange w:id="470" w:author="Balasubramanian, Ruchita" w:date="2025-08-05T15:31:00Z" w16du:dateUtc="2025-08-05T19:31:00Z">
            <w:rPr>
              <w:b/>
            </w:rPr>
          </w:rPrChange>
        </w:rPr>
        <w:lastRenderedPageBreak/>
        <w:t>Results:</w:t>
      </w:r>
    </w:p>
    <w:p w14:paraId="3C2E8A20" w14:textId="6E0E6432" w:rsidR="00F85F10" w:rsidRPr="00F77336" w:rsidRDefault="007B6CD6">
      <w:pPr>
        <w:rPr>
          <w:rFonts w:ascii="Times New Roman" w:hAnsi="Times New Roman" w:cs="Times New Roman"/>
          <w:rPrChange w:id="471" w:author="Balasubramanian, Ruchita" w:date="2025-08-05T15:31:00Z" w16du:dateUtc="2025-08-05T19:31:00Z">
            <w:rPr/>
          </w:rPrChange>
        </w:rPr>
      </w:pPr>
      <w:r w:rsidRPr="00F77336">
        <w:rPr>
          <w:rFonts w:ascii="Times New Roman" w:hAnsi="Times New Roman" w:cs="Times New Roman"/>
          <w:rPrChange w:id="472" w:author="Balasubramanian, Ruchita" w:date="2025-08-05T15:31:00Z" w16du:dateUtc="2025-08-05T19:31:00Z">
            <w:rPr/>
          </w:rPrChange>
        </w:rPr>
        <w:t xml:space="preserve">Our simulations closely matched the number of CDC-funded HIV tests and positivity rate by state </w:t>
      </w:r>
      <w:r w:rsidR="00D67AEA" w:rsidRPr="00F77336">
        <w:rPr>
          <w:rFonts w:ascii="Times New Roman" w:hAnsi="Times New Roman" w:cs="Times New Roman"/>
          <w:rPrChange w:id="473" w:author="Balasubramanian, Ruchita" w:date="2025-08-05T15:31:00Z" w16du:dateUtc="2025-08-05T19:31:00Z">
            <w:rPr/>
          </w:rPrChange>
        </w:rPr>
        <w:t>(Supplement Figures S2-7</w:t>
      </w:r>
      <w:r w:rsidRPr="00F77336">
        <w:rPr>
          <w:rFonts w:ascii="Times New Roman" w:hAnsi="Times New Roman" w:cs="Times New Roman"/>
          <w:rPrChange w:id="474" w:author="Balasubramanian, Ruchita" w:date="2025-08-05T15:31:00Z" w16du:dateUtc="2025-08-05T19:31:00Z">
            <w:rPr/>
          </w:rPrChange>
        </w:rPr>
        <w:t>). If CDC funding for tests continues uninterrupted, our model project</w:t>
      </w:r>
      <w:r w:rsidR="00CC0917" w:rsidRPr="00F77336">
        <w:rPr>
          <w:rFonts w:ascii="Times New Roman" w:hAnsi="Times New Roman" w:cs="Times New Roman"/>
          <w:rPrChange w:id="475" w:author="Balasubramanian, Ruchita" w:date="2025-08-05T15:31:00Z" w16du:dateUtc="2025-08-05T19:31:00Z">
            <w:rPr/>
          </w:rPrChange>
        </w:rPr>
        <w:t>s</w:t>
      </w:r>
      <w:r w:rsidRPr="00F77336">
        <w:rPr>
          <w:rFonts w:ascii="Times New Roman" w:hAnsi="Times New Roman" w:cs="Times New Roman"/>
          <w:rPrChange w:id="476" w:author="Balasubramanian, Ruchita" w:date="2025-08-05T15:31:00Z" w16du:dateUtc="2025-08-05T19:31:00Z">
            <w:rPr/>
          </w:rPrChange>
        </w:rPr>
        <w:t xml:space="preserve"> </w:t>
      </w:r>
      <w:r w:rsidR="00CC0917" w:rsidRPr="00F77336">
        <w:rPr>
          <w:rFonts w:ascii="Times New Roman" w:hAnsi="Times New Roman" w:cs="Times New Roman"/>
          <w:rPrChange w:id="477" w:author="Balasubramanian, Ruchita" w:date="2025-08-05T15:31:00Z" w16du:dateUtc="2025-08-05T19:31:00Z">
            <w:rPr/>
          </w:rPrChange>
        </w:rPr>
        <w:t>1</w:t>
      </w:r>
      <w:ins w:id="478" w:author="Balasubramanian, Ruchita" w:date="2025-08-06T09:41:00Z" w16du:dateUtc="2025-08-06T13:41:00Z">
        <w:r w:rsidR="00E33F68">
          <w:rPr>
            <w:rFonts w:ascii="Times New Roman" w:hAnsi="Times New Roman" w:cs="Times New Roman"/>
          </w:rPr>
          <w:t>28,900</w:t>
        </w:r>
      </w:ins>
      <w:del w:id="479" w:author="Balasubramanian, Ruchita" w:date="2025-08-06T09:41:00Z" w16du:dateUtc="2025-08-06T13:41:00Z">
        <w:r w:rsidR="00CC0917" w:rsidRPr="00F77336" w:rsidDel="00E33F68">
          <w:rPr>
            <w:rFonts w:ascii="Times New Roman" w:hAnsi="Times New Roman" w:cs="Times New Roman"/>
            <w:rPrChange w:id="480" w:author="Balasubramanian, Ruchita" w:date="2025-08-05T15:31:00Z" w16du:dateUtc="2025-08-05T19:31:00Z">
              <w:rPr/>
            </w:rPrChange>
          </w:rPr>
          <w:delText>29,252</w:delText>
        </w:r>
      </w:del>
      <w:r w:rsidR="00CC0917" w:rsidRPr="00F77336">
        <w:rPr>
          <w:rFonts w:ascii="Times New Roman" w:hAnsi="Times New Roman" w:cs="Times New Roman"/>
          <w:rPrChange w:id="481" w:author="Balasubramanian, Ruchita" w:date="2025-08-05T15:31:00Z" w16du:dateUtc="2025-08-05T19:31:00Z">
            <w:rPr/>
          </w:rPrChange>
        </w:rPr>
        <w:t xml:space="preserve"> </w:t>
      </w:r>
      <w:r w:rsidRPr="00F77336">
        <w:rPr>
          <w:rFonts w:ascii="Times New Roman" w:hAnsi="Times New Roman" w:cs="Times New Roman"/>
          <w:rPrChange w:id="482" w:author="Balasubramanian, Ruchita" w:date="2025-08-05T15:31:00Z" w16du:dateUtc="2025-08-05T19:31:00Z">
            <w:rPr/>
          </w:rPrChange>
        </w:rPr>
        <w:t xml:space="preserve">incident infections from 2025 to 2030 across all 18 states (95% </w:t>
      </w:r>
      <w:proofErr w:type="spellStart"/>
      <w:r w:rsidRPr="00F77336">
        <w:rPr>
          <w:rFonts w:ascii="Times New Roman" w:hAnsi="Times New Roman" w:cs="Times New Roman"/>
          <w:rPrChange w:id="483" w:author="Balasubramanian, Ruchita" w:date="2025-08-05T15:31:00Z" w16du:dateUtc="2025-08-05T19:31:00Z">
            <w:rPr/>
          </w:rPrChange>
        </w:rPr>
        <w:t>CrI</w:t>
      </w:r>
      <w:proofErr w:type="spellEnd"/>
      <w:r w:rsidRPr="00F77336">
        <w:rPr>
          <w:rFonts w:ascii="Times New Roman" w:hAnsi="Times New Roman" w:cs="Times New Roman"/>
          <w:rPrChange w:id="484" w:author="Balasubramanian, Ruchita" w:date="2025-08-05T15:31:00Z" w16du:dateUtc="2025-08-05T19:31:00Z">
            <w:rPr/>
          </w:rPrChange>
        </w:rPr>
        <w:t xml:space="preserve"> </w:t>
      </w:r>
      <w:ins w:id="485" w:author="Balasubramanian, Ruchita" w:date="2025-08-06T09:41:00Z" w16du:dateUtc="2025-08-06T13:41:00Z">
        <w:r w:rsidR="00E33F68" w:rsidRPr="003215BD">
          <w:rPr>
            <w:rFonts w:ascii="Times New Roman" w:hAnsi="Times New Roman" w:cs="Times New Roman"/>
          </w:rPr>
          <w:t>1</w:t>
        </w:r>
        <w:r w:rsidR="00E33F68">
          <w:rPr>
            <w:rFonts w:ascii="Times New Roman" w:hAnsi="Times New Roman" w:cs="Times New Roman"/>
          </w:rPr>
          <w:t>2</w:t>
        </w:r>
      </w:ins>
      <w:ins w:id="486" w:author="Balasubramanian, Ruchita" w:date="2025-08-06T09:42:00Z" w16du:dateUtc="2025-08-06T13:42:00Z">
        <w:r w:rsidR="00E33F68">
          <w:rPr>
            <w:rFonts w:ascii="Times New Roman" w:hAnsi="Times New Roman" w:cs="Times New Roman"/>
          </w:rPr>
          <w:t xml:space="preserve">3,565 </w:t>
        </w:r>
      </w:ins>
      <w:del w:id="487" w:author="Balasubramanian, Ruchita" w:date="2025-08-06T09:41:00Z" w16du:dateUtc="2025-08-06T13:41:00Z">
        <w:r w:rsidRPr="00F77336" w:rsidDel="00E33F68">
          <w:rPr>
            <w:rFonts w:ascii="Times New Roman" w:hAnsi="Times New Roman" w:cs="Times New Roman"/>
            <w:rPrChange w:id="488" w:author="Balasubramanian, Ruchita" w:date="2025-08-05T15:31:00Z" w16du:dateUtc="2025-08-05T19:31:00Z">
              <w:rPr/>
            </w:rPrChange>
          </w:rPr>
          <w:delText xml:space="preserve">123,738 </w:delText>
        </w:r>
      </w:del>
      <w:r w:rsidRPr="00F77336">
        <w:rPr>
          <w:rFonts w:ascii="Times New Roman" w:hAnsi="Times New Roman" w:cs="Times New Roman"/>
          <w:rPrChange w:id="489" w:author="Balasubramanian, Ruchita" w:date="2025-08-05T15:31:00Z" w16du:dateUtc="2025-08-05T19:31:00Z">
            <w:rPr/>
          </w:rPrChange>
        </w:rPr>
        <w:t>to 1</w:t>
      </w:r>
      <w:ins w:id="490" w:author="Balasubramanian, Ruchita" w:date="2025-08-06T09:42:00Z" w16du:dateUtc="2025-08-06T13:42:00Z">
        <w:r w:rsidR="00E33F68">
          <w:rPr>
            <w:rFonts w:ascii="Times New Roman" w:hAnsi="Times New Roman" w:cs="Times New Roman"/>
          </w:rPr>
          <w:t>35,535</w:t>
        </w:r>
      </w:ins>
      <w:del w:id="491" w:author="Balasubramanian, Ruchita" w:date="2025-08-06T09:42:00Z" w16du:dateUtc="2025-08-06T13:42:00Z">
        <w:r w:rsidRPr="00F77336" w:rsidDel="00E33F68">
          <w:rPr>
            <w:rFonts w:ascii="Times New Roman" w:hAnsi="Times New Roman" w:cs="Times New Roman"/>
            <w:rPrChange w:id="492" w:author="Balasubramanian, Ruchita" w:date="2025-08-05T15:31:00Z" w16du:dateUtc="2025-08-05T19:31:00Z">
              <w:rPr/>
            </w:rPrChange>
          </w:rPr>
          <w:delText>36,034</w:delText>
        </w:r>
      </w:del>
      <w:r w:rsidRPr="00F77336">
        <w:rPr>
          <w:rFonts w:ascii="Times New Roman" w:hAnsi="Times New Roman" w:cs="Times New Roman"/>
          <w:rPrChange w:id="493" w:author="Balasubramanian, Ruchita" w:date="2025-08-05T15:31:00Z" w16du:dateUtc="2025-08-05T19:31:00Z">
            <w:rPr/>
          </w:rPrChange>
        </w:rPr>
        <w:t>)</w:t>
      </w:r>
      <w:r w:rsidR="00376C86" w:rsidRPr="00F77336">
        <w:rPr>
          <w:rFonts w:ascii="Times New Roman" w:hAnsi="Times New Roman" w:cs="Times New Roman"/>
          <w:rPrChange w:id="494" w:author="Balasubramanian, Ruchita" w:date="2025-08-05T15:31:00Z" w16du:dateUtc="2025-08-05T19:31:00Z">
            <w:rPr/>
          </w:rPrChange>
        </w:rPr>
        <w:t xml:space="preserve">, and </w:t>
      </w:r>
      <w:ins w:id="495" w:author="Balasubramanian, Ruchita" w:date="2025-08-06T09:46:00Z" w16du:dateUtc="2025-08-06T13:46:00Z">
        <w:r w:rsidR="00B41820">
          <w:rPr>
            <w:rFonts w:ascii="Times New Roman" w:hAnsi="Times New Roman" w:cs="Times New Roman"/>
          </w:rPr>
          <w:t>222,706</w:t>
        </w:r>
      </w:ins>
      <w:del w:id="496" w:author="Balasubramanian, Ruchita" w:date="2025-08-06T09:45:00Z" w16du:dateUtc="2025-08-06T13:45:00Z">
        <w:r w:rsidR="00376C86" w:rsidRPr="00F77336" w:rsidDel="00B41820">
          <w:rPr>
            <w:rFonts w:ascii="Times New Roman" w:hAnsi="Times New Roman" w:cs="Times New Roman"/>
            <w:rPrChange w:id="497" w:author="Balasubramanian, Ruchita" w:date="2025-08-05T15:31:00Z" w16du:dateUtc="2025-08-05T19:31:00Z">
              <w:rPr/>
            </w:rPrChange>
          </w:rPr>
          <w:delText>223,510</w:delText>
        </w:r>
      </w:del>
      <w:r w:rsidR="00376C86" w:rsidRPr="00F77336">
        <w:rPr>
          <w:rFonts w:ascii="Times New Roman" w:hAnsi="Times New Roman" w:cs="Times New Roman"/>
          <w:rPrChange w:id="498" w:author="Balasubramanian, Ruchita" w:date="2025-08-05T15:31:00Z" w16du:dateUtc="2025-08-05T19:31:00Z">
            <w:rPr/>
          </w:rPrChange>
        </w:rPr>
        <w:t xml:space="preserve"> infections by 2035 (95% </w:t>
      </w:r>
      <w:proofErr w:type="spellStart"/>
      <w:r w:rsidR="00376C86" w:rsidRPr="00F77336">
        <w:rPr>
          <w:rFonts w:ascii="Times New Roman" w:hAnsi="Times New Roman" w:cs="Times New Roman"/>
          <w:rPrChange w:id="499" w:author="Balasubramanian, Ruchita" w:date="2025-08-05T15:31:00Z" w16du:dateUtc="2025-08-05T19:31:00Z">
            <w:rPr/>
          </w:rPrChange>
        </w:rPr>
        <w:t>CrI</w:t>
      </w:r>
      <w:proofErr w:type="spellEnd"/>
      <w:r w:rsidR="00376C86" w:rsidRPr="00F77336">
        <w:rPr>
          <w:rFonts w:ascii="Times New Roman" w:hAnsi="Times New Roman" w:cs="Times New Roman"/>
          <w:rPrChange w:id="500" w:author="Balasubramanian, Ruchita" w:date="2025-08-05T15:31:00Z" w16du:dateUtc="2025-08-05T19:31:00Z">
            <w:rPr/>
          </w:rPrChange>
        </w:rPr>
        <w:t xml:space="preserve"> </w:t>
      </w:r>
      <w:ins w:id="501" w:author="Balasubramanian, Ruchita" w:date="2025-08-06T09:46:00Z" w16du:dateUtc="2025-08-06T13:46:00Z">
        <w:r w:rsidR="00B41820">
          <w:rPr>
            <w:rFonts w:ascii="Times New Roman" w:hAnsi="Times New Roman" w:cs="Times New Roman"/>
          </w:rPr>
          <w:t>210,324</w:t>
        </w:r>
      </w:ins>
      <w:del w:id="502" w:author="Balasubramanian, Ruchita" w:date="2025-08-06T09:46:00Z" w16du:dateUtc="2025-08-06T13:46:00Z">
        <w:r w:rsidR="00376C86" w:rsidRPr="00F77336" w:rsidDel="00B41820">
          <w:rPr>
            <w:rFonts w:ascii="Times New Roman" w:hAnsi="Times New Roman" w:cs="Times New Roman"/>
            <w:rPrChange w:id="503" w:author="Balasubramanian, Ruchita" w:date="2025-08-05T15:31:00Z" w16du:dateUtc="2025-08-05T19:31:00Z">
              <w:rPr/>
            </w:rPrChange>
          </w:rPr>
          <w:delText>210,599</w:delText>
        </w:r>
      </w:del>
      <w:r w:rsidR="00376C86" w:rsidRPr="00F77336">
        <w:rPr>
          <w:rFonts w:ascii="Times New Roman" w:hAnsi="Times New Roman" w:cs="Times New Roman"/>
          <w:rPrChange w:id="504" w:author="Balasubramanian, Ruchita" w:date="2025-08-05T15:31:00Z" w16du:dateUtc="2025-08-05T19:31:00Z">
            <w:rPr/>
          </w:rPrChange>
        </w:rPr>
        <w:t xml:space="preserve"> to </w:t>
      </w:r>
      <w:del w:id="505" w:author="Balasubramanian, Ruchita" w:date="2025-08-06T09:46:00Z" w16du:dateUtc="2025-08-06T13:46:00Z">
        <w:r w:rsidR="00376C86" w:rsidRPr="00F77336" w:rsidDel="00B41820">
          <w:rPr>
            <w:rFonts w:ascii="Times New Roman" w:hAnsi="Times New Roman" w:cs="Times New Roman"/>
            <w:rPrChange w:id="506" w:author="Balasubramanian, Ruchita" w:date="2025-08-05T15:31:00Z" w16du:dateUtc="2025-08-05T19:31:00Z">
              <w:rPr/>
            </w:rPrChange>
          </w:rPr>
          <w:delText>238,24</w:delText>
        </w:r>
      </w:del>
      <w:ins w:id="507" w:author="Balasubramanian, Ruchita" w:date="2025-08-06T09:46:00Z" w16du:dateUtc="2025-08-06T13:46:00Z">
        <w:r w:rsidR="00B41820">
          <w:rPr>
            <w:rFonts w:ascii="Times New Roman" w:hAnsi="Times New Roman" w:cs="Times New Roman"/>
          </w:rPr>
          <w:t>237,189</w:t>
        </w:r>
      </w:ins>
      <w:del w:id="508" w:author="Balasubramanian, Ruchita" w:date="2025-08-06T09:46:00Z" w16du:dateUtc="2025-08-06T13:46:00Z">
        <w:r w:rsidR="00376C86" w:rsidRPr="00F77336" w:rsidDel="00B41820">
          <w:rPr>
            <w:rFonts w:ascii="Times New Roman" w:hAnsi="Times New Roman" w:cs="Times New Roman"/>
            <w:rPrChange w:id="509" w:author="Balasubramanian, Ruchita" w:date="2025-08-05T15:31:00Z" w16du:dateUtc="2025-08-05T19:31:00Z">
              <w:rPr/>
            </w:rPrChange>
          </w:rPr>
          <w:delText>9</w:delText>
        </w:r>
      </w:del>
      <w:r w:rsidR="00376C86" w:rsidRPr="00F77336">
        <w:rPr>
          <w:rFonts w:ascii="Times New Roman" w:hAnsi="Times New Roman" w:cs="Times New Roman"/>
          <w:rPrChange w:id="510" w:author="Balasubramanian, Ruchita" w:date="2025-08-05T15:31:00Z" w16du:dateUtc="2025-08-05T19:31:00Z">
            <w:rPr/>
          </w:rPrChange>
        </w:rPr>
        <w:t>).</w:t>
      </w:r>
    </w:p>
    <w:p w14:paraId="6075C8A9" w14:textId="5345FE76" w:rsidR="00F85F10" w:rsidRPr="00F77336" w:rsidRDefault="007B6CD6">
      <w:pPr>
        <w:rPr>
          <w:rFonts w:ascii="Times New Roman" w:hAnsi="Times New Roman" w:cs="Times New Roman"/>
          <w:rPrChange w:id="511" w:author="Balasubramanian, Ruchita" w:date="2025-08-05T15:31:00Z" w16du:dateUtc="2025-08-05T19:31:00Z">
            <w:rPr/>
          </w:rPrChange>
        </w:rPr>
      </w:pPr>
      <w:r w:rsidRPr="00F77336">
        <w:rPr>
          <w:rFonts w:ascii="Times New Roman" w:hAnsi="Times New Roman" w:cs="Times New Roman"/>
          <w:rPrChange w:id="512" w:author="Balasubramanian, Ruchita" w:date="2025-08-05T15:31:00Z" w16du:dateUtc="2025-08-05T19:31:00Z">
            <w:rPr/>
          </w:rPrChange>
        </w:rPr>
        <w:t>If CDC-funded testing ends permanently in 2025 (“Cessation”)</w:t>
      </w:r>
      <w:r w:rsidR="00CC0917" w:rsidRPr="00F77336">
        <w:rPr>
          <w:rFonts w:ascii="Times New Roman" w:hAnsi="Times New Roman" w:cs="Times New Roman"/>
          <w:rPrChange w:id="513" w:author="Balasubramanian, Ruchita" w:date="2025-08-05T15:31:00Z" w16du:dateUtc="2025-08-05T19:31:00Z">
            <w:rPr/>
          </w:rPrChange>
        </w:rPr>
        <w:t>, we project</w:t>
      </w:r>
      <w:r w:rsidRPr="00F77336">
        <w:rPr>
          <w:rFonts w:ascii="Times New Roman" w:hAnsi="Times New Roman" w:cs="Times New Roman"/>
          <w:rPrChange w:id="514" w:author="Balasubramanian, Ruchita" w:date="2025-08-05T15:31:00Z" w16du:dateUtc="2025-08-05T19:31:00Z">
            <w:rPr/>
          </w:rPrChange>
        </w:rPr>
        <w:t xml:space="preserve"> 12,7</w:t>
      </w:r>
      <w:ins w:id="515" w:author="Balasubramanian, Ruchita" w:date="2025-08-06T09:46:00Z" w16du:dateUtc="2025-08-06T13:46:00Z">
        <w:r w:rsidR="00B41820">
          <w:rPr>
            <w:rFonts w:ascii="Times New Roman" w:hAnsi="Times New Roman" w:cs="Times New Roman"/>
          </w:rPr>
          <w:t>19</w:t>
        </w:r>
      </w:ins>
      <w:del w:id="516" w:author="Balasubramanian, Ruchita" w:date="2025-08-06T09:46:00Z" w16du:dateUtc="2025-08-06T13:46:00Z">
        <w:r w:rsidRPr="00F77336" w:rsidDel="00B41820">
          <w:rPr>
            <w:rFonts w:ascii="Times New Roman" w:hAnsi="Times New Roman" w:cs="Times New Roman"/>
            <w:rPrChange w:id="517" w:author="Balasubramanian, Ruchita" w:date="2025-08-05T15:31:00Z" w16du:dateUtc="2025-08-05T19:31:00Z">
              <w:rPr/>
            </w:rPrChange>
          </w:rPr>
          <w:delText>51</w:delText>
        </w:r>
      </w:del>
      <w:r w:rsidRPr="00F77336">
        <w:rPr>
          <w:rFonts w:ascii="Times New Roman" w:hAnsi="Times New Roman" w:cs="Times New Roman"/>
          <w:rPrChange w:id="518" w:author="Balasubramanian, Ruchita" w:date="2025-08-05T15:31:00Z" w16du:dateUtc="2025-08-05T19:31:00Z">
            <w:rPr/>
          </w:rPrChange>
        </w:rPr>
        <w:t xml:space="preserve"> excess HIV infections </w:t>
      </w:r>
      <w:r w:rsidR="00376C86" w:rsidRPr="00F77336">
        <w:rPr>
          <w:rFonts w:ascii="Times New Roman" w:hAnsi="Times New Roman" w:cs="Times New Roman"/>
          <w:rPrChange w:id="519" w:author="Balasubramanian, Ruchita" w:date="2025-08-05T15:31:00Z" w16du:dateUtc="2025-08-05T19:31:00Z">
            <w:rPr/>
          </w:rPrChange>
        </w:rPr>
        <w:t xml:space="preserve">by 2030 </w:t>
      </w:r>
      <w:r w:rsidRPr="00F77336">
        <w:rPr>
          <w:rFonts w:ascii="Times New Roman" w:hAnsi="Times New Roman" w:cs="Times New Roman"/>
          <w:rPrChange w:id="520" w:author="Balasubramanian, Ruchita" w:date="2025-08-05T15:31:00Z" w16du:dateUtc="2025-08-05T19:31:00Z">
            <w:rPr/>
          </w:rPrChange>
        </w:rPr>
        <w:t xml:space="preserve">across the 18 states (95% </w:t>
      </w:r>
      <w:proofErr w:type="spellStart"/>
      <w:r w:rsidRPr="00F77336">
        <w:rPr>
          <w:rFonts w:ascii="Times New Roman" w:hAnsi="Times New Roman" w:cs="Times New Roman"/>
          <w:rPrChange w:id="521" w:author="Balasubramanian, Ruchita" w:date="2025-08-05T15:31:00Z" w16du:dateUtc="2025-08-05T19:31:00Z">
            <w:rPr/>
          </w:rPrChange>
        </w:rPr>
        <w:t>CrI</w:t>
      </w:r>
      <w:proofErr w:type="spellEnd"/>
      <w:r w:rsidRPr="00F77336">
        <w:rPr>
          <w:rFonts w:ascii="Times New Roman" w:hAnsi="Times New Roman" w:cs="Times New Roman"/>
          <w:rPrChange w:id="522" w:author="Balasubramanian, Ruchita" w:date="2025-08-05T15:31:00Z" w16du:dateUtc="2025-08-05T19:31:00Z">
            <w:rPr/>
          </w:rPrChange>
        </w:rPr>
        <w:t>: 4,5</w:t>
      </w:r>
      <w:ins w:id="523" w:author="Balasubramanian, Ruchita" w:date="2025-08-06T09:46:00Z" w16du:dateUtc="2025-08-06T13:46:00Z">
        <w:r w:rsidR="00B41820">
          <w:rPr>
            <w:rFonts w:ascii="Times New Roman" w:hAnsi="Times New Roman" w:cs="Times New Roman"/>
          </w:rPr>
          <w:t>47</w:t>
        </w:r>
      </w:ins>
      <w:del w:id="524" w:author="Balasubramanian, Ruchita" w:date="2025-08-06T09:46:00Z" w16du:dateUtc="2025-08-06T13:46:00Z">
        <w:r w:rsidRPr="00F77336" w:rsidDel="00B41820">
          <w:rPr>
            <w:rFonts w:ascii="Times New Roman" w:hAnsi="Times New Roman" w:cs="Times New Roman"/>
            <w:rPrChange w:id="525" w:author="Balasubramanian, Ruchita" w:date="2025-08-05T15:31:00Z" w16du:dateUtc="2025-08-05T19:31:00Z">
              <w:rPr/>
            </w:rPrChange>
          </w:rPr>
          <w:delText>48</w:delText>
        </w:r>
      </w:del>
      <w:r w:rsidRPr="00F77336">
        <w:rPr>
          <w:rFonts w:ascii="Times New Roman" w:hAnsi="Times New Roman" w:cs="Times New Roman"/>
          <w:rPrChange w:id="526" w:author="Balasubramanian, Ruchita" w:date="2025-08-05T15:31:00Z" w16du:dateUtc="2025-08-05T19:31:00Z">
            <w:rPr/>
          </w:rPrChange>
        </w:rPr>
        <w:t xml:space="preserve"> </w:t>
      </w:r>
      <w:r w:rsidR="00BA6EE1" w:rsidRPr="00F77336">
        <w:rPr>
          <w:rFonts w:ascii="Times New Roman" w:hAnsi="Times New Roman" w:cs="Times New Roman"/>
          <w:rPrChange w:id="527" w:author="Balasubramanian, Ruchita" w:date="2025-08-05T15:31:00Z" w16du:dateUtc="2025-08-05T19:31:00Z">
            <w:rPr/>
          </w:rPrChange>
        </w:rPr>
        <w:t>to</w:t>
      </w:r>
      <w:r w:rsidRPr="00F77336">
        <w:rPr>
          <w:rFonts w:ascii="Times New Roman" w:hAnsi="Times New Roman" w:cs="Times New Roman"/>
          <w:rPrChange w:id="528" w:author="Balasubramanian, Ruchita" w:date="2025-08-05T15:31:00Z" w16du:dateUtc="2025-08-05T19:31:00Z">
            <w:rPr/>
          </w:rPrChange>
        </w:rPr>
        <w:t xml:space="preserve"> 21,</w:t>
      </w:r>
      <w:ins w:id="529" w:author="Balasubramanian, Ruchita" w:date="2025-08-06T09:46:00Z" w16du:dateUtc="2025-08-06T13:46:00Z">
        <w:r w:rsidR="00B41820">
          <w:rPr>
            <w:rFonts w:ascii="Times New Roman" w:hAnsi="Times New Roman" w:cs="Times New Roman"/>
          </w:rPr>
          <w:t>896</w:t>
        </w:r>
      </w:ins>
      <w:del w:id="530" w:author="Balasubramanian, Ruchita" w:date="2025-08-06T09:46:00Z" w16du:dateUtc="2025-08-06T13:46:00Z">
        <w:r w:rsidRPr="00F77336" w:rsidDel="00B41820">
          <w:rPr>
            <w:rFonts w:ascii="Times New Roman" w:hAnsi="Times New Roman" w:cs="Times New Roman"/>
            <w:rPrChange w:id="531" w:author="Balasubramanian, Ruchita" w:date="2025-08-05T15:31:00Z" w16du:dateUtc="2025-08-05T19:31:00Z">
              <w:rPr/>
            </w:rPrChange>
          </w:rPr>
          <w:delText>906</w:delText>
        </w:r>
      </w:del>
      <w:r w:rsidRPr="00F77336">
        <w:rPr>
          <w:rFonts w:ascii="Times New Roman" w:hAnsi="Times New Roman" w:cs="Times New Roman"/>
          <w:rPrChange w:id="532" w:author="Balasubramanian, Ruchita" w:date="2025-08-05T15:31:00Z" w16du:dateUtc="2025-08-05T19:31:00Z">
            <w:rPr/>
          </w:rPrChange>
        </w:rPr>
        <w:t xml:space="preserve">) - an increase of 9.9% (3.6 to 16.9%) </w:t>
      </w:r>
      <w:r w:rsidR="00CC0917" w:rsidRPr="00F77336">
        <w:rPr>
          <w:rFonts w:ascii="Times New Roman" w:hAnsi="Times New Roman" w:cs="Times New Roman"/>
          <w:rPrChange w:id="533" w:author="Balasubramanian, Ruchita" w:date="2025-08-05T15:31:00Z" w16du:dateUtc="2025-08-05T19:31:00Z">
            <w:rPr/>
          </w:rPrChange>
        </w:rPr>
        <w:t>compared to continuation of current testing volume</w:t>
      </w:r>
      <w:r w:rsidR="00090D4A" w:rsidRPr="00F77336">
        <w:rPr>
          <w:rFonts w:ascii="Times New Roman" w:hAnsi="Times New Roman" w:cs="Times New Roman"/>
          <w:rPrChange w:id="534" w:author="Balasubramanian, Ruchita" w:date="2025-08-05T15:31:00Z" w16du:dateUtc="2025-08-05T19:31:00Z">
            <w:rPr/>
          </w:rPrChange>
        </w:rPr>
        <w:t>, despite plausible levels of replacement tests through other sources of testing</w:t>
      </w:r>
      <w:r w:rsidRPr="00F77336">
        <w:rPr>
          <w:rFonts w:ascii="Times New Roman" w:hAnsi="Times New Roman" w:cs="Times New Roman"/>
          <w:rPrChange w:id="535" w:author="Balasubramanian, Ruchita" w:date="2025-08-05T15:31:00Z" w16du:dateUtc="2025-08-05T19:31:00Z">
            <w:rPr/>
          </w:rPrChange>
        </w:rPr>
        <w:t xml:space="preserve">. This </w:t>
      </w:r>
      <w:r w:rsidR="00CC0917" w:rsidRPr="00F77336">
        <w:rPr>
          <w:rFonts w:ascii="Times New Roman" w:hAnsi="Times New Roman" w:cs="Times New Roman"/>
          <w:rPrChange w:id="536" w:author="Balasubramanian, Ruchita" w:date="2025-08-05T15:31:00Z" w16du:dateUtc="2025-08-05T19:31:00Z">
            <w:rPr/>
          </w:rPrChange>
        </w:rPr>
        <w:t xml:space="preserve">negative </w:t>
      </w:r>
      <w:r w:rsidRPr="00F77336">
        <w:rPr>
          <w:rFonts w:ascii="Times New Roman" w:hAnsi="Times New Roman" w:cs="Times New Roman"/>
          <w:rPrChange w:id="537" w:author="Balasubramanian, Ruchita" w:date="2025-08-05T15:31:00Z" w16du:dateUtc="2025-08-05T19:31:00Z">
            <w:rPr/>
          </w:rPrChange>
        </w:rPr>
        <w:t>impact varied substantially by state, ranging from a 2.7% increase</w:t>
      </w:r>
      <w:r w:rsidR="00CC0917" w:rsidRPr="00F77336">
        <w:rPr>
          <w:rFonts w:ascii="Times New Roman" w:hAnsi="Times New Roman" w:cs="Times New Roman"/>
          <w:rPrChange w:id="538" w:author="Balasubramanian, Ruchita" w:date="2025-08-05T15:31:00Z" w16du:dateUtc="2025-08-05T19:31:00Z">
            <w:rPr/>
          </w:rPrChange>
        </w:rPr>
        <w:t xml:space="preserve"> in HIV infections</w:t>
      </w:r>
      <w:r w:rsidRPr="00F77336">
        <w:rPr>
          <w:rFonts w:ascii="Times New Roman" w:hAnsi="Times New Roman" w:cs="Times New Roman"/>
          <w:rPrChange w:id="539" w:author="Balasubramanian, Ruchita" w:date="2025-08-05T15:31:00Z" w16du:dateUtc="2025-08-05T19:31:00Z">
            <w:rPr/>
          </w:rPrChange>
        </w:rPr>
        <w:t xml:space="preserve"> in Washington</w:t>
      </w:r>
      <w:r w:rsidR="00675608" w:rsidRPr="00F77336">
        <w:rPr>
          <w:rFonts w:ascii="Times New Roman" w:hAnsi="Times New Roman" w:cs="Times New Roman"/>
          <w:rPrChange w:id="540" w:author="Balasubramanian, Ruchita" w:date="2025-08-05T15:31:00Z" w16du:dateUtc="2025-08-05T19:31:00Z">
            <w:rPr/>
          </w:rPrChange>
        </w:rPr>
        <w:t xml:space="preserve"> state</w:t>
      </w:r>
      <w:r w:rsidRPr="00F77336">
        <w:rPr>
          <w:rFonts w:ascii="Times New Roman" w:hAnsi="Times New Roman" w:cs="Times New Roman"/>
          <w:rPrChange w:id="541" w:author="Balasubramanian, Ruchita" w:date="2025-08-05T15:31:00Z" w16du:dateUtc="2025-08-05T19:31:00Z">
            <w:rPr/>
          </w:rPrChange>
        </w:rPr>
        <w:t xml:space="preserve"> (1.0 to 4.7%) to a 29.</w:t>
      </w:r>
      <w:ins w:id="542" w:author="Balasubramanian, Ruchita" w:date="2025-08-06T09:47:00Z" w16du:dateUtc="2025-08-06T13:47:00Z">
        <w:r w:rsidR="00B41820">
          <w:rPr>
            <w:rFonts w:ascii="Times New Roman" w:hAnsi="Times New Roman" w:cs="Times New Roman"/>
          </w:rPr>
          <w:t>9</w:t>
        </w:r>
      </w:ins>
      <w:del w:id="543" w:author="Balasubramanian, Ruchita" w:date="2025-08-06T09:47:00Z" w16du:dateUtc="2025-08-06T13:47:00Z">
        <w:r w:rsidRPr="00F77336" w:rsidDel="00B41820">
          <w:rPr>
            <w:rFonts w:ascii="Times New Roman" w:hAnsi="Times New Roman" w:cs="Times New Roman"/>
            <w:rPrChange w:id="544" w:author="Balasubramanian, Ruchita" w:date="2025-08-05T15:31:00Z" w16du:dateUtc="2025-08-05T19:31:00Z">
              <w:rPr/>
            </w:rPrChange>
          </w:rPr>
          <w:delText>8</w:delText>
        </w:r>
      </w:del>
      <w:r w:rsidRPr="00F77336">
        <w:rPr>
          <w:rFonts w:ascii="Times New Roman" w:hAnsi="Times New Roman" w:cs="Times New Roman"/>
          <w:rPrChange w:id="545" w:author="Balasubramanian, Ruchita" w:date="2025-08-05T15:31:00Z" w16du:dateUtc="2025-08-05T19:31:00Z">
            <w:rPr/>
          </w:rPrChange>
        </w:rPr>
        <w:t>% increase in Louisiana (9.4 to 59.</w:t>
      </w:r>
      <w:ins w:id="546" w:author="Balasubramanian, Ruchita" w:date="2025-08-06T09:47:00Z" w16du:dateUtc="2025-08-06T13:47:00Z">
        <w:r w:rsidR="00B41820">
          <w:rPr>
            <w:rFonts w:ascii="Times New Roman" w:hAnsi="Times New Roman" w:cs="Times New Roman"/>
          </w:rPr>
          <w:t>9</w:t>
        </w:r>
      </w:ins>
      <w:del w:id="547" w:author="Balasubramanian, Ruchita" w:date="2025-08-06T09:47:00Z" w16du:dateUtc="2025-08-06T13:47:00Z">
        <w:r w:rsidRPr="00F77336" w:rsidDel="00B41820">
          <w:rPr>
            <w:rFonts w:ascii="Times New Roman" w:hAnsi="Times New Roman" w:cs="Times New Roman"/>
            <w:rPrChange w:id="548" w:author="Balasubramanian, Ruchita" w:date="2025-08-05T15:31:00Z" w16du:dateUtc="2025-08-05T19:31:00Z">
              <w:rPr/>
            </w:rPrChange>
          </w:rPr>
          <w:delText>8</w:delText>
        </w:r>
      </w:del>
      <w:r w:rsidRPr="00F77336">
        <w:rPr>
          <w:rFonts w:ascii="Times New Roman" w:hAnsi="Times New Roman" w:cs="Times New Roman"/>
          <w:rPrChange w:id="549" w:author="Balasubramanian, Ruchita" w:date="2025-08-05T15:31:00Z" w16du:dateUtc="2025-08-05T19:31:00Z">
            <w:rPr/>
          </w:rPrChange>
        </w:rPr>
        <w:t>%) - illustrated in Figures 1, 2, and 3 and online at www.jheem.org/cdc-testing.</w:t>
      </w:r>
      <w:r w:rsidR="00376C86" w:rsidRPr="00F77336">
        <w:rPr>
          <w:rFonts w:ascii="Times New Roman" w:hAnsi="Times New Roman" w:cs="Times New Roman"/>
          <w:rPrChange w:id="550" w:author="Balasubramanian, Ruchita" w:date="2025-08-05T15:31:00Z" w16du:dateUtc="2025-08-05T19:31:00Z">
            <w:rPr/>
          </w:rPrChange>
        </w:rPr>
        <w:t xml:space="preserve"> We project 33,</w:t>
      </w:r>
      <w:ins w:id="551" w:author="Balasubramanian, Ruchita" w:date="2025-08-06T09:48:00Z" w16du:dateUtc="2025-08-06T13:48:00Z">
        <w:r w:rsidR="00B41820">
          <w:rPr>
            <w:rFonts w:ascii="Times New Roman" w:hAnsi="Times New Roman" w:cs="Times New Roman"/>
          </w:rPr>
          <w:t>691</w:t>
        </w:r>
      </w:ins>
      <w:del w:id="552" w:author="Balasubramanian, Ruchita" w:date="2025-08-06T09:48:00Z" w16du:dateUtc="2025-08-06T13:48:00Z">
        <w:r w:rsidR="00376C86" w:rsidRPr="00F77336" w:rsidDel="00B41820">
          <w:rPr>
            <w:rFonts w:ascii="Times New Roman" w:hAnsi="Times New Roman" w:cs="Times New Roman"/>
            <w:rPrChange w:id="553" w:author="Balasubramanian, Ruchita" w:date="2025-08-05T15:31:00Z" w16du:dateUtc="2025-08-05T19:31:00Z">
              <w:rPr/>
            </w:rPrChange>
          </w:rPr>
          <w:delText>782</w:delText>
        </w:r>
      </w:del>
      <w:r w:rsidR="00376C86" w:rsidRPr="00F77336">
        <w:rPr>
          <w:rFonts w:ascii="Times New Roman" w:hAnsi="Times New Roman" w:cs="Times New Roman"/>
          <w:rPrChange w:id="554" w:author="Balasubramanian, Ruchita" w:date="2025-08-05T15:31:00Z" w16du:dateUtc="2025-08-05T19:31:00Z">
            <w:rPr/>
          </w:rPrChange>
        </w:rPr>
        <w:t xml:space="preserve"> excess infections by 2035 (95% </w:t>
      </w:r>
      <w:proofErr w:type="spellStart"/>
      <w:r w:rsidR="00376C86" w:rsidRPr="00F77336">
        <w:rPr>
          <w:rFonts w:ascii="Times New Roman" w:hAnsi="Times New Roman" w:cs="Times New Roman"/>
          <w:rPrChange w:id="555" w:author="Balasubramanian, Ruchita" w:date="2025-08-05T15:31:00Z" w16du:dateUtc="2025-08-05T19:31:00Z">
            <w:rPr/>
          </w:rPrChange>
        </w:rPr>
        <w:t>CrI</w:t>
      </w:r>
      <w:proofErr w:type="spellEnd"/>
      <w:r w:rsidR="00376C86" w:rsidRPr="00F77336">
        <w:rPr>
          <w:rFonts w:ascii="Times New Roman" w:hAnsi="Times New Roman" w:cs="Times New Roman"/>
          <w:rPrChange w:id="556" w:author="Balasubramanian, Ruchita" w:date="2025-08-05T15:31:00Z" w16du:dateUtc="2025-08-05T19:31:00Z">
            <w:rPr/>
          </w:rPrChange>
        </w:rPr>
        <w:t xml:space="preserve"> </w:t>
      </w:r>
      <w:del w:id="557" w:author="Balasubramanian, Ruchita" w:date="2025-08-06T09:48:00Z" w16du:dateUtc="2025-08-06T13:48:00Z">
        <w:r w:rsidR="00376C86" w:rsidRPr="00F77336" w:rsidDel="00B41820">
          <w:rPr>
            <w:rFonts w:ascii="Times New Roman" w:hAnsi="Times New Roman" w:cs="Times New Roman"/>
            <w:rPrChange w:id="558" w:author="Balasubramanian, Ruchita" w:date="2025-08-05T15:31:00Z" w16du:dateUtc="2025-08-05T19:31:00Z">
              <w:rPr/>
            </w:rPrChange>
          </w:rPr>
          <w:delText>11,331</w:delText>
        </w:r>
      </w:del>
      <w:ins w:id="559" w:author="Balasubramanian, Ruchita" w:date="2025-08-06T09:48:00Z" w16du:dateUtc="2025-08-06T13:48:00Z">
        <w:r w:rsidR="00B41820">
          <w:rPr>
            <w:rFonts w:ascii="Times New Roman" w:hAnsi="Times New Roman" w:cs="Times New Roman"/>
          </w:rPr>
          <w:t>1</w:t>
        </w:r>
      </w:ins>
      <w:ins w:id="560" w:author="Balasubramanian, Ruchita" w:date="2025-08-06T09:49:00Z" w16du:dateUtc="2025-08-06T13:49:00Z">
        <w:r w:rsidR="00B41820">
          <w:rPr>
            <w:rFonts w:ascii="Times New Roman" w:hAnsi="Times New Roman" w:cs="Times New Roman"/>
          </w:rPr>
          <w:t xml:space="preserve">1,327 </w:t>
        </w:r>
      </w:ins>
      <w:del w:id="561" w:author="Balasubramanian, Ruchita" w:date="2025-08-06T09:48:00Z" w16du:dateUtc="2025-08-06T13:48:00Z">
        <w:r w:rsidR="00376C86" w:rsidRPr="00F77336" w:rsidDel="00B41820">
          <w:rPr>
            <w:rFonts w:ascii="Times New Roman" w:hAnsi="Times New Roman" w:cs="Times New Roman"/>
            <w:rPrChange w:id="562" w:author="Balasubramanian, Ruchita" w:date="2025-08-05T15:31:00Z" w16du:dateUtc="2025-08-05T19:31:00Z">
              <w:rPr/>
            </w:rPrChange>
          </w:rPr>
          <w:delText xml:space="preserve"> </w:delText>
        </w:r>
      </w:del>
      <w:r w:rsidR="00376C86" w:rsidRPr="00F77336">
        <w:rPr>
          <w:rFonts w:ascii="Times New Roman" w:hAnsi="Times New Roman" w:cs="Times New Roman"/>
          <w:rPrChange w:id="563" w:author="Balasubramanian, Ruchita" w:date="2025-08-05T15:31:00Z" w16du:dateUtc="2025-08-05T19:31:00Z">
            <w:rPr/>
          </w:rPrChange>
        </w:rPr>
        <w:t>to 60,</w:t>
      </w:r>
      <w:ins w:id="564" w:author="Balasubramanian, Ruchita" w:date="2025-08-06T09:49:00Z" w16du:dateUtc="2025-08-06T13:49:00Z">
        <w:r w:rsidR="00B41820">
          <w:rPr>
            <w:rFonts w:ascii="Times New Roman" w:hAnsi="Times New Roman" w:cs="Times New Roman"/>
          </w:rPr>
          <w:t>161</w:t>
        </w:r>
      </w:ins>
      <w:del w:id="565" w:author="Balasubramanian, Ruchita" w:date="2025-08-06T09:49:00Z" w16du:dateUtc="2025-08-06T13:49:00Z">
        <w:r w:rsidR="00376C86" w:rsidRPr="00F77336" w:rsidDel="00B41820">
          <w:rPr>
            <w:rFonts w:ascii="Times New Roman" w:hAnsi="Times New Roman" w:cs="Times New Roman"/>
            <w:rPrChange w:id="566" w:author="Balasubramanian, Ruchita" w:date="2025-08-05T15:31:00Z" w16du:dateUtc="2025-08-05T19:31:00Z">
              <w:rPr/>
            </w:rPrChange>
          </w:rPr>
          <w:delText>236</w:delText>
        </w:r>
      </w:del>
      <w:r w:rsidR="00376C86" w:rsidRPr="00F77336">
        <w:rPr>
          <w:rFonts w:ascii="Times New Roman" w:hAnsi="Times New Roman" w:cs="Times New Roman"/>
          <w:rPrChange w:id="567" w:author="Balasubramanian, Ruchita" w:date="2025-08-05T15:31:00Z" w16du:dateUtc="2025-08-05T19:31:00Z">
            <w:rPr/>
          </w:rPrChange>
        </w:rPr>
        <w:t xml:space="preserve">). </w:t>
      </w:r>
    </w:p>
    <w:p w14:paraId="219FEFD6" w14:textId="6B10ACBB" w:rsidR="00F85F10" w:rsidRPr="00F77336" w:rsidRDefault="007B6CD6">
      <w:pPr>
        <w:rPr>
          <w:rFonts w:ascii="Times New Roman" w:hAnsi="Times New Roman" w:cs="Times New Roman"/>
          <w:rPrChange w:id="568" w:author="Balasubramanian, Ruchita" w:date="2025-08-05T15:31:00Z" w16du:dateUtc="2025-08-05T19:31:00Z">
            <w:rPr/>
          </w:rPrChange>
        </w:rPr>
      </w:pPr>
      <w:r w:rsidRPr="00F77336">
        <w:rPr>
          <w:rFonts w:ascii="Times New Roman" w:hAnsi="Times New Roman" w:cs="Times New Roman"/>
          <w:rPrChange w:id="569" w:author="Balasubramanian, Ruchita" w:date="2025-08-05T15:31:00Z" w16du:dateUtc="2025-08-05T19:31:00Z">
            <w:rPr/>
          </w:rPrChange>
        </w:rPr>
        <w:t xml:space="preserve">If CDC funding for tests </w:t>
      </w:r>
      <w:r w:rsidR="00EA1278" w:rsidRPr="00F77336">
        <w:rPr>
          <w:rFonts w:ascii="Times New Roman" w:hAnsi="Times New Roman" w:cs="Times New Roman"/>
          <w:rPrChange w:id="570" w:author="Balasubramanian, Ruchita" w:date="2025-08-05T15:31:00Z" w16du:dateUtc="2025-08-05T19:31:00Z">
            <w:rPr/>
          </w:rPrChange>
        </w:rPr>
        <w:t xml:space="preserve">were to be </w:t>
      </w:r>
      <w:r w:rsidRPr="00F77336">
        <w:rPr>
          <w:rFonts w:ascii="Times New Roman" w:hAnsi="Times New Roman" w:cs="Times New Roman"/>
          <w:rPrChange w:id="571" w:author="Balasubramanian, Ruchita" w:date="2025-08-05T15:31:00Z" w16du:dateUtc="2025-08-05T19:31:00Z">
            <w:rPr/>
          </w:rPrChange>
        </w:rPr>
        <w:t xml:space="preserve">restored in 2029 and testing returns to </w:t>
      </w:r>
      <w:r w:rsidR="00CC0917" w:rsidRPr="00F77336">
        <w:rPr>
          <w:rFonts w:ascii="Times New Roman" w:hAnsi="Times New Roman" w:cs="Times New Roman"/>
          <w:rPrChange w:id="572" w:author="Balasubramanian, Ruchita" w:date="2025-08-05T15:31:00Z" w16du:dateUtc="2025-08-05T19:31:00Z">
            <w:rPr/>
          </w:rPrChange>
        </w:rPr>
        <w:t>current</w:t>
      </w:r>
      <w:r w:rsidRPr="00F77336">
        <w:rPr>
          <w:rFonts w:ascii="Times New Roman" w:hAnsi="Times New Roman" w:cs="Times New Roman"/>
          <w:rPrChange w:id="573" w:author="Balasubramanian, Ruchita" w:date="2025-08-05T15:31:00Z" w16du:dateUtc="2025-08-05T19:31:00Z">
            <w:rPr/>
          </w:rPrChange>
        </w:rPr>
        <w:t xml:space="preserve"> levels by the end of that year (“Prolonged Interruption”), our model project</w:t>
      </w:r>
      <w:r w:rsidR="00CC0917" w:rsidRPr="00F77336">
        <w:rPr>
          <w:rFonts w:ascii="Times New Roman" w:hAnsi="Times New Roman" w:cs="Times New Roman"/>
          <w:rPrChange w:id="574" w:author="Balasubramanian, Ruchita" w:date="2025-08-05T15:31:00Z" w16du:dateUtc="2025-08-05T19:31:00Z">
            <w:rPr/>
          </w:rPrChange>
        </w:rPr>
        <w:t>s</w:t>
      </w:r>
      <w:r w:rsidRPr="00F77336">
        <w:rPr>
          <w:rFonts w:ascii="Times New Roman" w:hAnsi="Times New Roman" w:cs="Times New Roman"/>
          <w:rPrChange w:id="575" w:author="Balasubramanian, Ruchita" w:date="2025-08-05T15:31:00Z" w16du:dateUtc="2025-08-05T19:31:00Z">
            <w:rPr/>
          </w:rPrChange>
        </w:rPr>
        <w:t xml:space="preserve"> 10,6</w:t>
      </w:r>
      <w:ins w:id="576" w:author="Balasubramanian, Ruchita" w:date="2025-08-06T09:50:00Z" w16du:dateUtc="2025-08-06T13:50:00Z">
        <w:r w:rsidR="00C9288C">
          <w:rPr>
            <w:rFonts w:ascii="Times New Roman" w:hAnsi="Times New Roman" w:cs="Times New Roman"/>
          </w:rPr>
          <w:t>01</w:t>
        </w:r>
      </w:ins>
      <w:del w:id="577" w:author="Balasubramanian, Ruchita" w:date="2025-08-06T09:50:00Z" w16du:dateUtc="2025-08-06T13:50:00Z">
        <w:r w:rsidRPr="00F77336" w:rsidDel="00C9288C">
          <w:rPr>
            <w:rFonts w:ascii="Times New Roman" w:hAnsi="Times New Roman" w:cs="Times New Roman"/>
            <w:rPrChange w:id="578" w:author="Balasubramanian, Ruchita" w:date="2025-08-05T15:31:00Z" w16du:dateUtc="2025-08-05T19:31:00Z">
              <w:rPr/>
            </w:rPrChange>
          </w:rPr>
          <w:delText>30</w:delText>
        </w:r>
      </w:del>
      <w:r w:rsidRPr="00F77336">
        <w:rPr>
          <w:rFonts w:ascii="Times New Roman" w:hAnsi="Times New Roman" w:cs="Times New Roman"/>
          <w:rPrChange w:id="579" w:author="Balasubramanian, Ruchita" w:date="2025-08-05T15:31:00Z" w16du:dateUtc="2025-08-05T19:31:00Z">
            <w:rPr/>
          </w:rPrChange>
        </w:rPr>
        <w:t xml:space="preserve"> (3,866 - 17,</w:t>
      </w:r>
      <w:ins w:id="580" w:author="Balasubramanian, Ruchita" w:date="2025-08-06T09:50:00Z" w16du:dateUtc="2025-08-06T13:50:00Z">
        <w:r w:rsidR="00C9288C">
          <w:rPr>
            <w:rFonts w:ascii="Times New Roman" w:hAnsi="Times New Roman" w:cs="Times New Roman"/>
          </w:rPr>
          <w:t>896</w:t>
        </w:r>
      </w:ins>
      <w:del w:id="581" w:author="Balasubramanian, Ruchita" w:date="2025-08-06T09:50:00Z" w16du:dateUtc="2025-08-06T13:50:00Z">
        <w:r w:rsidRPr="00F77336" w:rsidDel="00C9288C">
          <w:rPr>
            <w:rFonts w:ascii="Times New Roman" w:hAnsi="Times New Roman" w:cs="Times New Roman"/>
            <w:rPrChange w:id="582" w:author="Balasubramanian, Ruchita" w:date="2025-08-05T15:31:00Z" w16du:dateUtc="2025-08-05T19:31:00Z">
              <w:rPr/>
            </w:rPrChange>
          </w:rPr>
          <w:delText>925</w:delText>
        </w:r>
      </w:del>
      <w:r w:rsidRPr="00F77336">
        <w:rPr>
          <w:rFonts w:ascii="Times New Roman" w:hAnsi="Times New Roman" w:cs="Times New Roman"/>
          <w:rPrChange w:id="583" w:author="Balasubramanian, Ruchita" w:date="2025-08-05T15:31:00Z" w16du:dateUtc="2025-08-05T19:31:00Z">
            <w:rPr/>
          </w:rPrChange>
        </w:rPr>
        <w:t>) excess HIV infections</w:t>
      </w:r>
      <w:r w:rsidR="0041774E" w:rsidRPr="00F77336">
        <w:rPr>
          <w:rFonts w:ascii="Times New Roman" w:hAnsi="Times New Roman" w:cs="Times New Roman"/>
          <w:rPrChange w:id="584" w:author="Balasubramanian, Ruchita" w:date="2025-08-05T15:31:00Z" w16du:dateUtc="2025-08-05T19:31:00Z">
            <w:rPr/>
          </w:rPrChange>
        </w:rPr>
        <w:t xml:space="preserve"> by 2030</w:t>
      </w:r>
      <w:r w:rsidRPr="00F77336">
        <w:rPr>
          <w:rFonts w:ascii="Times New Roman" w:hAnsi="Times New Roman" w:cs="Times New Roman"/>
          <w:rPrChange w:id="585" w:author="Balasubramanian, Ruchita" w:date="2025-08-05T15:31:00Z" w16du:dateUtc="2025-08-05T19:31:00Z">
            <w:rPr/>
          </w:rPrChange>
        </w:rPr>
        <w:t>, an increase of 8.2% (3.0 to 1</w:t>
      </w:r>
      <w:ins w:id="586" w:author="Balasubramanian, Ruchita" w:date="2025-08-06T09:50:00Z" w16du:dateUtc="2025-08-06T13:50:00Z">
        <w:r w:rsidR="00C9288C">
          <w:rPr>
            <w:rFonts w:ascii="Times New Roman" w:hAnsi="Times New Roman" w:cs="Times New Roman"/>
          </w:rPr>
          <w:t>3.9</w:t>
        </w:r>
      </w:ins>
      <w:del w:id="587" w:author="Balasubramanian, Ruchita" w:date="2025-08-06T09:50:00Z" w16du:dateUtc="2025-08-06T13:50:00Z">
        <w:r w:rsidRPr="00F77336" w:rsidDel="00C9288C">
          <w:rPr>
            <w:rFonts w:ascii="Times New Roman" w:hAnsi="Times New Roman" w:cs="Times New Roman"/>
            <w:rPrChange w:id="588" w:author="Balasubramanian, Ruchita" w:date="2025-08-05T15:31:00Z" w16du:dateUtc="2025-08-05T19:31:00Z">
              <w:rPr/>
            </w:rPrChange>
          </w:rPr>
          <w:delText>4.0</w:delText>
        </w:r>
      </w:del>
      <w:r w:rsidRPr="00F77336">
        <w:rPr>
          <w:rFonts w:ascii="Times New Roman" w:hAnsi="Times New Roman" w:cs="Times New Roman"/>
          <w:rPrChange w:id="589" w:author="Balasubramanian, Ruchita" w:date="2025-08-05T15:31:00Z" w16du:dateUtc="2025-08-05T19:31:00Z">
            <w:rPr/>
          </w:rPrChange>
        </w:rPr>
        <w:t>%)</w:t>
      </w:r>
      <w:r w:rsidR="00CC0917" w:rsidRPr="00F77336">
        <w:rPr>
          <w:rFonts w:ascii="Times New Roman" w:hAnsi="Times New Roman" w:cs="Times New Roman"/>
          <w:rPrChange w:id="590" w:author="Balasubramanian, Ruchita" w:date="2025-08-05T15:31:00Z" w16du:dateUtc="2025-08-05T19:31:00Z">
            <w:rPr/>
          </w:rPrChange>
        </w:rPr>
        <w:t xml:space="preserve"> across the 18 selected states</w:t>
      </w:r>
      <w:r w:rsidRPr="00F77336">
        <w:rPr>
          <w:rFonts w:ascii="Times New Roman" w:hAnsi="Times New Roman" w:cs="Times New Roman"/>
          <w:rPrChange w:id="591" w:author="Balasubramanian, Ruchita" w:date="2025-08-05T15:31:00Z" w16du:dateUtc="2025-08-05T19:31:00Z">
            <w:rPr/>
          </w:rPrChange>
        </w:rPr>
        <w:t>. If CDC-funded testing returns</w:t>
      </w:r>
      <w:r w:rsidR="00CC0917" w:rsidRPr="00F77336">
        <w:rPr>
          <w:rFonts w:ascii="Times New Roman" w:hAnsi="Times New Roman" w:cs="Times New Roman"/>
          <w:rPrChange w:id="592" w:author="Balasubramanian, Ruchita" w:date="2025-08-05T15:31:00Z" w16du:dateUtc="2025-08-05T19:31:00Z">
            <w:rPr/>
          </w:rPrChange>
        </w:rPr>
        <w:t xml:space="preserve"> to baseline levels by the end of</w:t>
      </w:r>
      <w:r w:rsidRPr="00F77336">
        <w:rPr>
          <w:rFonts w:ascii="Times New Roman" w:hAnsi="Times New Roman" w:cs="Times New Roman"/>
          <w:rPrChange w:id="593" w:author="Balasubramanian, Ruchita" w:date="2025-08-05T15:31:00Z" w16du:dateUtc="2025-08-05T19:31:00Z">
            <w:rPr/>
          </w:rPrChange>
        </w:rPr>
        <w:t xml:space="preserve"> 2027</w:t>
      </w:r>
      <w:r w:rsidR="00CC0917" w:rsidRPr="00F77336">
        <w:rPr>
          <w:rFonts w:ascii="Times New Roman" w:hAnsi="Times New Roman" w:cs="Times New Roman"/>
          <w:rPrChange w:id="594" w:author="Balasubramanian, Ruchita" w:date="2025-08-05T15:31:00Z" w16du:dateUtc="2025-08-05T19:31:00Z">
            <w:rPr/>
          </w:rPrChange>
        </w:rPr>
        <w:t xml:space="preserve"> (“Brief Interruption”)</w:t>
      </w:r>
      <w:r w:rsidRPr="00F77336">
        <w:rPr>
          <w:rFonts w:ascii="Times New Roman" w:hAnsi="Times New Roman" w:cs="Times New Roman"/>
          <w:rPrChange w:id="595" w:author="Balasubramanian, Ruchita" w:date="2025-08-05T15:31:00Z" w16du:dateUtc="2025-08-05T19:31:00Z">
            <w:rPr/>
          </w:rPrChange>
        </w:rPr>
        <w:t>, the model project</w:t>
      </w:r>
      <w:r w:rsidR="00CC0917" w:rsidRPr="00F77336">
        <w:rPr>
          <w:rFonts w:ascii="Times New Roman" w:hAnsi="Times New Roman" w:cs="Times New Roman"/>
          <w:rPrChange w:id="596" w:author="Balasubramanian, Ruchita" w:date="2025-08-05T15:31:00Z" w16du:dateUtc="2025-08-05T19:31:00Z">
            <w:rPr/>
          </w:rPrChange>
        </w:rPr>
        <w:t>s</w:t>
      </w:r>
      <w:r w:rsidRPr="00F77336">
        <w:rPr>
          <w:rFonts w:ascii="Times New Roman" w:hAnsi="Times New Roman" w:cs="Times New Roman"/>
          <w:rPrChange w:id="597" w:author="Balasubramanian, Ruchita" w:date="2025-08-05T15:31:00Z" w16du:dateUtc="2025-08-05T19:31:00Z">
            <w:rPr/>
          </w:rPrChange>
        </w:rPr>
        <w:t xml:space="preserve"> 5,0</w:t>
      </w:r>
      <w:ins w:id="598" w:author="Balasubramanian, Ruchita" w:date="2025-08-06T09:50:00Z" w16du:dateUtc="2025-08-06T13:50:00Z">
        <w:r w:rsidR="00C9288C">
          <w:rPr>
            <w:rFonts w:ascii="Times New Roman" w:hAnsi="Times New Roman" w:cs="Times New Roman"/>
          </w:rPr>
          <w:t>12</w:t>
        </w:r>
      </w:ins>
      <w:del w:id="599" w:author="Balasubramanian, Ruchita" w:date="2025-08-06T09:50:00Z" w16du:dateUtc="2025-08-06T13:50:00Z">
        <w:r w:rsidRPr="00F77336" w:rsidDel="00C9288C">
          <w:rPr>
            <w:rFonts w:ascii="Times New Roman" w:hAnsi="Times New Roman" w:cs="Times New Roman"/>
            <w:rPrChange w:id="600" w:author="Balasubramanian, Ruchita" w:date="2025-08-05T15:31:00Z" w16du:dateUtc="2025-08-05T19:31:00Z">
              <w:rPr/>
            </w:rPrChange>
          </w:rPr>
          <w:delText>27</w:delText>
        </w:r>
      </w:del>
      <w:r w:rsidRPr="00F77336">
        <w:rPr>
          <w:rFonts w:ascii="Times New Roman" w:hAnsi="Times New Roman" w:cs="Times New Roman"/>
          <w:rPrChange w:id="601" w:author="Balasubramanian, Ruchita" w:date="2025-08-05T15:31:00Z" w16du:dateUtc="2025-08-05T19:31:00Z">
            <w:rPr/>
          </w:rPrChange>
        </w:rPr>
        <w:t xml:space="preserve"> (1,9</w:t>
      </w:r>
      <w:ins w:id="602" w:author="Balasubramanian, Ruchita" w:date="2025-08-06T09:50:00Z" w16du:dateUtc="2025-08-06T13:50:00Z">
        <w:r w:rsidR="00C9288C">
          <w:rPr>
            <w:rFonts w:ascii="Times New Roman" w:hAnsi="Times New Roman" w:cs="Times New Roman"/>
          </w:rPr>
          <w:t>39</w:t>
        </w:r>
      </w:ins>
      <w:del w:id="603" w:author="Balasubramanian, Ruchita" w:date="2025-08-06T09:50:00Z" w16du:dateUtc="2025-08-06T13:50:00Z">
        <w:r w:rsidRPr="00F77336" w:rsidDel="00C9288C">
          <w:rPr>
            <w:rFonts w:ascii="Times New Roman" w:hAnsi="Times New Roman" w:cs="Times New Roman"/>
            <w:rPrChange w:id="604" w:author="Balasubramanian, Ruchita" w:date="2025-08-05T15:31:00Z" w16du:dateUtc="2025-08-05T19:31:00Z">
              <w:rPr/>
            </w:rPrChange>
          </w:rPr>
          <w:delText>42</w:delText>
        </w:r>
      </w:del>
      <w:r w:rsidRPr="00F77336">
        <w:rPr>
          <w:rFonts w:ascii="Times New Roman" w:hAnsi="Times New Roman" w:cs="Times New Roman"/>
          <w:rPrChange w:id="605" w:author="Balasubramanian, Ruchita" w:date="2025-08-05T15:31:00Z" w16du:dateUtc="2025-08-05T19:31:00Z">
            <w:rPr/>
          </w:rPrChange>
        </w:rPr>
        <w:t xml:space="preserve"> </w:t>
      </w:r>
      <w:r w:rsidR="00BA6EE1" w:rsidRPr="00F77336">
        <w:rPr>
          <w:rFonts w:ascii="Times New Roman" w:hAnsi="Times New Roman" w:cs="Times New Roman"/>
          <w:rPrChange w:id="606" w:author="Balasubramanian, Ruchita" w:date="2025-08-05T15:31:00Z" w16du:dateUtc="2025-08-05T19:31:00Z">
            <w:rPr/>
          </w:rPrChange>
        </w:rPr>
        <w:t>to</w:t>
      </w:r>
      <w:r w:rsidRPr="00F77336">
        <w:rPr>
          <w:rFonts w:ascii="Times New Roman" w:hAnsi="Times New Roman" w:cs="Times New Roman"/>
          <w:rPrChange w:id="607" w:author="Balasubramanian, Ruchita" w:date="2025-08-05T15:31:00Z" w16du:dateUtc="2025-08-05T19:31:00Z">
            <w:rPr/>
          </w:rPrChange>
        </w:rPr>
        <w:t xml:space="preserve"> 8,06</w:t>
      </w:r>
      <w:ins w:id="608" w:author="Balasubramanian, Ruchita" w:date="2025-08-06T09:50:00Z" w16du:dateUtc="2025-08-06T13:50:00Z">
        <w:r w:rsidR="00C9288C">
          <w:rPr>
            <w:rFonts w:ascii="Times New Roman" w:hAnsi="Times New Roman" w:cs="Times New Roman"/>
          </w:rPr>
          <w:t>1</w:t>
        </w:r>
      </w:ins>
      <w:del w:id="609" w:author="Balasubramanian, Ruchita" w:date="2025-08-06T09:50:00Z" w16du:dateUtc="2025-08-06T13:50:00Z">
        <w:r w:rsidRPr="00F77336" w:rsidDel="00C9288C">
          <w:rPr>
            <w:rFonts w:ascii="Times New Roman" w:hAnsi="Times New Roman" w:cs="Times New Roman"/>
            <w:rPrChange w:id="610" w:author="Balasubramanian, Ruchita" w:date="2025-08-05T15:31:00Z" w16du:dateUtc="2025-08-05T19:31:00Z">
              <w:rPr/>
            </w:rPrChange>
          </w:rPr>
          <w:delText>6</w:delText>
        </w:r>
      </w:del>
      <w:r w:rsidRPr="00F77336">
        <w:rPr>
          <w:rFonts w:ascii="Times New Roman" w:hAnsi="Times New Roman" w:cs="Times New Roman"/>
          <w:rPrChange w:id="611" w:author="Balasubramanian, Ruchita" w:date="2025-08-05T15:31:00Z" w16du:dateUtc="2025-08-05T19:31:00Z">
            <w:rPr/>
          </w:rPrChange>
        </w:rPr>
        <w:t>) excess infections</w:t>
      </w:r>
      <w:r w:rsidR="00A25936" w:rsidRPr="00F77336">
        <w:rPr>
          <w:rFonts w:ascii="Times New Roman" w:hAnsi="Times New Roman" w:cs="Times New Roman"/>
          <w:rPrChange w:id="612" w:author="Balasubramanian, Ruchita" w:date="2025-08-05T15:31:00Z" w16du:dateUtc="2025-08-05T19:31:00Z">
            <w:rPr/>
          </w:rPrChange>
        </w:rPr>
        <w:t xml:space="preserve"> by 2030</w:t>
      </w:r>
      <w:r w:rsidRPr="00F77336">
        <w:rPr>
          <w:rFonts w:ascii="Times New Roman" w:hAnsi="Times New Roman" w:cs="Times New Roman"/>
          <w:rPrChange w:id="613" w:author="Balasubramanian, Ruchita" w:date="2025-08-05T15:31:00Z" w16du:dateUtc="2025-08-05T19:31:00Z">
            <w:rPr/>
          </w:rPrChange>
        </w:rPr>
        <w:t>, an increase of 3.9% (1.5 to 6.3%).</w:t>
      </w:r>
    </w:p>
    <w:p w14:paraId="0FC0A290" w14:textId="47652F69" w:rsidR="00F85F10" w:rsidRPr="00F77336" w:rsidRDefault="007B6CD6">
      <w:pPr>
        <w:rPr>
          <w:rFonts w:ascii="Times New Roman" w:hAnsi="Times New Roman" w:cs="Times New Roman"/>
          <w:rPrChange w:id="614" w:author="Balasubramanian, Ruchita" w:date="2025-08-05T15:31:00Z" w16du:dateUtc="2025-08-05T19:31:00Z">
            <w:rPr/>
          </w:rPrChange>
        </w:rPr>
      </w:pPr>
      <w:r w:rsidRPr="00C9288C">
        <w:rPr>
          <w:rFonts w:ascii="Times New Roman" w:hAnsi="Times New Roman" w:cs="Times New Roman"/>
          <w:highlight w:val="yellow"/>
          <w:rPrChange w:id="615" w:author="Balasubramanian, Ruchita" w:date="2025-08-06T09:50:00Z" w16du:dateUtc="2025-08-06T13:50:00Z">
            <w:rPr/>
          </w:rPrChange>
        </w:rPr>
        <w:t>We project that the increases in in</w:t>
      </w:r>
      <w:r w:rsidR="00CC0917" w:rsidRPr="00C9288C">
        <w:rPr>
          <w:rFonts w:ascii="Times New Roman" w:hAnsi="Times New Roman" w:cs="Times New Roman"/>
          <w:highlight w:val="yellow"/>
          <w:rPrChange w:id="616" w:author="Balasubramanian, Ruchita" w:date="2025-08-06T09:50:00Z" w16du:dateUtc="2025-08-06T13:50:00Z">
            <w:rPr/>
          </w:rPrChange>
        </w:rPr>
        <w:t>fections</w:t>
      </w:r>
      <w:r w:rsidRPr="00C9288C">
        <w:rPr>
          <w:rFonts w:ascii="Times New Roman" w:hAnsi="Times New Roman" w:cs="Times New Roman"/>
          <w:highlight w:val="yellow"/>
          <w:rPrChange w:id="617" w:author="Balasubramanian, Ruchita" w:date="2025-08-06T09:50:00Z" w16du:dateUtc="2025-08-06T13:50:00Z">
            <w:rPr/>
          </w:rPrChange>
        </w:rPr>
        <w:t xml:space="preserve"> would accrue more </w:t>
      </w:r>
      <w:r w:rsidR="00727FB8" w:rsidRPr="00C9288C">
        <w:rPr>
          <w:rFonts w:ascii="Times New Roman" w:hAnsi="Times New Roman" w:cs="Times New Roman"/>
          <w:highlight w:val="yellow"/>
          <w:rPrChange w:id="618" w:author="Balasubramanian, Ruchita" w:date="2025-08-06T09:50:00Z" w16du:dateUtc="2025-08-06T13:50:00Z">
            <w:rPr/>
          </w:rPrChange>
        </w:rPr>
        <w:t xml:space="preserve">in </w:t>
      </w:r>
      <w:r w:rsidRPr="00C9288C">
        <w:rPr>
          <w:rFonts w:ascii="Times New Roman" w:hAnsi="Times New Roman" w:cs="Times New Roman"/>
          <w:highlight w:val="yellow"/>
          <w:rPrChange w:id="619" w:author="Balasubramanian, Ruchita" w:date="2025-08-06T09:50:00Z" w16du:dateUtc="2025-08-06T13:50:00Z">
            <w:rPr/>
          </w:rPrChange>
        </w:rPr>
        <w:t>young adults</w:t>
      </w:r>
      <w:r w:rsidR="00CC0917" w:rsidRPr="00C9288C">
        <w:rPr>
          <w:rFonts w:ascii="Times New Roman" w:hAnsi="Times New Roman" w:cs="Times New Roman"/>
          <w:highlight w:val="yellow"/>
          <w:rPrChange w:id="620" w:author="Balasubramanian, Ruchita" w:date="2025-08-06T09:50:00Z" w16du:dateUtc="2025-08-06T13:50:00Z">
            <w:rPr/>
          </w:rPrChange>
        </w:rPr>
        <w:t>, with an estimated</w:t>
      </w:r>
      <w:r w:rsidRPr="00C9288C">
        <w:rPr>
          <w:rFonts w:ascii="Times New Roman" w:hAnsi="Times New Roman" w:cs="Times New Roman"/>
          <w:highlight w:val="yellow"/>
          <w:rPrChange w:id="621" w:author="Balasubramanian, Ruchita" w:date="2025-08-06T09:50:00Z" w16du:dateUtc="2025-08-06T13:50:00Z">
            <w:rPr/>
          </w:rPrChange>
        </w:rPr>
        <w:t xml:space="preserve"> 13% (5 to 22%) increase among 13-34</w:t>
      </w:r>
      <w:r w:rsidR="00EA1278" w:rsidRPr="00C9288C">
        <w:rPr>
          <w:rFonts w:ascii="Times New Roman" w:hAnsi="Times New Roman" w:cs="Times New Roman"/>
          <w:highlight w:val="yellow"/>
          <w:rPrChange w:id="622" w:author="Balasubramanian, Ruchita" w:date="2025-08-06T09:50:00Z" w16du:dateUtc="2025-08-06T13:50:00Z">
            <w:rPr/>
          </w:rPrChange>
        </w:rPr>
        <w:t>-</w:t>
      </w:r>
      <w:r w:rsidRPr="00C9288C">
        <w:rPr>
          <w:rFonts w:ascii="Times New Roman" w:hAnsi="Times New Roman" w:cs="Times New Roman"/>
          <w:highlight w:val="yellow"/>
          <w:rPrChange w:id="623" w:author="Balasubramanian, Ruchita" w:date="2025-08-06T09:50:00Z" w16du:dateUtc="2025-08-06T13:50:00Z">
            <w:rPr/>
          </w:rPrChange>
        </w:rPr>
        <w:t>year</w:t>
      </w:r>
      <w:r w:rsidR="00EA1278" w:rsidRPr="00C9288C">
        <w:rPr>
          <w:rFonts w:ascii="Times New Roman" w:hAnsi="Times New Roman" w:cs="Times New Roman"/>
          <w:highlight w:val="yellow"/>
          <w:rPrChange w:id="624" w:author="Balasubramanian, Ruchita" w:date="2025-08-06T09:50:00Z" w16du:dateUtc="2025-08-06T13:50:00Z">
            <w:rPr/>
          </w:rPrChange>
        </w:rPr>
        <w:t>-</w:t>
      </w:r>
      <w:r w:rsidRPr="00C9288C">
        <w:rPr>
          <w:rFonts w:ascii="Times New Roman" w:hAnsi="Times New Roman" w:cs="Times New Roman"/>
          <w:highlight w:val="yellow"/>
          <w:rPrChange w:id="625" w:author="Balasubramanian, Ruchita" w:date="2025-08-06T09:50:00Z" w16du:dateUtc="2025-08-06T13:50:00Z">
            <w:rPr/>
          </w:rPrChange>
        </w:rPr>
        <w:t xml:space="preserve">olds </w:t>
      </w:r>
      <w:r w:rsidR="00CC0917" w:rsidRPr="00C9288C">
        <w:rPr>
          <w:rFonts w:ascii="Times New Roman" w:hAnsi="Times New Roman" w:cs="Times New Roman"/>
          <w:highlight w:val="yellow"/>
          <w:rPrChange w:id="626" w:author="Balasubramanian, Ruchita" w:date="2025-08-06T09:50:00Z" w16du:dateUtc="2025-08-06T13:50:00Z">
            <w:rPr/>
          </w:rPrChange>
        </w:rPr>
        <w:t>versus</w:t>
      </w:r>
      <w:r w:rsidRPr="00C9288C">
        <w:rPr>
          <w:rFonts w:ascii="Times New Roman" w:hAnsi="Times New Roman" w:cs="Times New Roman"/>
          <w:highlight w:val="yellow"/>
          <w:rPrChange w:id="627" w:author="Balasubramanian, Ruchita" w:date="2025-08-06T09:50:00Z" w16du:dateUtc="2025-08-06T13:50:00Z">
            <w:rPr/>
          </w:rPrChange>
        </w:rPr>
        <w:t xml:space="preserve"> 6% (2 to 11%) among those over </w:t>
      </w:r>
      <w:r w:rsidR="00EA1278" w:rsidRPr="00C9288C">
        <w:rPr>
          <w:rFonts w:ascii="Times New Roman" w:hAnsi="Times New Roman" w:cs="Times New Roman"/>
          <w:highlight w:val="yellow"/>
          <w:rPrChange w:id="628" w:author="Balasubramanian, Ruchita" w:date="2025-08-06T09:50:00Z" w16du:dateUtc="2025-08-06T13:50:00Z">
            <w:rPr/>
          </w:rPrChange>
        </w:rPr>
        <w:t xml:space="preserve">age </w:t>
      </w:r>
      <w:r w:rsidRPr="00C9288C">
        <w:rPr>
          <w:rFonts w:ascii="Times New Roman" w:hAnsi="Times New Roman" w:cs="Times New Roman"/>
          <w:highlight w:val="yellow"/>
          <w:rPrChange w:id="629" w:author="Balasubramanian, Ruchita" w:date="2025-08-06T09:50:00Z" w16du:dateUtc="2025-08-06T13:50:00Z">
            <w:rPr/>
          </w:rPrChange>
        </w:rPr>
        <w:t>35. Excess infections</w:t>
      </w:r>
      <w:r w:rsidR="00CC0917" w:rsidRPr="00C9288C">
        <w:rPr>
          <w:rFonts w:ascii="Times New Roman" w:hAnsi="Times New Roman" w:cs="Times New Roman"/>
          <w:highlight w:val="yellow"/>
          <w:rPrChange w:id="630" w:author="Balasubramanian, Ruchita" w:date="2025-08-06T09:50:00Z" w16du:dateUtc="2025-08-06T13:50:00Z">
            <w:rPr/>
          </w:rPrChange>
        </w:rPr>
        <w:t xml:space="preserve"> are</w:t>
      </w:r>
      <w:r w:rsidRPr="00C9288C">
        <w:rPr>
          <w:rFonts w:ascii="Times New Roman" w:hAnsi="Times New Roman" w:cs="Times New Roman"/>
          <w:highlight w:val="yellow"/>
          <w:rPrChange w:id="631" w:author="Balasubramanian, Ruchita" w:date="2025-08-06T09:50:00Z" w16du:dateUtc="2025-08-06T13:50:00Z">
            <w:rPr/>
          </w:rPrChange>
        </w:rPr>
        <w:t xml:space="preserve"> also </w:t>
      </w:r>
      <w:r w:rsidR="00CC0917" w:rsidRPr="00C9288C">
        <w:rPr>
          <w:rFonts w:ascii="Times New Roman" w:hAnsi="Times New Roman" w:cs="Times New Roman"/>
          <w:highlight w:val="yellow"/>
          <w:rPrChange w:id="632" w:author="Balasubramanian, Ruchita" w:date="2025-08-06T09:50:00Z" w16du:dateUtc="2025-08-06T13:50:00Z">
            <w:rPr/>
          </w:rPrChange>
        </w:rPr>
        <w:t xml:space="preserve">projected to </w:t>
      </w:r>
      <w:r w:rsidRPr="00C9288C">
        <w:rPr>
          <w:rFonts w:ascii="Times New Roman" w:hAnsi="Times New Roman" w:cs="Times New Roman"/>
          <w:highlight w:val="yellow"/>
          <w:rPrChange w:id="633" w:author="Balasubramanian, Ruchita" w:date="2025-08-06T09:50:00Z" w16du:dateUtc="2025-08-06T13:50:00Z">
            <w:rPr/>
          </w:rPrChange>
        </w:rPr>
        <w:t>be higher among men who have sex with men</w:t>
      </w:r>
      <w:r w:rsidR="00CC0917" w:rsidRPr="00C9288C">
        <w:rPr>
          <w:rFonts w:ascii="Times New Roman" w:hAnsi="Times New Roman" w:cs="Times New Roman"/>
          <w:highlight w:val="yellow"/>
          <w:rPrChange w:id="634" w:author="Balasubramanian, Ruchita" w:date="2025-08-06T09:50:00Z" w16du:dateUtc="2025-08-06T13:50:00Z">
            <w:rPr/>
          </w:rPrChange>
        </w:rPr>
        <w:t xml:space="preserve"> </w:t>
      </w:r>
      <w:ins w:id="635" w:author="Balasubramanian, Ruchita" w:date="2025-08-06T09:50:00Z" w16du:dateUtc="2025-08-06T13:50:00Z">
        <w:r w:rsidR="00C9288C">
          <w:rPr>
            <w:rFonts w:ascii="Times New Roman" w:hAnsi="Times New Roman" w:cs="Times New Roman"/>
            <w:highlight w:val="yellow"/>
          </w:rPr>
          <w:t>(</w:t>
        </w:r>
      </w:ins>
      <w:del w:id="636" w:author="Balasubramanian, Ruchita" w:date="2025-08-06T09:50:00Z" w16du:dateUtc="2025-08-06T13:50:00Z">
        <w:r w:rsidR="00CC0917" w:rsidRPr="00C9288C" w:rsidDel="00C9288C">
          <w:rPr>
            <w:rFonts w:ascii="Times New Roman" w:hAnsi="Times New Roman" w:cs="Times New Roman"/>
            <w:highlight w:val="yellow"/>
            <w:rPrChange w:id="637" w:author="Balasubramanian, Ruchita" w:date="2025-08-06T09:50:00Z" w16du:dateUtc="2025-08-06T13:50:00Z">
              <w:rPr/>
            </w:rPrChange>
          </w:rPr>
          <w:delText>[</w:delText>
        </w:r>
      </w:del>
      <w:r w:rsidRPr="00C9288C">
        <w:rPr>
          <w:rFonts w:ascii="Times New Roman" w:hAnsi="Times New Roman" w:cs="Times New Roman"/>
          <w:highlight w:val="yellow"/>
          <w:rPrChange w:id="638" w:author="Balasubramanian, Ruchita" w:date="2025-08-06T09:50:00Z" w16du:dateUtc="2025-08-06T13:50:00Z">
            <w:rPr/>
          </w:rPrChange>
        </w:rPr>
        <w:t>11%</w:t>
      </w:r>
      <w:r w:rsidR="00CC0917" w:rsidRPr="00C9288C">
        <w:rPr>
          <w:rFonts w:ascii="Times New Roman" w:hAnsi="Times New Roman" w:cs="Times New Roman"/>
          <w:highlight w:val="yellow"/>
          <w:rPrChange w:id="639" w:author="Balasubramanian, Ruchita" w:date="2025-08-06T09:50:00Z" w16du:dateUtc="2025-08-06T13:50:00Z">
            <w:rPr/>
          </w:rPrChange>
        </w:rPr>
        <w:t xml:space="preserve"> increase</w:t>
      </w:r>
      <w:r w:rsidRPr="00C9288C">
        <w:rPr>
          <w:rFonts w:ascii="Times New Roman" w:hAnsi="Times New Roman" w:cs="Times New Roman"/>
          <w:highlight w:val="yellow"/>
          <w:rPrChange w:id="640" w:author="Balasubramanian, Ruchita" w:date="2025-08-06T09:50:00Z" w16du:dateUtc="2025-08-06T13:50:00Z">
            <w:rPr/>
          </w:rPrChange>
        </w:rPr>
        <w:t xml:space="preserve"> (4 to 20%)</w:t>
      </w:r>
      <w:r w:rsidR="00CC0917" w:rsidRPr="00C9288C">
        <w:rPr>
          <w:rFonts w:ascii="Times New Roman" w:hAnsi="Times New Roman" w:cs="Times New Roman"/>
          <w:highlight w:val="yellow"/>
          <w:rPrChange w:id="641" w:author="Balasubramanian, Ruchita" w:date="2025-08-06T09:50:00Z" w16du:dateUtc="2025-08-06T13:50:00Z">
            <w:rPr/>
          </w:rPrChange>
        </w:rPr>
        <w:t>]</w:t>
      </w:r>
      <w:r w:rsidRPr="00C9288C">
        <w:rPr>
          <w:rFonts w:ascii="Times New Roman" w:hAnsi="Times New Roman" w:cs="Times New Roman"/>
          <w:highlight w:val="yellow"/>
          <w:rPrChange w:id="642" w:author="Balasubramanian, Ruchita" w:date="2025-08-06T09:50:00Z" w16du:dateUtc="2025-08-06T13:50:00Z">
            <w:rPr/>
          </w:rPrChange>
        </w:rPr>
        <w:t xml:space="preserve"> and heterosexual men </w:t>
      </w:r>
      <w:ins w:id="643" w:author="Balasubramanian, Ruchita" w:date="2025-08-06T09:51:00Z" w16du:dateUtc="2025-08-06T13:51:00Z">
        <w:r w:rsidR="00C9288C">
          <w:rPr>
            <w:rFonts w:ascii="Times New Roman" w:hAnsi="Times New Roman" w:cs="Times New Roman"/>
            <w:highlight w:val="yellow"/>
          </w:rPr>
          <w:t>(</w:t>
        </w:r>
      </w:ins>
      <w:del w:id="644" w:author="Balasubramanian, Ruchita" w:date="2025-08-06T09:51:00Z" w16du:dateUtc="2025-08-06T13:51:00Z">
        <w:r w:rsidR="00CC0917" w:rsidRPr="00C9288C" w:rsidDel="00C9288C">
          <w:rPr>
            <w:rFonts w:ascii="Times New Roman" w:hAnsi="Times New Roman" w:cs="Times New Roman"/>
            <w:highlight w:val="yellow"/>
            <w:rPrChange w:id="645" w:author="Balasubramanian, Ruchita" w:date="2025-08-06T09:50:00Z" w16du:dateUtc="2025-08-06T13:50:00Z">
              <w:rPr/>
            </w:rPrChange>
          </w:rPr>
          <w:delText>[</w:delText>
        </w:r>
      </w:del>
      <w:r w:rsidRPr="00C9288C">
        <w:rPr>
          <w:rFonts w:ascii="Times New Roman" w:hAnsi="Times New Roman" w:cs="Times New Roman"/>
          <w:highlight w:val="yellow"/>
          <w:rPrChange w:id="646" w:author="Balasubramanian, Ruchita" w:date="2025-08-06T09:50:00Z" w16du:dateUtc="2025-08-06T13:50:00Z">
            <w:rPr/>
          </w:rPrChange>
        </w:rPr>
        <w:t>9%</w:t>
      </w:r>
      <w:r w:rsidR="00CC0917" w:rsidRPr="00C9288C">
        <w:rPr>
          <w:rFonts w:ascii="Times New Roman" w:hAnsi="Times New Roman" w:cs="Times New Roman"/>
          <w:highlight w:val="yellow"/>
          <w:rPrChange w:id="647" w:author="Balasubramanian, Ruchita" w:date="2025-08-06T09:50:00Z" w16du:dateUtc="2025-08-06T13:50:00Z">
            <w:rPr/>
          </w:rPrChange>
        </w:rPr>
        <w:t xml:space="preserve"> increase</w:t>
      </w:r>
      <w:r w:rsidRPr="00C9288C">
        <w:rPr>
          <w:rFonts w:ascii="Times New Roman" w:hAnsi="Times New Roman" w:cs="Times New Roman"/>
          <w:highlight w:val="yellow"/>
          <w:rPrChange w:id="648" w:author="Balasubramanian, Ruchita" w:date="2025-08-06T09:50:00Z" w16du:dateUtc="2025-08-06T13:50:00Z">
            <w:rPr/>
          </w:rPrChange>
        </w:rPr>
        <w:t xml:space="preserve"> (3 to 16%)</w:t>
      </w:r>
      <w:ins w:id="649" w:author="Balasubramanian, Ruchita" w:date="2025-08-06T09:51:00Z" w16du:dateUtc="2025-08-06T13:51:00Z">
        <w:r w:rsidR="00C9288C">
          <w:rPr>
            <w:rFonts w:ascii="Times New Roman" w:hAnsi="Times New Roman" w:cs="Times New Roman"/>
            <w:highlight w:val="yellow"/>
          </w:rPr>
          <w:t>)</w:t>
        </w:r>
      </w:ins>
      <w:del w:id="650" w:author="Balasubramanian, Ruchita" w:date="2025-08-06T09:51:00Z" w16du:dateUtc="2025-08-06T13:51:00Z">
        <w:r w:rsidR="00CC0917" w:rsidRPr="00C9288C" w:rsidDel="00C9288C">
          <w:rPr>
            <w:rFonts w:ascii="Times New Roman" w:hAnsi="Times New Roman" w:cs="Times New Roman"/>
            <w:highlight w:val="yellow"/>
            <w:rPrChange w:id="651" w:author="Balasubramanian, Ruchita" w:date="2025-08-06T09:50:00Z" w16du:dateUtc="2025-08-06T13:50:00Z">
              <w:rPr/>
            </w:rPrChange>
          </w:rPr>
          <w:delText>]</w:delText>
        </w:r>
        <w:r w:rsidRPr="00C9288C" w:rsidDel="00C9288C">
          <w:rPr>
            <w:rFonts w:ascii="Times New Roman" w:hAnsi="Times New Roman" w:cs="Times New Roman"/>
            <w:highlight w:val="yellow"/>
            <w:rPrChange w:id="652" w:author="Balasubramanian, Ruchita" w:date="2025-08-06T09:50:00Z" w16du:dateUtc="2025-08-06T13:50:00Z">
              <w:rPr/>
            </w:rPrChange>
          </w:rPr>
          <w:delText xml:space="preserve"> </w:delText>
        </w:r>
      </w:del>
      <w:r w:rsidRPr="00C9288C">
        <w:rPr>
          <w:rFonts w:ascii="Times New Roman" w:hAnsi="Times New Roman" w:cs="Times New Roman"/>
          <w:highlight w:val="yellow"/>
          <w:rPrChange w:id="653" w:author="Balasubramanian, Ruchita" w:date="2025-08-06T09:50:00Z" w16du:dateUtc="2025-08-06T13:50:00Z">
            <w:rPr/>
          </w:rPrChange>
        </w:rPr>
        <w:t xml:space="preserve">than among women </w:t>
      </w:r>
      <w:ins w:id="654" w:author="Balasubramanian, Ruchita" w:date="2025-08-06T09:51:00Z" w16du:dateUtc="2025-08-06T13:51:00Z">
        <w:r w:rsidR="00C9288C">
          <w:rPr>
            <w:rFonts w:ascii="Times New Roman" w:hAnsi="Times New Roman" w:cs="Times New Roman"/>
            <w:highlight w:val="yellow"/>
          </w:rPr>
          <w:t>(</w:t>
        </w:r>
      </w:ins>
      <w:del w:id="655" w:author="Balasubramanian, Ruchita" w:date="2025-08-06T09:51:00Z" w16du:dateUtc="2025-08-06T13:51:00Z">
        <w:r w:rsidR="00CC0917" w:rsidRPr="00C9288C" w:rsidDel="00C9288C">
          <w:rPr>
            <w:rFonts w:ascii="Times New Roman" w:hAnsi="Times New Roman" w:cs="Times New Roman"/>
            <w:highlight w:val="yellow"/>
            <w:rPrChange w:id="656" w:author="Balasubramanian, Ruchita" w:date="2025-08-06T09:50:00Z" w16du:dateUtc="2025-08-06T13:50:00Z">
              <w:rPr/>
            </w:rPrChange>
          </w:rPr>
          <w:delText>[</w:delText>
        </w:r>
      </w:del>
      <w:r w:rsidRPr="00C9288C">
        <w:rPr>
          <w:rFonts w:ascii="Times New Roman" w:hAnsi="Times New Roman" w:cs="Times New Roman"/>
          <w:highlight w:val="yellow"/>
          <w:rPrChange w:id="657" w:author="Balasubramanian, Ruchita" w:date="2025-08-06T09:50:00Z" w16du:dateUtc="2025-08-06T13:50:00Z">
            <w:rPr/>
          </w:rPrChange>
        </w:rPr>
        <w:t>7% (3 to 12%)</w:t>
      </w:r>
      <w:ins w:id="658" w:author="Balasubramanian, Ruchita" w:date="2025-08-06T09:51:00Z" w16du:dateUtc="2025-08-06T13:51:00Z">
        <w:r w:rsidR="00C9288C">
          <w:rPr>
            <w:rFonts w:ascii="Times New Roman" w:hAnsi="Times New Roman" w:cs="Times New Roman"/>
            <w:highlight w:val="yellow"/>
          </w:rPr>
          <w:t>)</w:t>
        </w:r>
      </w:ins>
      <w:del w:id="659" w:author="Balasubramanian, Ruchita" w:date="2025-08-06T09:51:00Z" w16du:dateUtc="2025-08-06T13:51:00Z">
        <w:r w:rsidR="00CC0917" w:rsidRPr="00C9288C" w:rsidDel="00C9288C">
          <w:rPr>
            <w:rFonts w:ascii="Times New Roman" w:hAnsi="Times New Roman" w:cs="Times New Roman"/>
            <w:highlight w:val="yellow"/>
            <w:rPrChange w:id="660" w:author="Balasubramanian, Ruchita" w:date="2025-08-06T09:50:00Z" w16du:dateUtc="2025-08-06T13:50:00Z">
              <w:rPr/>
            </w:rPrChange>
          </w:rPr>
          <w:delText>]</w:delText>
        </w:r>
      </w:del>
      <w:r w:rsidRPr="00C9288C">
        <w:rPr>
          <w:rFonts w:ascii="Times New Roman" w:hAnsi="Times New Roman" w:cs="Times New Roman"/>
          <w:highlight w:val="yellow"/>
          <w:rPrChange w:id="661" w:author="Balasubramanian, Ruchita" w:date="2025-08-06T09:50:00Z" w16du:dateUtc="2025-08-06T13:50:00Z">
            <w:rPr/>
          </w:rPrChange>
        </w:rPr>
        <w:t>. We d</w:t>
      </w:r>
      <w:r w:rsidR="00CC0917" w:rsidRPr="00C9288C">
        <w:rPr>
          <w:rFonts w:ascii="Times New Roman" w:hAnsi="Times New Roman" w:cs="Times New Roman"/>
          <w:highlight w:val="yellow"/>
          <w:rPrChange w:id="662" w:author="Balasubramanian, Ruchita" w:date="2025-08-06T09:50:00Z" w16du:dateUtc="2025-08-06T13:50:00Z">
            <w:rPr/>
          </w:rPrChange>
        </w:rPr>
        <w:t>o</w:t>
      </w:r>
      <w:r w:rsidRPr="00C9288C">
        <w:rPr>
          <w:rFonts w:ascii="Times New Roman" w:hAnsi="Times New Roman" w:cs="Times New Roman"/>
          <w:highlight w:val="yellow"/>
          <w:rPrChange w:id="663" w:author="Balasubramanian, Ruchita" w:date="2025-08-06T09:50:00Z" w16du:dateUtc="2025-08-06T13:50:00Z">
            <w:rPr/>
          </w:rPrChange>
        </w:rPr>
        <w:t xml:space="preserve"> not project </w:t>
      </w:r>
      <w:r w:rsidR="00727FB8" w:rsidRPr="00C9288C">
        <w:rPr>
          <w:rFonts w:ascii="Times New Roman" w:hAnsi="Times New Roman" w:cs="Times New Roman"/>
          <w:highlight w:val="yellow"/>
          <w:rPrChange w:id="664" w:author="Balasubramanian, Ruchita" w:date="2025-08-06T09:50:00Z" w16du:dateUtc="2025-08-06T13:50:00Z">
            <w:rPr/>
          </w:rPrChange>
        </w:rPr>
        <w:t xml:space="preserve">significant </w:t>
      </w:r>
      <w:r w:rsidRPr="00C9288C">
        <w:rPr>
          <w:rFonts w:ascii="Times New Roman" w:hAnsi="Times New Roman" w:cs="Times New Roman"/>
          <w:highlight w:val="yellow"/>
          <w:rPrChange w:id="665" w:author="Balasubramanian, Ruchita" w:date="2025-08-06T09:50:00Z" w16du:dateUtc="2025-08-06T13:50:00Z">
            <w:rPr/>
          </w:rPrChange>
        </w:rPr>
        <w:t>differences by race</w:t>
      </w:r>
      <w:r w:rsidR="00CC0917" w:rsidRPr="00C9288C">
        <w:rPr>
          <w:rFonts w:ascii="Times New Roman" w:hAnsi="Times New Roman" w:cs="Times New Roman"/>
          <w:highlight w:val="yellow"/>
          <w:rPrChange w:id="666" w:author="Balasubramanian, Ruchita" w:date="2025-08-06T09:50:00Z" w16du:dateUtc="2025-08-06T13:50:00Z">
            <w:rPr/>
          </w:rPrChange>
        </w:rPr>
        <w:t>, with an expected</w:t>
      </w:r>
      <w:r w:rsidRPr="00C9288C">
        <w:rPr>
          <w:rFonts w:ascii="Times New Roman" w:hAnsi="Times New Roman" w:cs="Times New Roman"/>
          <w:highlight w:val="yellow"/>
          <w:rPrChange w:id="667" w:author="Balasubramanian, Ruchita" w:date="2025-08-06T09:50:00Z" w16du:dateUtc="2025-08-06T13:50:00Z">
            <w:rPr/>
          </w:rPrChange>
        </w:rPr>
        <w:t xml:space="preserve"> 11% </w:t>
      </w:r>
      <w:r w:rsidR="00CC0917" w:rsidRPr="00C9288C">
        <w:rPr>
          <w:rFonts w:ascii="Times New Roman" w:hAnsi="Times New Roman" w:cs="Times New Roman"/>
          <w:highlight w:val="yellow"/>
          <w:rPrChange w:id="668" w:author="Balasubramanian, Ruchita" w:date="2025-08-06T09:50:00Z" w16du:dateUtc="2025-08-06T13:50:00Z">
            <w:rPr/>
          </w:rPrChange>
        </w:rPr>
        <w:t xml:space="preserve">increase in infections </w:t>
      </w:r>
      <w:r w:rsidRPr="00C9288C">
        <w:rPr>
          <w:rFonts w:ascii="Times New Roman" w:hAnsi="Times New Roman" w:cs="Times New Roman"/>
          <w:highlight w:val="yellow"/>
          <w:rPrChange w:id="669" w:author="Balasubramanian, Ruchita" w:date="2025-08-06T09:50:00Z" w16du:dateUtc="2025-08-06T13:50:00Z">
            <w:rPr/>
          </w:rPrChange>
        </w:rPr>
        <w:t xml:space="preserve">(4 to 19%) </w:t>
      </w:r>
      <w:r w:rsidR="00CC0917" w:rsidRPr="00C9288C">
        <w:rPr>
          <w:rFonts w:ascii="Times New Roman" w:hAnsi="Times New Roman" w:cs="Times New Roman"/>
          <w:highlight w:val="yellow"/>
          <w:rPrChange w:id="670" w:author="Balasubramanian, Ruchita" w:date="2025-08-06T09:50:00Z" w16du:dateUtc="2025-08-06T13:50:00Z">
            <w:rPr/>
          </w:rPrChange>
        </w:rPr>
        <w:t>among</w:t>
      </w:r>
      <w:r w:rsidRPr="00C9288C">
        <w:rPr>
          <w:rFonts w:ascii="Times New Roman" w:hAnsi="Times New Roman" w:cs="Times New Roman"/>
          <w:highlight w:val="yellow"/>
          <w:rPrChange w:id="671" w:author="Balasubramanian, Ruchita" w:date="2025-08-06T09:50:00Z" w16du:dateUtc="2025-08-06T13:50:00Z">
            <w:rPr/>
          </w:rPrChange>
        </w:rPr>
        <w:t xml:space="preserve"> Black adults, 9% (3 to 15%) </w:t>
      </w:r>
      <w:r w:rsidR="00CC0917" w:rsidRPr="00C9288C">
        <w:rPr>
          <w:rFonts w:ascii="Times New Roman" w:hAnsi="Times New Roman" w:cs="Times New Roman"/>
          <w:highlight w:val="yellow"/>
          <w:rPrChange w:id="672" w:author="Balasubramanian, Ruchita" w:date="2025-08-06T09:50:00Z" w16du:dateUtc="2025-08-06T13:50:00Z">
            <w:rPr/>
          </w:rPrChange>
        </w:rPr>
        <w:t>among</w:t>
      </w:r>
      <w:r w:rsidRPr="00C9288C">
        <w:rPr>
          <w:rFonts w:ascii="Times New Roman" w:hAnsi="Times New Roman" w:cs="Times New Roman"/>
          <w:highlight w:val="yellow"/>
          <w:rPrChange w:id="673" w:author="Balasubramanian, Ruchita" w:date="2025-08-06T09:50:00Z" w16du:dateUtc="2025-08-06T13:50:00Z">
            <w:rPr/>
          </w:rPrChange>
        </w:rPr>
        <w:t xml:space="preserve"> Hispanic adults, and 9% (3 to 16%) for non-Black, non-Hispanic adults.</w:t>
      </w:r>
    </w:p>
    <w:p w14:paraId="6C291C2B" w14:textId="2D0F327A" w:rsidR="00F85F10" w:rsidRPr="00F77336" w:rsidRDefault="00CC0917">
      <w:pPr>
        <w:rPr>
          <w:rFonts w:ascii="Times New Roman" w:hAnsi="Times New Roman" w:cs="Times New Roman"/>
          <w:rPrChange w:id="674" w:author="Balasubramanian, Ruchita" w:date="2025-08-05T15:31:00Z" w16du:dateUtc="2025-08-05T19:31:00Z">
            <w:rPr/>
          </w:rPrChange>
        </w:rPr>
      </w:pPr>
      <w:r w:rsidRPr="00F77336">
        <w:rPr>
          <w:rFonts w:ascii="Times New Roman" w:hAnsi="Times New Roman" w:cs="Times New Roman"/>
          <w:rPrChange w:id="675" w:author="Balasubramanian, Ruchita" w:date="2025-08-05T15:31:00Z" w16du:dateUtc="2025-08-05T19:31:00Z">
            <w:rPr/>
          </w:rPrChange>
        </w:rPr>
        <w:t>Among all parameters in the model, t</w:t>
      </w:r>
      <w:r w:rsidR="007B6CD6" w:rsidRPr="00F77336">
        <w:rPr>
          <w:rFonts w:ascii="Times New Roman" w:hAnsi="Times New Roman" w:cs="Times New Roman"/>
          <w:rPrChange w:id="676" w:author="Balasubramanian, Ruchita" w:date="2025-08-05T15:31:00Z" w16du:dateUtc="2025-08-05T19:31:00Z">
            <w:rPr/>
          </w:rPrChange>
        </w:rPr>
        <w:t xml:space="preserve">he proportion of diagnoses made by CDC-funded tests </w:t>
      </w:r>
      <w:r w:rsidRPr="00F77336">
        <w:rPr>
          <w:rFonts w:ascii="Times New Roman" w:hAnsi="Times New Roman" w:cs="Times New Roman"/>
          <w:rPrChange w:id="677" w:author="Balasubramanian, Ruchita" w:date="2025-08-05T15:31:00Z" w16du:dateUtc="2025-08-05T19:31:00Z">
            <w:rPr/>
          </w:rPrChange>
        </w:rPr>
        <w:t>at the state level</w:t>
      </w:r>
      <w:r w:rsidR="007B6CD6" w:rsidRPr="00F77336">
        <w:rPr>
          <w:rFonts w:ascii="Times New Roman" w:hAnsi="Times New Roman" w:cs="Times New Roman"/>
          <w:rPrChange w:id="678" w:author="Balasubramanian, Ruchita" w:date="2025-08-05T15:31:00Z" w16du:dateUtc="2025-08-05T19:31:00Z">
            <w:rPr/>
          </w:rPrChange>
        </w:rPr>
        <w:t xml:space="preserve"> and the proportion of the state’s HIV tests th</w:t>
      </w:r>
      <w:r w:rsidR="00727FB8" w:rsidRPr="00F77336">
        <w:rPr>
          <w:rFonts w:ascii="Times New Roman" w:hAnsi="Times New Roman" w:cs="Times New Roman"/>
          <w:rPrChange w:id="679" w:author="Balasubramanian, Ruchita" w:date="2025-08-05T15:31:00Z" w16du:dateUtc="2025-08-05T19:31:00Z">
            <w:rPr/>
          </w:rPrChange>
        </w:rPr>
        <w:t xml:space="preserve">at the CDC </w:t>
      </w:r>
      <w:r w:rsidR="007B6CD6" w:rsidRPr="00F77336">
        <w:rPr>
          <w:rFonts w:ascii="Times New Roman" w:hAnsi="Times New Roman" w:cs="Times New Roman"/>
          <w:rPrChange w:id="680" w:author="Balasubramanian, Ruchita" w:date="2025-08-05T15:31:00Z" w16du:dateUtc="2025-08-05T19:31:00Z">
            <w:rPr/>
          </w:rPrChange>
        </w:rPr>
        <w:t xml:space="preserve">funded </w:t>
      </w:r>
      <w:r w:rsidRPr="00F77336">
        <w:rPr>
          <w:rFonts w:ascii="Times New Roman" w:hAnsi="Times New Roman" w:cs="Times New Roman"/>
          <w:rPrChange w:id="681" w:author="Balasubramanian, Ruchita" w:date="2025-08-05T15:31:00Z" w16du:dateUtc="2025-08-05T19:31:00Z">
            <w:rPr/>
          </w:rPrChange>
        </w:rPr>
        <w:t xml:space="preserve">had the highest correlation with the projected impact of ending CDC funding for HIV testing </w:t>
      </w:r>
      <w:r w:rsidR="007B6CD6" w:rsidRPr="00F77336">
        <w:rPr>
          <w:rFonts w:ascii="Times New Roman" w:hAnsi="Times New Roman" w:cs="Times New Roman"/>
          <w:rPrChange w:id="682" w:author="Balasubramanian, Ruchita" w:date="2025-08-05T15:31:00Z" w16du:dateUtc="2025-08-05T19:31:00Z">
            <w:rPr/>
          </w:rPrChange>
        </w:rPr>
        <w:t>(</w:t>
      </w:r>
      <w:r w:rsidRPr="00F77336">
        <w:rPr>
          <w:rFonts w:ascii="Times New Roman" w:hAnsi="Times New Roman" w:cs="Times New Roman"/>
          <w:rPrChange w:id="683" w:author="Balasubramanian, Ruchita" w:date="2025-08-05T15:31:00Z" w16du:dateUtc="2025-08-05T19:31:00Z">
            <w:rPr/>
          </w:rPrChange>
        </w:rPr>
        <w:t xml:space="preserve">Spearman correlation coefficients: 0.94 and </w:t>
      </w:r>
      <w:r w:rsidR="007B6CD6" w:rsidRPr="00F77336">
        <w:rPr>
          <w:rFonts w:ascii="Times New Roman" w:hAnsi="Times New Roman" w:cs="Times New Roman"/>
          <w:rPrChange w:id="684" w:author="Balasubramanian, Ruchita" w:date="2025-08-05T15:31:00Z" w16du:dateUtc="2025-08-05T19:31:00Z">
            <w:rPr/>
          </w:rPrChange>
        </w:rPr>
        <w:t>0.</w:t>
      </w:r>
      <w:r w:rsidR="003619D1" w:rsidRPr="00F77336">
        <w:rPr>
          <w:rFonts w:ascii="Times New Roman" w:hAnsi="Times New Roman" w:cs="Times New Roman"/>
          <w:rPrChange w:id="685" w:author="Balasubramanian, Ruchita" w:date="2025-08-05T15:31:00Z" w16du:dateUtc="2025-08-05T19:31:00Z">
            <w:rPr/>
          </w:rPrChange>
        </w:rPr>
        <w:t>71</w:t>
      </w:r>
      <w:r w:rsidR="007B6CD6" w:rsidRPr="00F77336">
        <w:rPr>
          <w:rFonts w:ascii="Times New Roman" w:hAnsi="Times New Roman" w:cs="Times New Roman"/>
          <w:rPrChange w:id="686" w:author="Balasubramanian, Ruchita" w:date="2025-08-05T15:31:00Z" w16du:dateUtc="2025-08-05T19:31:00Z">
            <w:rPr/>
          </w:rPrChange>
        </w:rPr>
        <w:t>). The impact</w:t>
      </w:r>
      <w:r w:rsidRPr="00F77336">
        <w:rPr>
          <w:rFonts w:ascii="Times New Roman" w:hAnsi="Times New Roman" w:cs="Times New Roman"/>
          <w:rPrChange w:id="687" w:author="Balasubramanian, Ruchita" w:date="2025-08-05T15:31:00Z" w16du:dateUtc="2025-08-05T19:31:00Z">
            <w:rPr/>
          </w:rPrChange>
        </w:rPr>
        <w:t xml:space="preserve"> of cessation of CDC-funded testing</w:t>
      </w:r>
      <w:r w:rsidR="007B6CD6" w:rsidRPr="00F77336">
        <w:rPr>
          <w:rFonts w:ascii="Times New Roman" w:hAnsi="Times New Roman" w:cs="Times New Roman"/>
          <w:rPrChange w:id="688" w:author="Balasubramanian, Ruchita" w:date="2025-08-05T15:31:00Z" w16du:dateUtc="2025-08-05T19:31:00Z">
            <w:rPr/>
          </w:rPrChange>
        </w:rPr>
        <w:t xml:space="preserve"> was also negatively correlated (-0.</w:t>
      </w:r>
      <w:r w:rsidR="003619D1" w:rsidRPr="00F77336">
        <w:rPr>
          <w:rFonts w:ascii="Times New Roman" w:hAnsi="Times New Roman" w:cs="Times New Roman"/>
          <w:rPrChange w:id="689" w:author="Balasubramanian, Ruchita" w:date="2025-08-05T15:31:00Z" w16du:dateUtc="2025-08-05T19:31:00Z">
            <w:rPr/>
          </w:rPrChange>
        </w:rPr>
        <w:t>58</w:t>
      </w:r>
      <w:r w:rsidR="007B6CD6" w:rsidRPr="00F77336">
        <w:rPr>
          <w:rFonts w:ascii="Times New Roman" w:hAnsi="Times New Roman" w:cs="Times New Roman"/>
          <w:rPrChange w:id="690" w:author="Balasubramanian, Ruchita" w:date="2025-08-05T15:31:00Z" w16du:dateUtc="2025-08-05T19:31:00Z">
            <w:rPr/>
          </w:rPrChange>
        </w:rPr>
        <w:t xml:space="preserve">) with the urbanicity of states’ HIV epidemics: </w:t>
      </w:r>
      <w:r w:rsidR="00EA1278" w:rsidRPr="00F77336">
        <w:rPr>
          <w:rFonts w:ascii="Times New Roman" w:hAnsi="Times New Roman" w:cs="Times New Roman"/>
          <w:rPrChange w:id="691" w:author="Balasubramanian, Ruchita" w:date="2025-08-05T15:31:00Z" w16du:dateUtc="2025-08-05T19:31:00Z">
            <w:rPr/>
          </w:rPrChange>
        </w:rPr>
        <w:t xml:space="preserve">The </w:t>
      </w:r>
      <w:r w:rsidR="007B6CD6" w:rsidRPr="00F77336">
        <w:rPr>
          <w:rFonts w:ascii="Times New Roman" w:hAnsi="Times New Roman" w:cs="Times New Roman"/>
          <w:rPrChange w:id="692" w:author="Balasubramanian, Ruchita" w:date="2025-08-05T15:31:00Z" w16du:dateUtc="2025-08-05T19:31:00Z">
            <w:rPr/>
          </w:rPrChange>
        </w:rPr>
        <w:t>more a state’s</w:t>
      </w:r>
      <w:r w:rsidRPr="00F77336">
        <w:rPr>
          <w:rFonts w:ascii="Times New Roman" w:hAnsi="Times New Roman" w:cs="Times New Roman"/>
          <w:rPrChange w:id="693" w:author="Balasubramanian, Ruchita" w:date="2025-08-05T15:31:00Z" w16du:dateUtc="2025-08-05T19:31:00Z">
            <w:rPr/>
          </w:rPrChange>
        </w:rPr>
        <w:t xml:space="preserve"> HIV</w:t>
      </w:r>
      <w:r w:rsidR="007B6CD6" w:rsidRPr="00F77336">
        <w:rPr>
          <w:rFonts w:ascii="Times New Roman" w:hAnsi="Times New Roman" w:cs="Times New Roman"/>
          <w:rPrChange w:id="694" w:author="Balasubramanian, Ruchita" w:date="2025-08-05T15:31:00Z" w16du:dateUtc="2025-08-05T19:31:00Z">
            <w:rPr/>
          </w:rPrChange>
        </w:rPr>
        <w:t xml:space="preserve"> epidemic was situated in rural areas, the greater the impact of removing CDC funding for HIV tests (Figure 4).</w:t>
      </w:r>
    </w:p>
    <w:p w14:paraId="002A7DC2" w14:textId="3C549289" w:rsidR="00BA6EE1" w:rsidRPr="00F77336" w:rsidRDefault="00BA6EE1">
      <w:pPr>
        <w:rPr>
          <w:rFonts w:ascii="Times New Roman" w:hAnsi="Times New Roman" w:cs="Times New Roman"/>
          <w:rPrChange w:id="695" w:author="Balasubramanian, Ruchita" w:date="2025-08-05T15:31:00Z" w16du:dateUtc="2025-08-05T19:31:00Z">
            <w:rPr/>
          </w:rPrChange>
        </w:rPr>
      </w:pPr>
      <w:r w:rsidRPr="00F77336">
        <w:rPr>
          <w:rFonts w:ascii="Times New Roman" w:hAnsi="Times New Roman" w:cs="Times New Roman"/>
          <w:rPrChange w:id="696" w:author="Balasubramanian, Ruchita" w:date="2025-08-05T15:31:00Z" w16du:dateUtc="2025-08-05T19:31:00Z">
            <w:rPr/>
          </w:rPrChange>
        </w:rPr>
        <w:t>Across all states, we project that 9.9 million HIV tests would</w:t>
      </w:r>
      <w:r w:rsidR="00CC0917" w:rsidRPr="00F77336">
        <w:rPr>
          <w:rFonts w:ascii="Times New Roman" w:hAnsi="Times New Roman" w:cs="Times New Roman"/>
          <w:rPrChange w:id="697" w:author="Balasubramanian, Ruchita" w:date="2025-08-05T15:31:00Z" w16du:dateUtc="2025-08-05T19:31:00Z">
            <w:rPr/>
          </w:rPrChange>
        </w:rPr>
        <w:t xml:space="preserve"> be foregone</w:t>
      </w:r>
      <w:r w:rsidRPr="00F77336">
        <w:rPr>
          <w:rFonts w:ascii="Times New Roman" w:hAnsi="Times New Roman" w:cs="Times New Roman"/>
          <w:rPrChange w:id="698" w:author="Balasubramanian, Ruchita" w:date="2025-08-05T15:31:00Z" w16du:dateUtc="2025-08-05T19:31:00Z">
            <w:rPr/>
          </w:rPrChange>
        </w:rPr>
        <w:t xml:space="preserve"> from 2025 to 2030 in the “Cessation” scenario</w:t>
      </w:r>
      <w:r w:rsidR="00CC0917" w:rsidRPr="00F77336">
        <w:rPr>
          <w:rFonts w:ascii="Times New Roman" w:hAnsi="Times New Roman" w:cs="Times New Roman"/>
          <w:rPrChange w:id="699" w:author="Balasubramanian, Ruchita" w:date="2025-08-05T15:31:00Z" w16du:dateUtc="2025-08-05T19:31:00Z">
            <w:rPr/>
          </w:rPrChange>
        </w:rPr>
        <w:t>, yielding one excess infection for every</w:t>
      </w:r>
      <w:r w:rsidRPr="00F77336">
        <w:rPr>
          <w:rFonts w:ascii="Times New Roman" w:hAnsi="Times New Roman" w:cs="Times New Roman"/>
          <w:rPrChange w:id="700" w:author="Balasubramanian, Ruchita" w:date="2025-08-05T15:31:00Z" w16du:dateUtc="2025-08-05T19:31:00Z">
            <w:rPr/>
          </w:rPrChange>
        </w:rPr>
        <w:t xml:space="preserve"> 91</w:t>
      </w:r>
      <w:ins w:id="701" w:author="Balasubramanian, Ruchita" w:date="2025-08-06T09:52:00Z" w16du:dateUtc="2025-08-06T13:52:00Z">
        <w:r w:rsidR="00C9288C">
          <w:rPr>
            <w:rFonts w:ascii="Times New Roman" w:hAnsi="Times New Roman" w:cs="Times New Roman"/>
          </w:rPr>
          <w:t>3</w:t>
        </w:r>
      </w:ins>
      <w:del w:id="702" w:author="Balasubramanian, Ruchita" w:date="2025-08-06T09:52:00Z" w16du:dateUtc="2025-08-06T13:52:00Z">
        <w:r w:rsidRPr="00F77336" w:rsidDel="00C9288C">
          <w:rPr>
            <w:rFonts w:ascii="Times New Roman" w:hAnsi="Times New Roman" w:cs="Times New Roman"/>
            <w:rPrChange w:id="703" w:author="Balasubramanian, Ruchita" w:date="2025-08-05T15:31:00Z" w16du:dateUtc="2025-08-05T19:31:00Z">
              <w:rPr/>
            </w:rPrChange>
          </w:rPr>
          <w:delText>1</w:delText>
        </w:r>
      </w:del>
      <w:r w:rsidRPr="00F77336">
        <w:rPr>
          <w:rFonts w:ascii="Times New Roman" w:hAnsi="Times New Roman" w:cs="Times New Roman"/>
          <w:rPrChange w:id="704" w:author="Balasubramanian, Ruchita" w:date="2025-08-05T15:31:00Z" w16du:dateUtc="2025-08-05T19:31:00Z">
            <w:rPr/>
          </w:rPrChange>
        </w:rPr>
        <w:t xml:space="preserve"> tests not funded by the CDC (95% </w:t>
      </w:r>
      <w:proofErr w:type="spellStart"/>
      <w:r w:rsidRPr="00F77336">
        <w:rPr>
          <w:rFonts w:ascii="Times New Roman" w:hAnsi="Times New Roman" w:cs="Times New Roman"/>
          <w:rPrChange w:id="705" w:author="Balasubramanian, Ruchita" w:date="2025-08-05T15:31:00Z" w16du:dateUtc="2025-08-05T19:31:00Z">
            <w:rPr/>
          </w:rPrChange>
        </w:rPr>
        <w:t>CrI</w:t>
      </w:r>
      <w:proofErr w:type="spellEnd"/>
      <w:r w:rsidRPr="00F77336">
        <w:rPr>
          <w:rFonts w:ascii="Times New Roman" w:hAnsi="Times New Roman" w:cs="Times New Roman"/>
          <w:rPrChange w:id="706" w:author="Balasubramanian, Ruchita" w:date="2025-08-05T15:31:00Z" w16du:dateUtc="2025-08-05T19:31:00Z">
            <w:rPr/>
          </w:rPrChange>
        </w:rPr>
        <w:t xml:space="preserve"> 45</w:t>
      </w:r>
      <w:ins w:id="707" w:author="Balasubramanian, Ruchita" w:date="2025-08-06T09:52:00Z" w16du:dateUtc="2025-08-06T13:52:00Z">
        <w:r w:rsidR="00C9288C">
          <w:rPr>
            <w:rFonts w:ascii="Times New Roman" w:hAnsi="Times New Roman" w:cs="Times New Roman"/>
          </w:rPr>
          <w:t>3</w:t>
        </w:r>
      </w:ins>
      <w:del w:id="708" w:author="Balasubramanian, Ruchita" w:date="2025-08-06T09:52:00Z" w16du:dateUtc="2025-08-06T13:52:00Z">
        <w:r w:rsidRPr="00F77336" w:rsidDel="00C9288C">
          <w:rPr>
            <w:rFonts w:ascii="Times New Roman" w:hAnsi="Times New Roman" w:cs="Times New Roman"/>
            <w:rPrChange w:id="709" w:author="Balasubramanian, Ruchita" w:date="2025-08-05T15:31:00Z" w16du:dateUtc="2025-08-05T19:31:00Z">
              <w:rPr/>
            </w:rPrChange>
          </w:rPr>
          <w:delText>2</w:delText>
        </w:r>
      </w:del>
      <w:r w:rsidRPr="00F77336">
        <w:rPr>
          <w:rFonts w:ascii="Times New Roman" w:hAnsi="Times New Roman" w:cs="Times New Roman"/>
          <w:rPrChange w:id="710" w:author="Balasubramanian, Ruchita" w:date="2025-08-05T15:31:00Z" w16du:dateUtc="2025-08-05T19:31:00Z">
            <w:rPr/>
          </w:rPrChange>
        </w:rPr>
        <w:t xml:space="preserve"> to 2,14</w:t>
      </w:r>
      <w:ins w:id="711" w:author="Balasubramanian, Ruchita" w:date="2025-08-06T09:52:00Z" w16du:dateUtc="2025-08-06T13:52:00Z">
        <w:r w:rsidR="00C9288C">
          <w:rPr>
            <w:rFonts w:ascii="Times New Roman" w:hAnsi="Times New Roman" w:cs="Times New Roman"/>
          </w:rPr>
          <w:t>5</w:t>
        </w:r>
      </w:ins>
      <w:del w:id="712" w:author="Balasubramanian, Ruchita" w:date="2025-08-06T09:52:00Z" w16du:dateUtc="2025-08-06T13:52:00Z">
        <w:r w:rsidRPr="00F77336" w:rsidDel="00C9288C">
          <w:rPr>
            <w:rFonts w:ascii="Times New Roman" w:hAnsi="Times New Roman" w:cs="Times New Roman"/>
            <w:rPrChange w:id="713" w:author="Balasubramanian, Ruchita" w:date="2025-08-05T15:31:00Z" w16du:dateUtc="2025-08-05T19:31:00Z">
              <w:rPr/>
            </w:rPrChange>
          </w:rPr>
          <w:delText>2</w:delText>
        </w:r>
      </w:del>
      <w:r w:rsidRPr="00F77336">
        <w:rPr>
          <w:rFonts w:ascii="Times New Roman" w:hAnsi="Times New Roman" w:cs="Times New Roman"/>
          <w:rPrChange w:id="714" w:author="Balasubramanian, Ruchita" w:date="2025-08-05T15:31:00Z" w16du:dateUtc="2025-08-05T19:31:00Z">
            <w:rPr/>
          </w:rPrChange>
        </w:rPr>
        <w:t xml:space="preserve">). The </w:t>
      </w:r>
      <w:r w:rsidR="00CC0917" w:rsidRPr="00F77336">
        <w:rPr>
          <w:rFonts w:ascii="Times New Roman" w:hAnsi="Times New Roman" w:cs="Times New Roman"/>
          <w:rPrChange w:id="715" w:author="Balasubramanian, Ruchita" w:date="2025-08-05T15:31:00Z" w16du:dateUtc="2025-08-05T19:31:00Z">
            <w:rPr/>
          </w:rPrChange>
        </w:rPr>
        <w:t xml:space="preserve">projected </w:t>
      </w:r>
      <w:r w:rsidRPr="00F77336">
        <w:rPr>
          <w:rFonts w:ascii="Times New Roman" w:hAnsi="Times New Roman" w:cs="Times New Roman"/>
          <w:rPrChange w:id="716" w:author="Balasubramanian, Ruchita" w:date="2025-08-05T15:31:00Z" w16du:dateUtc="2025-08-05T19:31:00Z">
            <w:rPr/>
          </w:rPrChange>
        </w:rPr>
        <w:t>efficiency of CDC-funded tests varie</w:t>
      </w:r>
      <w:r w:rsidR="00CC0917" w:rsidRPr="00F77336">
        <w:rPr>
          <w:rFonts w:ascii="Times New Roman" w:hAnsi="Times New Roman" w:cs="Times New Roman"/>
          <w:rPrChange w:id="717" w:author="Balasubramanian, Ruchita" w:date="2025-08-05T15:31:00Z" w16du:dateUtc="2025-08-05T19:31:00Z">
            <w:rPr/>
          </w:rPrChange>
        </w:rPr>
        <w:t>s</w:t>
      </w:r>
      <w:r w:rsidRPr="00F77336">
        <w:rPr>
          <w:rFonts w:ascii="Times New Roman" w:hAnsi="Times New Roman" w:cs="Times New Roman"/>
          <w:rPrChange w:id="718" w:author="Balasubramanian, Ruchita" w:date="2025-08-05T15:31:00Z" w16du:dateUtc="2025-08-05T19:31:00Z">
            <w:rPr/>
          </w:rPrChange>
        </w:rPr>
        <w:t xml:space="preserve"> between </w:t>
      </w:r>
      <w:r w:rsidRPr="00F77336">
        <w:rPr>
          <w:rFonts w:ascii="Times New Roman" w:hAnsi="Times New Roman" w:cs="Times New Roman"/>
          <w:rPrChange w:id="719" w:author="Balasubramanian, Ruchita" w:date="2025-08-05T15:31:00Z" w16du:dateUtc="2025-08-05T19:31:00Z">
            <w:rPr/>
          </w:rPrChange>
        </w:rPr>
        <w:lastRenderedPageBreak/>
        <w:t>states, ranging from 137 (63 to 327) tests</w:t>
      </w:r>
      <w:r w:rsidR="00090D4A" w:rsidRPr="00F77336">
        <w:rPr>
          <w:rFonts w:ascii="Times New Roman" w:hAnsi="Times New Roman" w:cs="Times New Roman"/>
          <w:rPrChange w:id="720" w:author="Balasubramanian, Ruchita" w:date="2025-08-05T15:31:00Z" w16du:dateUtc="2025-08-05T19:31:00Z">
            <w:rPr/>
          </w:rPrChange>
        </w:rPr>
        <w:t xml:space="preserve"> not done</w:t>
      </w:r>
      <w:r w:rsidRPr="00F77336">
        <w:rPr>
          <w:rFonts w:ascii="Times New Roman" w:hAnsi="Times New Roman" w:cs="Times New Roman"/>
          <w:rPrChange w:id="721" w:author="Balasubramanian, Ruchita" w:date="2025-08-05T15:31:00Z" w16du:dateUtc="2025-08-05T19:31:00Z">
            <w:rPr/>
          </w:rPrChange>
        </w:rPr>
        <w:t xml:space="preserve"> </w:t>
      </w:r>
      <w:r w:rsidR="00090D4A" w:rsidRPr="00F77336">
        <w:rPr>
          <w:rFonts w:ascii="Times New Roman" w:hAnsi="Times New Roman" w:cs="Times New Roman"/>
          <w:rPrChange w:id="722" w:author="Balasubramanian, Ruchita" w:date="2025-08-05T15:31:00Z" w16du:dateUtc="2025-08-05T19:31:00Z">
            <w:rPr/>
          </w:rPrChange>
        </w:rPr>
        <w:t xml:space="preserve">per one </w:t>
      </w:r>
      <w:r w:rsidRPr="00F77336">
        <w:rPr>
          <w:rFonts w:ascii="Times New Roman" w:hAnsi="Times New Roman" w:cs="Times New Roman"/>
          <w:rPrChange w:id="723" w:author="Balasubramanian, Ruchita" w:date="2025-08-05T15:31:00Z" w16du:dateUtc="2025-08-05T19:31:00Z">
            <w:rPr/>
          </w:rPrChange>
        </w:rPr>
        <w:t>excess infection in Ohio to 4,3</w:t>
      </w:r>
      <w:ins w:id="724" w:author="Balasubramanian, Ruchita" w:date="2025-08-06T09:53:00Z" w16du:dateUtc="2025-08-06T13:53:00Z">
        <w:r w:rsidR="00C9288C">
          <w:rPr>
            <w:rFonts w:ascii="Times New Roman" w:hAnsi="Times New Roman" w:cs="Times New Roman"/>
          </w:rPr>
          <w:t>96</w:t>
        </w:r>
      </w:ins>
      <w:del w:id="725" w:author="Balasubramanian, Ruchita" w:date="2025-08-06T09:53:00Z" w16du:dateUtc="2025-08-06T13:53:00Z">
        <w:r w:rsidRPr="00F77336" w:rsidDel="00C9288C">
          <w:rPr>
            <w:rFonts w:ascii="Times New Roman" w:hAnsi="Times New Roman" w:cs="Times New Roman"/>
            <w:rPrChange w:id="726" w:author="Balasubramanian, Ruchita" w:date="2025-08-05T15:31:00Z" w16du:dateUtc="2025-08-05T19:31:00Z">
              <w:rPr/>
            </w:rPrChange>
          </w:rPr>
          <w:delText>10</w:delText>
        </w:r>
      </w:del>
      <w:r w:rsidRPr="00F77336">
        <w:rPr>
          <w:rFonts w:ascii="Times New Roman" w:hAnsi="Times New Roman" w:cs="Times New Roman"/>
          <w:rPrChange w:id="727" w:author="Balasubramanian, Ruchita" w:date="2025-08-05T15:31:00Z" w16du:dateUtc="2025-08-05T19:31:00Z">
            <w:rPr/>
          </w:rPrChange>
        </w:rPr>
        <w:t xml:space="preserve"> (2,1</w:t>
      </w:r>
      <w:ins w:id="728" w:author="Balasubramanian, Ruchita" w:date="2025-08-06T09:53:00Z" w16du:dateUtc="2025-08-06T13:53:00Z">
        <w:r w:rsidR="00C9288C">
          <w:rPr>
            <w:rFonts w:ascii="Times New Roman" w:hAnsi="Times New Roman" w:cs="Times New Roman"/>
          </w:rPr>
          <w:t>94</w:t>
        </w:r>
      </w:ins>
      <w:del w:id="729" w:author="Balasubramanian, Ruchita" w:date="2025-08-06T09:53:00Z" w16du:dateUtc="2025-08-06T13:53:00Z">
        <w:r w:rsidRPr="00F77336" w:rsidDel="00C9288C">
          <w:rPr>
            <w:rFonts w:ascii="Times New Roman" w:hAnsi="Times New Roman" w:cs="Times New Roman"/>
            <w:rPrChange w:id="730" w:author="Balasubramanian, Ruchita" w:date="2025-08-05T15:31:00Z" w16du:dateUtc="2025-08-05T19:31:00Z">
              <w:rPr/>
            </w:rPrChange>
          </w:rPr>
          <w:delText>57</w:delText>
        </w:r>
      </w:del>
      <w:r w:rsidRPr="00F77336">
        <w:rPr>
          <w:rFonts w:ascii="Times New Roman" w:hAnsi="Times New Roman" w:cs="Times New Roman"/>
          <w:rPrChange w:id="731" w:author="Balasubramanian, Ruchita" w:date="2025-08-05T15:31:00Z" w16du:dateUtc="2025-08-05T19:31:00Z">
            <w:rPr/>
          </w:rPrChange>
        </w:rPr>
        <w:t xml:space="preserve"> to </w:t>
      </w:r>
      <w:ins w:id="732" w:author="Balasubramanian, Ruchita" w:date="2025-08-06T09:53:00Z" w16du:dateUtc="2025-08-06T13:53:00Z">
        <w:r w:rsidR="00C9288C">
          <w:rPr>
            <w:rFonts w:ascii="Times New Roman" w:hAnsi="Times New Roman" w:cs="Times New Roman"/>
          </w:rPr>
          <w:t>10,064</w:t>
        </w:r>
      </w:ins>
      <w:del w:id="733" w:author="Balasubramanian, Ruchita" w:date="2025-08-06T09:53:00Z" w16du:dateUtc="2025-08-06T13:53:00Z">
        <w:r w:rsidRPr="00F77336" w:rsidDel="00C9288C">
          <w:rPr>
            <w:rFonts w:ascii="Times New Roman" w:hAnsi="Times New Roman" w:cs="Times New Roman"/>
            <w:rPrChange w:id="734" w:author="Balasubramanian, Ruchita" w:date="2025-08-05T15:31:00Z" w16du:dateUtc="2025-08-05T19:31:00Z">
              <w:rPr/>
            </w:rPrChange>
          </w:rPr>
          <w:delText>9,978</w:delText>
        </w:r>
      </w:del>
      <w:r w:rsidRPr="00F77336">
        <w:rPr>
          <w:rFonts w:ascii="Times New Roman" w:hAnsi="Times New Roman" w:cs="Times New Roman"/>
          <w:rPrChange w:id="735" w:author="Balasubramanian, Ruchita" w:date="2025-08-05T15:31:00Z" w16du:dateUtc="2025-08-05T19:31:00Z">
            <w:rPr/>
          </w:rPrChange>
        </w:rPr>
        <w:t xml:space="preserve">) </w:t>
      </w:r>
      <w:r w:rsidR="00090D4A" w:rsidRPr="00F77336">
        <w:rPr>
          <w:rFonts w:ascii="Times New Roman" w:hAnsi="Times New Roman" w:cs="Times New Roman"/>
          <w:rPrChange w:id="736" w:author="Balasubramanian, Ruchita" w:date="2025-08-05T15:31:00Z" w16du:dateUtc="2025-08-05T19:31:00Z">
            <w:rPr/>
          </w:rPrChange>
        </w:rPr>
        <w:t xml:space="preserve">tests not done per one excess infection </w:t>
      </w:r>
      <w:r w:rsidRPr="00F77336">
        <w:rPr>
          <w:rFonts w:ascii="Times New Roman" w:hAnsi="Times New Roman" w:cs="Times New Roman"/>
          <w:rPrChange w:id="737" w:author="Balasubramanian, Ruchita" w:date="2025-08-05T15:31:00Z" w16du:dateUtc="2025-08-05T19:31:00Z">
            <w:rPr/>
          </w:rPrChange>
        </w:rPr>
        <w:t>in Maryland (</w:t>
      </w:r>
      <w:r w:rsidR="00A62E72" w:rsidRPr="00F77336">
        <w:rPr>
          <w:rFonts w:ascii="Times New Roman" w:hAnsi="Times New Roman" w:cs="Times New Roman"/>
          <w:rPrChange w:id="738" w:author="Balasubramanian, Ruchita" w:date="2025-08-05T15:31:00Z" w16du:dateUtc="2025-08-05T19:31:00Z">
            <w:rPr/>
          </w:rPrChange>
        </w:rPr>
        <w:t xml:space="preserve">Supplement </w:t>
      </w:r>
      <w:r w:rsidRPr="00F77336">
        <w:rPr>
          <w:rFonts w:ascii="Times New Roman" w:hAnsi="Times New Roman" w:cs="Times New Roman"/>
          <w:rPrChange w:id="739" w:author="Balasubramanian, Ruchita" w:date="2025-08-05T15:31:00Z" w16du:dateUtc="2025-08-05T19:31:00Z">
            <w:rPr/>
          </w:rPrChange>
        </w:rPr>
        <w:t xml:space="preserve">Figure </w:t>
      </w:r>
      <w:r w:rsidR="004D5334" w:rsidRPr="00F77336">
        <w:rPr>
          <w:rFonts w:ascii="Times New Roman" w:hAnsi="Times New Roman" w:cs="Times New Roman"/>
          <w:rPrChange w:id="740" w:author="Balasubramanian, Ruchita" w:date="2025-08-05T15:31:00Z" w16du:dateUtc="2025-08-05T19:31:00Z">
            <w:rPr/>
          </w:rPrChange>
        </w:rPr>
        <w:t>S8</w:t>
      </w:r>
      <w:r w:rsidRPr="00F77336">
        <w:rPr>
          <w:rFonts w:ascii="Times New Roman" w:hAnsi="Times New Roman" w:cs="Times New Roman"/>
          <w:rPrChange w:id="741" w:author="Balasubramanian, Ruchita" w:date="2025-08-05T15:31:00Z" w16du:dateUtc="2025-08-05T19:31:00Z">
            <w:rPr/>
          </w:rPrChange>
        </w:rPr>
        <w:t>).</w:t>
      </w:r>
    </w:p>
    <w:p w14:paraId="792730BF" w14:textId="410AA4A2" w:rsidR="00F85F10" w:rsidRPr="00F77336" w:rsidRDefault="00CC0917">
      <w:pPr>
        <w:rPr>
          <w:rFonts w:ascii="Times New Roman" w:hAnsi="Times New Roman" w:cs="Times New Roman"/>
          <w:rPrChange w:id="742" w:author="Balasubramanian, Ruchita" w:date="2025-08-05T15:31:00Z" w16du:dateUtc="2025-08-05T19:31:00Z">
            <w:rPr/>
          </w:rPrChange>
        </w:rPr>
      </w:pPr>
      <w:r w:rsidRPr="00F77336">
        <w:rPr>
          <w:rFonts w:ascii="Times New Roman" w:hAnsi="Times New Roman" w:cs="Times New Roman"/>
          <w:rPrChange w:id="743" w:author="Balasubramanian, Ruchita" w:date="2025-08-05T15:31:00Z" w16du:dateUtc="2025-08-05T19:31:00Z">
            <w:rPr/>
          </w:rPrChange>
        </w:rPr>
        <w:t>T</w:t>
      </w:r>
      <w:r w:rsidR="007B6CD6" w:rsidRPr="00F77336">
        <w:rPr>
          <w:rFonts w:ascii="Times New Roman" w:hAnsi="Times New Roman" w:cs="Times New Roman"/>
          <w:rPrChange w:id="744" w:author="Balasubramanian, Ruchita" w:date="2025-08-05T15:31:00Z" w16du:dateUtc="2025-08-05T19:31:00Z">
            <w:rPr/>
          </w:rPrChange>
        </w:rPr>
        <w:t>he proportion of CDC-funded tests that would be done otherwise if CDC funding ends</w:t>
      </w:r>
      <w:r w:rsidRPr="00F77336">
        <w:rPr>
          <w:rFonts w:ascii="Times New Roman" w:hAnsi="Times New Roman" w:cs="Times New Roman"/>
          <w:rPrChange w:id="745" w:author="Balasubramanian, Ruchita" w:date="2025-08-05T15:31:00Z" w16du:dateUtc="2025-08-05T19:31:00Z">
            <w:rPr/>
          </w:rPrChange>
        </w:rPr>
        <w:t xml:space="preserve"> was strongly associated with the</w:t>
      </w:r>
      <w:r w:rsidR="00B6751F" w:rsidRPr="00F77336">
        <w:rPr>
          <w:rFonts w:ascii="Times New Roman" w:hAnsi="Times New Roman" w:cs="Times New Roman"/>
          <w:rPrChange w:id="746" w:author="Balasubramanian, Ruchita" w:date="2025-08-05T15:31:00Z" w16du:dateUtc="2025-08-05T19:31:00Z">
            <w:rPr/>
          </w:rPrChange>
        </w:rPr>
        <w:t xml:space="preserve"> projected</w:t>
      </w:r>
      <w:r w:rsidRPr="00F77336">
        <w:rPr>
          <w:rFonts w:ascii="Times New Roman" w:hAnsi="Times New Roman" w:cs="Times New Roman"/>
          <w:rPrChange w:id="747" w:author="Balasubramanian, Ruchita" w:date="2025-08-05T15:31:00Z" w16du:dateUtc="2025-08-05T19:31:00Z">
            <w:rPr/>
          </w:rPrChange>
        </w:rPr>
        <w:t xml:space="preserve"> impact of funding cessation</w:t>
      </w:r>
      <w:r w:rsidR="007B6CD6" w:rsidRPr="00F77336">
        <w:rPr>
          <w:rFonts w:ascii="Times New Roman" w:hAnsi="Times New Roman" w:cs="Times New Roman"/>
          <w:rPrChange w:id="748" w:author="Balasubramanian, Ruchita" w:date="2025-08-05T15:31:00Z" w16du:dateUtc="2025-08-05T19:31:00Z">
            <w:rPr/>
          </w:rPrChange>
        </w:rPr>
        <w:t xml:space="preserve">, with a partial rank correlation coefficient </w:t>
      </w:r>
      <w:r w:rsidR="0000304A" w:rsidRPr="00F77336">
        <w:rPr>
          <w:rFonts w:ascii="Times New Roman" w:hAnsi="Times New Roman" w:cs="Times New Roman"/>
          <w:rPrChange w:id="749" w:author="Balasubramanian, Ruchita" w:date="2025-08-05T15:31:00Z" w16du:dateUtc="2025-08-05T19:31:00Z">
            <w:rPr/>
          </w:rPrChange>
        </w:rPr>
        <w:t xml:space="preserve">less than </w:t>
      </w:r>
      <w:r w:rsidR="007B6CD6" w:rsidRPr="00F77336">
        <w:rPr>
          <w:rFonts w:ascii="Times New Roman" w:hAnsi="Times New Roman" w:cs="Times New Roman"/>
          <w:rPrChange w:id="750" w:author="Balasubramanian, Ruchita" w:date="2025-08-05T15:31:00Z" w16du:dateUtc="2025-08-05T19:31:00Z">
            <w:rPr/>
          </w:rPrChange>
        </w:rPr>
        <w:t>-0.99</w:t>
      </w:r>
      <w:r w:rsidRPr="00F77336">
        <w:rPr>
          <w:rFonts w:ascii="Times New Roman" w:hAnsi="Times New Roman" w:cs="Times New Roman"/>
          <w:rPrChange w:id="751" w:author="Balasubramanian, Ruchita" w:date="2025-08-05T15:31:00Z" w16du:dateUtc="2025-08-05T19:31:00Z">
            <w:rPr/>
          </w:rPrChange>
        </w:rPr>
        <w:t xml:space="preserve"> </w:t>
      </w:r>
      <w:r w:rsidR="007B6CD6" w:rsidRPr="00F77336">
        <w:rPr>
          <w:rFonts w:ascii="Times New Roman" w:hAnsi="Times New Roman" w:cs="Times New Roman"/>
          <w:rPrChange w:id="752" w:author="Balasubramanian, Ruchita" w:date="2025-08-05T15:31:00Z" w16du:dateUtc="2025-08-05T19:31:00Z">
            <w:rPr/>
          </w:rPrChange>
        </w:rPr>
        <w:t>in all states (</w:t>
      </w:r>
      <w:r w:rsidR="00A62E72" w:rsidRPr="00F77336">
        <w:rPr>
          <w:rFonts w:ascii="Times New Roman" w:hAnsi="Times New Roman" w:cs="Times New Roman"/>
          <w:rPrChange w:id="753" w:author="Balasubramanian, Ruchita" w:date="2025-08-05T15:31:00Z" w16du:dateUtc="2025-08-05T19:31:00Z">
            <w:rPr/>
          </w:rPrChange>
        </w:rPr>
        <w:t xml:space="preserve">Supplement </w:t>
      </w:r>
      <w:r w:rsidR="004B6CE4" w:rsidRPr="00F77336">
        <w:rPr>
          <w:rFonts w:ascii="Times New Roman" w:hAnsi="Times New Roman" w:cs="Times New Roman"/>
          <w:rPrChange w:id="754" w:author="Balasubramanian, Ruchita" w:date="2025-08-05T15:31:00Z" w16du:dateUtc="2025-08-05T19:31:00Z">
            <w:rPr/>
          </w:rPrChange>
        </w:rPr>
        <w:t>Figure S</w:t>
      </w:r>
      <w:r w:rsidR="004D5334" w:rsidRPr="00F77336">
        <w:rPr>
          <w:rFonts w:ascii="Times New Roman" w:hAnsi="Times New Roman" w:cs="Times New Roman"/>
          <w:rPrChange w:id="755" w:author="Balasubramanian, Ruchita" w:date="2025-08-05T15:31:00Z" w16du:dateUtc="2025-08-05T19:31:00Z">
            <w:rPr/>
          </w:rPrChange>
        </w:rPr>
        <w:t>9</w:t>
      </w:r>
      <w:r w:rsidR="007B6CD6" w:rsidRPr="00F77336">
        <w:rPr>
          <w:rFonts w:ascii="Times New Roman" w:hAnsi="Times New Roman" w:cs="Times New Roman"/>
          <w:rPrChange w:id="756" w:author="Balasubramanian, Ruchita" w:date="2025-08-05T15:31:00Z" w16du:dateUtc="2025-08-05T19:31:00Z">
            <w:rPr/>
          </w:rPrChange>
        </w:rPr>
        <w:t xml:space="preserve">). </w:t>
      </w:r>
      <w:r w:rsidRPr="00F77336">
        <w:rPr>
          <w:rFonts w:ascii="Times New Roman" w:hAnsi="Times New Roman" w:cs="Times New Roman"/>
          <w:rPrChange w:id="757" w:author="Balasubramanian, Ruchita" w:date="2025-08-05T15:31:00Z" w16du:dateUtc="2025-08-05T19:31:00Z">
            <w:rPr/>
          </w:rPrChange>
        </w:rPr>
        <w:t>In simulations where</w:t>
      </w:r>
      <w:r w:rsidR="007B6CD6" w:rsidRPr="00F77336">
        <w:rPr>
          <w:rFonts w:ascii="Times New Roman" w:hAnsi="Times New Roman" w:cs="Times New Roman"/>
          <w:rPrChange w:id="758" w:author="Balasubramanian, Ruchita" w:date="2025-08-05T15:31:00Z" w16du:dateUtc="2025-08-05T19:31:00Z">
            <w:rPr/>
          </w:rPrChange>
        </w:rPr>
        <w:t xml:space="preserve"> </w:t>
      </w:r>
      <w:r w:rsidR="00090D4A" w:rsidRPr="00F77336">
        <w:rPr>
          <w:rFonts w:ascii="Times New Roman" w:hAnsi="Times New Roman" w:cs="Times New Roman"/>
          <w:rPrChange w:id="759" w:author="Balasubramanian, Ruchita" w:date="2025-08-05T15:31:00Z" w16du:dateUtc="2025-08-05T19:31:00Z">
            <w:rPr/>
          </w:rPrChange>
        </w:rPr>
        <w:t xml:space="preserve">the lowest quintile, </w:t>
      </w:r>
      <w:r w:rsidR="007B6CD6" w:rsidRPr="00F77336">
        <w:rPr>
          <w:rFonts w:ascii="Times New Roman" w:hAnsi="Times New Roman" w:cs="Times New Roman"/>
          <w:rPrChange w:id="760" w:author="Balasubramanian, Ruchita" w:date="2025-08-05T15:31:00Z" w16du:dateUtc="2025-08-05T19:31:00Z">
            <w:rPr/>
          </w:rPrChange>
        </w:rPr>
        <w:t xml:space="preserve">11 to 36% of </w:t>
      </w:r>
      <w:r w:rsidRPr="00F77336">
        <w:rPr>
          <w:rFonts w:ascii="Times New Roman" w:hAnsi="Times New Roman" w:cs="Times New Roman"/>
          <w:rPrChange w:id="761" w:author="Balasubramanian, Ruchita" w:date="2025-08-05T15:31:00Z" w16du:dateUtc="2025-08-05T19:31:00Z">
            <w:rPr/>
          </w:rPrChange>
        </w:rPr>
        <w:t xml:space="preserve">CDC-funded </w:t>
      </w:r>
      <w:r w:rsidR="007B6CD6" w:rsidRPr="00F77336">
        <w:rPr>
          <w:rFonts w:ascii="Times New Roman" w:hAnsi="Times New Roman" w:cs="Times New Roman"/>
          <w:rPrChange w:id="762" w:author="Balasubramanian, Ruchita" w:date="2025-08-05T15:31:00Z" w16du:dateUtc="2025-08-05T19:31:00Z">
            <w:rPr/>
          </w:rPrChange>
        </w:rPr>
        <w:t>tests</w:t>
      </w:r>
      <w:r w:rsidR="00090D4A" w:rsidRPr="00F77336">
        <w:rPr>
          <w:rFonts w:ascii="Times New Roman" w:hAnsi="Times New Roman" w:cs="Times New Roman"/>
          <w:rPrChange w:id="763" w:author="Balasubramanian, Ruchita" w:date="2025-08-05T15:31:00Z" w16du:dateUtc="2025-08-05T19:31:00Z">
            <w:rPr/>
          </w:rPrChange>
        </w:rPr>
        <w:t>,</w:t>
      </w:r>
      <w:r w:rsidR="007B6CD6" w:rsidRPr="00F77336">
        <w:rPr>
          <w:rFonts w:ascii="Times New Roman" w:hAnsi="Times New Roman" w:cs="Times New Roman"/>
          <w:rPrChange w:id="764" w:author="Balasubramanian, Ruchita" w:date="2025-08-05T15:31:00Z" w16du:dateUtc="2025-08-05T19:31:00Z">
            <w:rPr/>
          </w:rPrChange>
        </w:rPr>
        <w:t xml:space="preserve"> would still be </w:t>
      </w:r>
      <w:r w:rsidRPr="00F77336">
        <w:rPr>
          <w:rFonts w:ascii="Times New Roman" w:hAnsi="Times New Roman" w:cs="Times New Roman"/>
          <w:rPrChange w:id="765" w:author="Balasubramanian, Ruchita" w:date="2025-08-05T15:31:00Z" w16du:dateUtc="2025-08-05T19:31:00Z">
            <w:rPr/>
          </w:rPrChange>
        </w:rPr>
        <w:t>performed in the absence of CDC funding, we project</w:t>
      </w:r>
      <w:r w:rsidR="00B6751F" w:rsidRPr="00F77336">
        <w:rPr>
          <w:rFonts w:ascii="Times New Roman" w:hAnsi="Times New Roman" w:cs="Times New Roman"/>
          <w:rPrChange w:id="766" w:author="Balasubramanian, Ruchita" w:date="2025-08-05T15:31:00Z" w16du:dateUtc="2025-08-05T19:31:00Z">
            <w:rPr/>
          </w:rPrChange>
        </w:rPr>
        <w:t xml:space="preserve"> </w:t>
      </w:r>
      <w:r w:rsidR="009C02B0" w:rsidRPr="00F77336">
        <w:rPr>
          <w:rFonts w:ascii="Times New Roman" w:hAnsi="Times New Roman" w:cs="Times New Roman"/>
          <w:rPrChange w:id="767" w:author="Balasubramanian, Ruchita" w:date="2025-08-05T15:31:00Z" w16du:dateUtc="2025-08-05T19:31:00Z">
            <w:rPr/>
          </w:rPrChange>
        </w:rPr>
        <w:t>19,1</w:t>
      </w:r>
      <w:ins w:id="768" w:author="Balasubramanian, Ruchita" w:date="2025-08-06T09:54:00Z" w16du:dateUtc="2025-08-06T13:54:00Z">
        <w:r w:rsidR="00C9288C">
          <w:rPr>
            <w:rFonts w:ascii="Times New Roman" w:hAnsi="Times New Roman" w:cs="Times New Roman"/>
          </w:rPr>
          <w:t>45</w:t>
        </w:r>
      </w:ins>
      <w:del w:id="769" w:author="Balasubramanian, Ruchita" w:date="2025-08-06T09:54:00Z" w16du:dateUtc="2025-08-06T13:54:00Z">
        <w:r w:rsidR="009C02B0" w:rsidRPr="00F77336" w:rsidDel="00C9288C">
          <w:rPr>
            <w:rFonts w:ascii="Times New Roman" w:hAnsi="Times New Roman" w:cs="Times New Roman"/>
            <w:rPrChange w:id="770" w:author="Balasubramanian, Ruchita" w:date="2025-08-05T15:31:00Z" w16du:dateUtc="2025-08-05T19:31:00Z">
              <w:rPr/>
            </w:rPrChange>
          </w:rPr>
          <w:delText>90</w:delText>
        </w:r>
      </w:del>
      <w:r w:rsidR="007B6CD6" w:rsidRPr="00F77336">
        <w:rPr>
          <w:rFonts w:ascii="Times New Roman" w:hAnsi="Times New Roman" w:cs="Times New Roman"/>
          <w:rPrChange w:id="771" w:author="Balasubramanian, Ruchita" w:date="2025-08-05T15:31:00Z" w16du:dateUtc="2025-08-05T19:31:00Z">
            <w:rPr/>
          </w:rPrChange>
        </w:rPr>
        <w:t xml:space="preserve"> excess cases between 2025 and 2030 (</w:t>
      </w:r>
      <w:r w:rsidR="009C02B0" w:rsidRPr="00F77336">
        <w:rPr>
          <w:rFonts w:ascii="Times New Roman" w:hAnsi="Times New Roman" w:cs="Times New Roman"/>
          <w:rPrChange w:id="772" w:author="Balasubramanian, Ruchita" w:date="2025-08-05T15:31:00Z" w16du:dateUtc="2025-08-05T19:31:00Z">
            <w:rPr/>
          </w:rPrChange>
        </w:rPr>
        <w:t>17,6</w:t>
      </w:r>
      <w:ins w:id="773" w:author="Balasubramanian, Ruchita" w:date="2025-08-06T09:54:00Z" w16du:dateUtc="2025-08-06T13:54:00Z">
        <w:r w:rsidR="00C9288C">
          <w:rPr>
            <w:rFonts w:ascii="Times New Roman" w:hAnsi="Times New Roman" w:cs="Times New Roman"/>
          </w:rPr>
          <w:t xml:space="preserve">18 </w:t>
        </w:r>
      </w:ins>
      <w:del w:id="774" w:author="Balasubramanian, Ruchita" w:date="2025-08-06T09:54:00Z" w16du:dateUtc="2025-08-06T13:54:00Z">
        <w:r w:rsidR="009C02B0" w:rsidRPr="00F77336" w:rsidDel="00C9288C">
          <w:rPr>
            <w:rFonts w:ascii="Times New Roman" w:hAnsi="Times New Roman" w:cs="Times New Roman"/>
            <w:rPrChange w:id="775" w:author="Balasubramanian, Ruchita" w:date="2025-08-05T15:31:00Z" w16du:dateUtc="2025-08-05T19:31:00Z">
              <w:rPr/>
            </w:rPrChange>
          </w:rPr>
          <w:delText>46</w:delText>
        </w:r>
        <w:r w:rsidR="007B6CD6" w:rsidRPr="00F77336" w:rsidDel="00C9288C">
          <w:rPr>
            <w:rFonts w:ascii="Times New Roman" w:hAnsi="Times New Roman" w:cs="Times New Roman"/>
            <w:rPrChange w:id="776" w:author="Balasubramanian, Ruchita" w:date="2025-08-05T15:31:00Z" w16du:dateUtc="2025-08-05T19:31:00Z">
              <w:rPr/>
            </w:rPrChange>
          </w:rPr>
          <w:delText xml:space="preserve"> </w:delText>
        </w:r>
      </w:del>
      <w:r w:rsidR="007B6CD6" w:rsidRPr="00F77336">
        <w:rPr>
          <w:rFonts w:ascii="Times New Roman" w:hAnsi="Times New Roman" w:cs="Times New Roman"/>
          <w:rPrChange w:id="777" w:author="Balasubramanian, Ruchita" w:date="2025-08-05T15:31:00Z" w16du:dateUtc="2025-08-05T19:31:00Z">
            <w:rPr/>
          </w:rPrChange>
        </w:rPr>
        <w:t xml:space="preserve">to </w:t>
      </w:r>
      <w:r w:rsidR="009C02B0" w:rsidRPr="00F77336">
        <w:rPr>
          <w:rFonts w:ascii="Times New Roman" w:hAnsi="Times New Roman" w:cs="Times New Roman"/>
          <w:rPrChange w:id="778" w:author="Balasubramanian, Ruchita" w:date="2025-08-05T15:31:00Z" w16du:dateUtc="2025-08-05T19:31:00Z">
            <w:rPr/>
          </w:rPrChange>
        </w:rPr>
        <w:t>20,4</w:t>
      </w:r>
      <w:del w:id="779" w:author="Balasubramanian, Ruchita" w:date="2025-08-06T09:54:00Z" w16du:dateUtc="2025-08-06T13:54:00Z">
        <w:r w:rsidR="009C02B0" w:rsidRPr="00F77336" w:rsidDel="00C9288C">
          <w:rPr>
            <w:rFonts w:ascii="Times New Roman" w:hAnsi="Times New Roman" w:cs="Times New Roman"/>
            <w:rPrChange w:id="780" w:author="Balasubramanian, Ruchita" w:date="2025-08-05T15:31:00Z" w16du:dateUtc="2025-08-05T19:31:00Z">
              <w:rPr/>
            </w:rPrChange>
          </w:rPr>
          <w:delText>7</w:delText>
        </w:r>
      </w:del>
      <w:ins w:id="781" w:author="Balasubramanian, Ruchita" w:date="2025-08-06T09:54:00Z" w16du:dateUtc="2025-08-06T13:54:00Z">
        <w:r w:rsidR="00DB6203">
          <w:rPr>
            <w:rFonts w:ascii="Times New Roman" w:hAnsi="Times New Roman" w:cs="Times New Roman"/>
          </w:rPr>
          <w:t>5</w:t>
        </w:r>
      </w:ins>
      <w:ins w:id="782" w:author="Balasubramanian, Ruchita" w:date="2025-08-06T09:55:00Z" w16du:dateUtc="2025-08-06T13:55:00Z">
        <w:r w:rsidR="00DB6203">
          <w:rPr>
            <w:rFonts w:ascii="Times New Roman" w:hAnsi="Times New Roman" w:cs="Times New Roman"/>
          </w:rPr>
          <w:t>5</w:t>
        </w:r>
      </w:ins>
      <w:del w:id="783" w:author="Balasubramanian, Ruchita" w:date="2025-08-06T09:54:00Z" w16du:dateUtc="2025-08-06T13:54:00Z">
        <w:r w:rsidR="009C02B0" w:rsidRPr="00F77336" w:rsidDel="00C9288C">
          <w:rPr>
            <w:rFonts w:ascii="Times New Roman" w:hAnsi="Times New Roman" w:cs="Times New Roman"/>
            <w:rPrChange w:id="784" w:author="Balasubramanian, Ruchita" w:date="2025-08-05T15:31:00Z" w16du:dateUtc="2025-08-05T19:31:00Z">
              <w:rPr/>
            </w:rPrChange>
          </w:rPr>
          <w:delText>8</w:delText>
        </w:r>
      </w:del>
      <w:r w:rsidR="007B6CD6" w:rsidRPr="00F77336">
        <w:rPr>
          <w:rFonts w:ascii="Times New Roman" w:hAnsi="Times New Roman" w:cs="Times New Roman"/>
          <w:rPrChange w:id="785" w:author="Balasubramanian, Ruchita" w:date="2025-08-05T15:31:00Z" w16du:dateUtc="2025-08-05T19:31:00Z">
            <w:rPr/>
          </w:rPrChange>
        </w:rPr>
        <w:t xml:space="preserve">). Conversely, </w:t>
      </w:r>
      <w:r w:rsidR="00B6751F" w:rsidRPr="00F77336">
        <w:rPr>
          <w:rFonts w:ascii="Times New Roman" w:hAnsi="Times New Roman" w:cs="Times New Roman"/>
          <w:rPrChange w:id="786" w:author="Balasubramanian, Ruchita" w:date="2025-08-05T15:31:00Z" w16du:dateUtc="2025-08-05T19:31:00Z">
            <w:rPr/>
          </w:rPrChange>
        </w:rPr>
        <w:t>in</w:t>
      </w:r>
      <w:r w:rsidR="007B6CD6" w:rsidRPr="00F77336">
        <w:rPr>
          <w:rFonts w:ascii="Times New Roman" w:hAnsi="Times New Roman" w:cs="Times New Roman"/>
          <w:rPrChange w:id="787" w:author="Balasubramanian, Ruchita" w:date="2025-08-05T15:31:00Z" w16du:dateUtc="2025-08-05T19:31:00Z">
            <w:rPr/>
          </w:rPrChange>
        </w:rPr>
        <w:t xml:space="preserve"> simulations where 63 to 88% of tests would still be </w:t>
      </w:r>
      <w:r w:rsidR="00B6751F" w:rsidRPr="00F77336">
        <w:rPr>
          <w:rFonts w:ascii="Times New Roman" w:hAnsi="Times New Roman" w:cs="Times New Roman"/>
          <w:rPrChange w:id="788" w:author="Balasubramanian, Ruchita" w:date="2025-08-05T15:31:00Z" w16du:dateUtc="2025-08-05T19:31:00Z">
            <w:rPr/>
          </w:rPrChange>
        </w:rPr>
        <w:t>performed,</w:t>
      </w:r>
      <w:r w:rsidR="007B6CD6" w:rsidRPr="00F77336">
        <w:rPr>
          <w:rFonts w:ascii="Times New Roman" w:hAnsi="Times New Roman" w:cs="Times New Roman"/>
          <w:rPrChange w:id="789" w:author="Balasubramanian, Ruchita" w:date="2025-08-05T15:31:00Z" w16du:dateUtc="2025-08-05T19:31:00Z">
            <w:rPr/>
          </w:rPrChange>
        </w:rPr>
        <w:t xml:space="preserve"> </w:t>
      </w:r>
      <w:r w:rsidR="009C02B0" w:rsidRPr="00F77336">
        <w:rPr>
          <w:rFonts w:ascii="Times New Roman" w:hAnsi="Times New Roman" w:cs="Times New Roman"/>
          <w:rPrChange w:id="790" w:author="Balasubramanian, Ruchita" w:date="2025-08-05T15:31:00Z" w16du:dateUtc="2025-08-05T19:31:00Z">
            <w:rPr/>
          </w:rPrChange>
        </w:rPr>
        <w:t>6,6</w:t>
      </w:r>
      <w:ins w:id="791" w:author="Balasubramanian, Ruchita" w:date="2025-08-06T09:55:00Z" w16du:dateUtc="2025-08-06T13:55:00Z">
        <w:r w:rsidR="00DB6203">
          <w:rPr>
            <w:rFonts w:ascii="Times New Roman" w:hAnsi="Times New Roman" w:cs="Times New Roman"/>
          </w:rPr>
          <w:t>20</w:t>
        </w:r>
      </w:ins>
      <w:del w:id="792" w:author="Balasubramanian, Ruchita" w:date="2025-08-06T09:55:00Z" w16du:dateUtc="2025-08-06T13:55:00Z">
        <w:r w:rsidR="009C02B0" w:rsidRPr="00F77336" w:rsidDel="00DB6203">
          <w:rPr>
            <w:rFonts w:ascii="Times New Roman" w:hAnsi="Times New Roman" w:cs="Times New Roman"/>
            <w:rPrChange w:id="793" w:author="Balasubramanian, Ruchita" w:date="2025-08-05T15:31:00Z" w16du:dateUtc="2025-08-05T19:31:00Z">
              <w:rPr/>
            </w:rPrChange>
          </w:rPr>
          <w:delText>30</w:delText>
        </w:r>
      </w:del>
      <w:r w:rsidR="007B6CD6" w:rsidRPr="00F77336">
        <w:rPr>
          <w:rFonts w:ascii="Times New Roman" w:hAnsi="Times New Roman" w:cs="Times New Roman"/>
          <w:rPrChange w:id="794" w:author="Balasubramanian, Ruchita" w:date="2025-08-05T15:31:00Z" w16du:dateUtc="2025-08-05T19:31:00Z">
            <w:rPr/>
          </w:rPrChange>
        </w:rPr>
        <w:t xml:space="preserve"> (</w:t>
      </w:r>
      <w:r w:rsidR="009C02B0" w:rsidRPr="00F77336">
        <w:rPr>
          <w:rFonts w:ascii="Times New Roman" w:hAnsi="Times New Roman" w:cs="Times New Roman"/>
          <w:rPrChange w:id="795" w:author="Balasubramanian, Ruchita" w:date="2025-08-05T15:31:00Z" w16du:dateUtc="2025-08-05T19:31:00Z">
            <w:rPr/>
          </w:rPrChange>
        </w:rPr>
        <w:t>5,</w:t>
      </w:r>
      <w:ins w:id="796" w:author="Balasubramanian, Ruchita" w:date="2025-08-06T09:55:00Z" w16du:dateUtc="2025-08-06T13:55:00Z">
        <w:r w:rsidR="00DB6203">
          <w:rPr>
            <w:rFonts w:ascii="Times New Roman" w:hAnsi="Times New Roman" w:cs="Times New Roman"/>
          </w:rPr>
          <w:t>456</w:t>
        </w:r>
      </w:ins>
      <w:del w:id="797" w:author="Balasubramanian, Ruchita" w:date="2025-08-06T09:55:00Z" w16du:dateUtc="2025-08-06T13:55:00Z">
        <w:r w:rsidR="009C02B0" w:rsidRPr="00F77336" w:rsidDel="00DB6203">
          <w:rPr>
            <w:rFonts w:ascii="Times New Roman" w:hAnsi="Times New Roman" w:cs="Times New Roman"/>
            <w:rPrChange w:id="798" w:author="Balasubramanian, Ruchita" w:date="2025-08-05T15:31:00Z" w16du:dateUtc="2025-08-05T19:31:00Z">
              <w:rPr/>
            </w:rPrChange>
          </w:rPr>
          <w:delText>462</w:delText>
        </w:r>
      </w:del>
      <w:r w:rsidR="007B6CD6" w:rsidRPr="00F77336">
        <w:rPr>
          <w:rFonts w:ascii="Times New Roman" w:hAnsi="Times New Roman" w:cs="Times New Roman"/>
          <w:rPrChange w:id="799" w:author="Balasubramanian, Ruchita" w:date="2025-08-05T15:31:00Z" w16du:dateUtc="2025-08-05T19:31:00Z">
            <w:rPr/>
          </w:rPrChange>
        </w:rPr>
        <w:t xml:space="preserve"> to</w:t>
      </w:r>
      <w:r w:rsidR="009C02B0" w:rsidRPr="00F77336">
        <w:rPr>
          <w:rFonts w:ascii="Times New Roman" w:hAnsi="Times New Roman" w:cs="Times New Roman"/>
          <w:rPrChange w:id="800" w:author="Balasubramanian, Ruchita" w:date="2025-08-05T15:31:00Z" w16du:dateUtc="2025-08-05T19:31:00Z">
            <w:rPr/>
          </w:rPrChange>
        </w:rPr>
        <w:t>7,9</w:t>
      </w:r>
      <w:ins w:id="801" w:author="Balasubramanian, Ruchita" w:date="2025-08-06T09:55:00Z" w16du:dateUtc="2025-08-06T13:55:00Z">
        <w:r w:rsidR="00DB6203">
          <w:rPr>
            <w:rFonts w:ascii="Times New Roman" w:hAnsi="Times New Roman" w:cs="Times New Roman"/>
          </w:rPr>
          <w:t>25</w:t>
        </w:r>
      </w:ins>
      <w:del w:id="802" w:author="Balasubramanian, Ruchita" w:date="2025-08-06T09:55:00Z" w16du:dateUtc="2025-08-06T13:55:00Z">
        <w:r w:rsidR="009C02B0" w:rsidRPr="00F77336" w:rsidDel="00DB6203">
          <w:rPr>
            <w:rFonts w:ascii="Times New Roman" w:hAnsi="Times New Roman" w:cs="Times New Roman"/>
            <w:rPrChange w:id="803" w:author="Balasubramanian, Ruchita" w:date="2025-08-05T15:31:00Z" w16du:dateUtc="2025-08-05T19:31:00Z">
              <w:rPr/>
            </w:rPrChange>
          </w:rPr>
          <w:delText>44</w:delText>
        </w:r>
      </w:del>
      <w:r w:rsidR="007B6CD6" w:rsidRPr="00F77336">
        <w:rPr>
          <w:rFonts w:ascii="Times New Roman" w:hAnsi="Times New Roman" w:cs="Times New Roman"/>
          <w:rPrChange w:id="804" w:author="Balasubramanian, Ruchita" w:date="2025-08-05T15:31:00Z" w16du:dateUtc="2025-08-05T19:31:00Z">
            <w:rPr/>
          </w:rPrChange>
        </w:rPr>
        <w:t xml:space="preserve">) excess infections </w:t>
      </w:r>
      <w:r w:rsidR="00B6751F" w:rsidRPr="00F77336">
        <w:rPr>
          <w:rFonts w:ascii="Times New Roman" w:hAnsi="Times New Roman" w:cs="Times New Roman"/>
          <w:rPrChange w:id="805" w:author="Balasubramanian, Ruchita" w:date="2025-08-05T15:31:00Z" w16du:dateUtc="2025-08-05T19:31:00Z">
            <w:rPr/>
          </w:rPrChange>
        </w:rPr>
        <w:t xml:space="preserve">are projected to occur </w:t>
      </w:r>
      <w:r w:rsidR="007B6CD6" w:rsidRPr="00F77336">
        <w:rPr>
          <w:rFonts w:ascii="Times New Roman" w:hAnsi="Times New Roman" w:cs="Times New Roman"/>
          <w:rPrChange w:id="806" w:author="Balasubramanian, Ruchita" w:date="2025-08-05T15:31:00Z" w16du:dateUtc="2025-08-05T19:31:00Z">
            <w:rPr/>
          </w:rPrChange>
        </w:rPr>
        <w:t xml:space="preserve">if all CDC-funded HIV testing </w:t>
      </w:r>
      <w:r w:rsidR="00B6751F" w:rsidRPr="00F77336">
        <w:rPr>
          <w:rFonts w:ascii="Times New Roman" w:hAnsi="Times New Roman" w:cs="Times New Roman"/>
          <w:rPrChange w:id="807" w:author="Balasubramanian, Ruchita" w:date="2025-08-05T15:31:00Z" w16du:dateUtc="2025-08-05T19:31:00Z">
            <w:rPr/>
          </w:rPrChange>
        </w:rPr>
        <w:t>ends</w:t>
      </w:r>
      <w:r w:rsidR="007B6CD6" w:rsidRPr="00F77336">
        <w:rPr>
          <w:rFonts w:ascii="Times New Roman" w:hAnsi="Times New Roman" w:cs="Times New Roman"/>
          <w:rPrChange w:id="808" w:author="Balasubramanian, Ruchita" w:date="2025-08-05T15:31:00Z" w16du:dateUtc="2025-08-05T19:31:00Z">
            <w:rPr/>
          </w:rPrChange>
        </w:rPr>
        <w:t xml:space="preserve"> (Figure </w:t>
      </w:r>
      <w:r w:rsidR="004D5334" w:rsidRPr="00F77336">
        <w:rPr>
          <w:rFonts w:ascii="Times New Roman" w:hAnsi="Times New Roman" w:cs="Times New Roman"/>
          <w:rPrChange w:id="809" w:author="Balasubramanian, Ruchita" w:date="2025-08-05T15:31:00Z" w16du:dateUtc="2025-08-05T19:31:00Z">
            <w:rPr/>
          </w:rPrChange>
        </w:rPr>
        <w:t>5</w:t>
      </w:r>
      <w:r w:rsidR="007B6CD6" w:rsidRPr="00F77336">
        <w:rPr>
          <w:rFonts w:ascii="Times New Roman" w:hAnsi="Times New Roman" w:cs="Times New Roman"/>
          <w:rPrChange w:id="810" w:author="Balasubramanian, Ruchita" w:date="2025-08-05T15:31:00Z" w16du:dateUtc="2025-08-05T19:31:00Z">
            <w:rPr/>
          </w:rPrChange>
        </w:rPr>
        <w:t>).</w:t>
      </w:r>
    </w:p>
    <w:p w14:paraId="6F861535" w14:textId="77777777" w:rsidR="00F85F10" w:rsidRPr="00F77336" w:rsidRDefault="007B6CD6">
      <w:pPr>
        <w:rPr>
          <w:rFonts w:ascii="Times New Roman" w:hAnsi="Times New Roman" w:cs="Times New Roman"/>
          <w:b/>
          <w:rPrChange w:id="811" w:author="Balasubramanian, Ruchita" w:date="2025-08-05T15:31:00Z" w16du:dateUtc="2025-08-05T19:31:00Z">
            <w:rPr>
              <w:b/>
            </w:rPr>
          </w:rPrChange>
        </w:rPr>
      </w:pPr>
      <w:r w:rsidRPr="00F77336">
        <w:rPr>
          <w:rFonts w:ascii="Times New Roman" w:hAnsi="Times New Roman" w:cs="Times New Roman"/>
          <w:b/>
          <w:rPrChange w:id="812" w:author="Balasubramanian, Ruchita" w:date="2025-08-05T15:31:00Z" w16du:dateUtc="2025-08-05T19:31:00Z">
            <w:rPr>
              <w:b/>
            </w:rPr>
          </w:rPrChange>
        </w:rPr>
        <w:t>Discussion:</w:t>
      </w:r>
    </w:p>
    <w:p w14:paraId="05E88A38" w14:textId="714D7677" w:rsidR="00F85F10" w:rsidRPr="00F77336" w:rsidRDefault="007B6CD6">
      <w:pPr>
        <w:rPr>
          <w:rFonts w:ascii="Times New Roman" w:hAnsi="Times New Roman" w:cs="Times New Roman"/>
          <w:rPrChange w:id="813" w:author="Balasubramanian, Ruchita" w:date="2025-08-05T15:31:00Z" w16du:dateUtc="2025-08-05T19:31:00Z">
            <w:rPr/>
          </w:rPrChange>
        </w:rPr>
      </w:pPr>
      <w:r w:rsidRPr="00F77336">
        <w:rPr>
          <w:rFonts w:ascii="Times New Roman" w:hAnsi="Times New Roman" w:cs="Times New Roman"/>
          <w:rPrChange w:id="814" w:author="Balasubramanian, Ruchita" w:date="2025-08-05T15:31:00Z" w16du:dateUtc="2025-08-05T19:31:00Z">
            <w:rPr/>
          </w:rPrChange>
        </w:rPr>
        <w:t>We used a mathematical HIV transmission model to estimate the impact of disruptions to CDC funding for HIV tests in 18 US state</w:t>
      </w:r>
      <w:r w:rsidR="006535EB" w:rsidRPr="00F77336">
        <w:rPr>
          <w:rFonts w:ascii="Times New Roman" w:hAnsi="Times New Roman" w:cs="Times New Roman"/>
          <w:rPrChange w:id="815" w:author="Balasubramanian, Ruchita" w:date="2025-08-05T15:31:00Z" w16du:dateUtc="2025-08-05T19:31:00Z">
            <w:rPr/>
          </w:rPrChange>
        </w:rPr>
        <w:t xml:space="preserve">s. </w:t>
      </w:r>
      <w:r w:rsidRPr="00F77336">
        <w:rPr>
          <w:rFonts w:ascii="Times New Roman" w:hAnsi="Times New Roman" w:cs="Times New Roman"/>
          <w:rPrChange w:id="816" w:author="Balasubramanian, Ruchita" w:date="2025-08-05T15:31:00Z" w16du:dateUtc="2025-08-05T19:31:00Z">
            <w:rPr/>
          </w:rPrChange>
        </w:rPr>
        <w:t xml:space="preserve">Across all states, we project that complete cessation of CDC-funded HIV testing would lead to </w:t>
      </w:r>
      <w:r w:rsidR="00B6751F" w:rsidRPr="00F77336">
        <w:rPr>
          <w:rFonts w:ascii="Times New Roman" w:hAnsi="Times New Roman" w:cs="Times New Roman"/>
          <w:rPrChange w:id="817" w:author="Balasubramanian, Ruchita" w:date="2025-08-05T15:31:00Z" w16du:dateUtc="2025-08-05T19:31:00Z">
            <w:rPr/>
          </w:rPrChange>
        </w:rPr>
        <w:t xml:space="preserve">more than </w:t>
      </w:r>
      <w:r w:rsidRPr="00F77336">
        <w:rPr>
          <w:rFonts w:ascii="Times New Roman" w:hAnsi="Times New Roman" w:cs="Times New Roman"/>
          <w:rPrChange w:id="818" w:author="Balasubramanian, Ruchita" w:date="2025-08-05T15:31:00Z" w16du:dateUtc="2025-08-05T19:31:00Z">
            <w:rPr/>
          </w:rPrChange>
        </w:rPr>
        <w:t>1</w:t>
      </w:r>
      <w:ins w:id="819" w:author="Balasubramanian, Ruchita" w:date="2025-08-06T09:55:00Z" w16du:dateUtc="2025-08-06T13:55:00Z">
        <w:r w:rsidR="001449EC">
          <w:rPr>
            <w:rFonts w:ascii="Times New Roman" w:hAnsi="Times New Roman" w:cs="Times New Roman"/>
          </w:rPr>
          <w:t>3</w:t>
        </w:r>
      </w:ins>
      <w:del w:id="820" w:author="Balasubramanian, Ruchita" w:date="2025-08-06T09:55:00Z" w16du:dateUtc="2025-08-06T13:55:00Z">
        <w:r w:rsidRPr="00F77336" w:rsidDel="001449EC">
          <w:rPr>
            <w:rFonts w:ascii="Times New Roman" w:hAnsi="Times New Roman" w:cs="Times New Roman"/>
            <w:rPrChange w:id="821" w:author="Balasubramanian, Ruchita" w:date="2025-08-05T15:31:00Z" w16du:dateUtc="2025-08-05T19:31:00Z">
              <w:rPr/>
            </w:rPrChange>
          </w:rPr>
          <w:delText>2</w:delText>
        </w:r>
      </w:del>
      <w:r w:rsidRPr="00F77336">
        <w:rPr>
          <w:rFonts w:ascii="Times New Roman" w:hAnsi="Times New Roman" w:cs="Times New Roman"/>
          <w:rPrChange w:id="822" w:author="Balasubramanian, Ruchita" w:date="2025-08-05T15:31:00Z" w16du:dateUtc="2025-08-05T19:31:00Z">
            <w:rPr/>
          </w:rPrChange>
        </w:rPr>
        <w:t>,</w:t>
      </w:r>
      <w:r w:rsidR="00B6751F" w:rsidRPr="00F77336">
        <w:rPr>
          <w:rFonts w:ascii="Times New Roman" w:hAnsi="Times New Roman" w:cs="Times New Roman"/>
          <w:rPrChange w:id="823" w:author="Balasubramanian, Ruchita" w:date="2025-08-05T15:31:00Z" w16du:dateUtc="2025-08-05T19:31:00Z">
            <w:rPr/>
          </w:rPrChange>
        </w:rPr>
        <w:t>000</w:t>
      </w:r>
      <w:r w:rsidRPr="00F77336">
        <w:rPr>
          <w:rFonts w:ascii="Times New Roman" w:hAnsi="Times New Roman" w:cs="Times New Roman"/>
          <w:rPrChange w:id="824" w:author="Balasubramanian, Ruchita" w:date="2025-08-05T15:31:00Z" w16du:dateUtc="2025-08-05T19:31:00Z">
            <w:rPr/>
          </w:rPrChange>
        </w:rPr>
        <w:t xml:space="preserve"> additional HIV infections from 2025 to 2030 </w:t>
      </w:r>
      <w:r w:rsidR="00B6751F" w:rsidRPr="00F77336">
        <w:rPr>
          <w:rFonts w:ascii="Times New Roman" w:hAnsi="Times New Roman" w:cs="Times New Roman"/>
          <w:rPrChange w:id="825" w:author="Balasubramanian, Ruchita" w:date="2025-08-05T15:31:00Z" w16du:dateUtc="2025-08-05T19:31:00Z">
            <w:rPr/>
          </w:rPrChange>
        </w:rPr>
        <w:t>–</w:t>
      </w:r>
      <w:r w:rsidRPr="00F77336">
        <w:rPr>
          <w:rFonts w:ascii="Times New Roman" w:hAnsi="Times New Roman" w:cs="Times New Roman"/>
          <w:rPrChange w:id="826" w:author="Balasubramanian, Ruchita" w:date="2025-08-05T15:31:00Z" w16du:dateUtc="2025-08-05T19:31:00Z">
            <w:rPr/>
          </w:rPrChange>
        </w:rPr>
        <w:t xml:space="preserve"> a</w:t>
      </w:r>
      <w:r w:rsidR="00B6751F" w:rsidRPr="00F77336">
        <w:rPr>
          <w:rFonts w:ascii="Times New Roman" w:hAnsi="Times New Roman" w:cs="Times New Roman"/>
          <w:rPrChange w:id="827" w:author="Balasubramanian, Ruchita" w:date="2025-08-05T15:31:00Z" w16du:dateUtc="2025-08-05T19:31:00Z">
            <w:rPr/>
          </w:rPrChange>
        </w:rPr>
        <w:t xml:space="preserve"> 10%</w:t>
      </w:r>
      <w:r w:rsidRPr="00F77336">
        <w:rPr>
          <w:rFonts w:ascii="Times New Roman" w:hAnsi="Times New Roman" w:cs="Times New Roman"/>
          <w:rPrChange w:id="828" w:author="Balasubramanian, Ruchita" w:date="2025-08-05T15:31:00Z" w16du:dateUtc="2025-08-05T19:31:00Z">
            <w:rPr/>
          </w:rPrChange>
        </w:rPr>
        <w:t xml:space="preserve"> increase </w:t>
      </w:r>
      <w:r w:rsidR="008D54EB" w:rsidRPr="00F77336">
        <w:rPr>
          <w:rFonts w:ascii="Times New Roman" w:hAnsi="Times New Roman" w:cs="Times New Roman"/>
          <w:rPrChange w:id="829" w:author="Balasubramanian, Ruchita" w:date="2025-08-05T15:31:00Z" w16du:dateUtc="2025-08-05T19:31:00Z">
            <w:rPr/>
          </w:rPrChange>
        </w:rPr>
        <w:t xml:space="preserve">compared to </w:t>
      </w:r>
      <w:r w:rsidR="002B3051" w:rsidRPr="00F77336">
        <w:rPr>
          <w:rFonts w:ascii="Times New Roman" w:hAnsi="Times New Roman" w:cs="Times New Roman"/>
          <w:rPrChange w:id="830" w:author="Balasubramanian, Ruchita" w:date="2025-08-05T15:31:00Z" w16du:dateUtc="2025-08-05T19:31:00Z">
            <w:rPr/>
          </w:rPrChange>
        </w:rPr>
        <w:t>the baseline</w:t>
      </w:r>
      <w:r w:rsidRPr="00F77336">
        <w:rPr>
          <w:rFonts w:ascii="Times New Roman" w:hAnsi="Times New Roman" w:cs="Times New Roman"/>
          <w:rPrChange w:id="831" w:author="Balasubramanian, Ruchita" w:date="2025-08-05T15:31:00Z" w16du:dateUtc="2025-08-05T19:31:00Z">
            <w:rPr/>
          </w:rPrChange>
        </w:rPr>
        <w:t xml:space="preserve">. Temporary interruptions to testing would also result in substantially more infections: </w:t>
      </w:r>
      <w:r w:rsidR="00AB38D9" w:rsidRPr="00F77336">
        <w:rPr>
          <w:rFonts w:ascii="Times New Roman" w:hAnsi="Times New Roman" w:cs="Times New Roman"/>
          <w:rPrChange w:id="832" w:author="Balasubramanian, Ruchita" w:date="2025-08-05T15:31:00Z" w16du:dateUtc="2025-08-05T19:31:00Z">
            <w:rPr/>
          </w:rPrChange>
        </w:rPr>
        <w:t xml:space="preserve">An </w:t>
      </w:r>
      <w:r w:rsidRPr="00F77336">
        <w:rPr>
          <w:rFonts w:ascii="Times New Roman" w:hAnsi="Times New Roman" w:cs="Times New Roman"/>
          <w:rPrChange w:id="833" w:author="Balasubramanian, Ruchita" w:date="2025-08-05T15:31:00Z" w16du:dateUtc="2025-08-05T19:31:00Z">
            <w:rPr/>
          </w:rPrChange>
        </w:rPr>
        <w:t xml:space="preserve">8% increase if testing resumes in 2029 and a 4% increase </w:t>
      </w:r>
      <w:del w:id="834" w:author="Balasubramanian, Ruchita" w:date="2025-08-06T09:55:00Z" w16du:dateUtc="2025-08-06T13:55:00Z">
        <w:r w:rsidRPr="00F77336" w:rsidDel="001449EC">
          <w:rPr>
            <w:rFonts w:ascii="Times New Roman" w:hAnsi="Times New Roman" w:cs="Times New Roman"/>
            <w:rPrChange w:id="835" w:author="Balasubramanian, Ruchita" w:date="2025-08-05T15:31:00Z" w16du:dateUtc="2025-08-05T19:31:00Z">
              <w:rPr/>
            </w:rPrChange>
          </w:rPr>
          <w:delText xml:space="preserve">(2 to 6%) </w:delText>
        </w:r>
      </w:del>
      <w:r w:rsidRPr="00F77336">
        <w:rPr>
          <w:rFonts w:ascii="Times New Roman" w:hAnsi="Times New Roman" w:cs="Times New Roman"/>
          <w:rPrChange w:id="836" w:author="Balasubramanian, Ruchita" w:date="2025-08-05T15:31:00Z" w16du:dateUtc="2025-08-05T19:31:00Z">
            <w:rPr/>
          </w:rPrChange>
        </w:rPr>
        <w:t>if testing resumes in 2027.</w:t>
      </w:r>
      <w:r w:rsidR="00090D4A" w:rsidRPr="00F77336">
        <w:rPr>
          <w:rFonts w:ascii="Times New Roman" w:hAnsi="Times New Roman" w:cs="Times New Roman"/>
          <w:rPrChange w:id="837" w:author="Balasubramanian, Ruchita" w:date="2025-08-05T15:31:00Z" w16du:dateUtc="2025-08-05T19:31:00Z">
            <w:rPr/>
          </w:rPrChange>
        </w:rPr>
        <w:t xml:space="preserve"> These projections assume there is some level (mean 50% across simulations) of replacement testing within the community; projections would likely increase if alternative access to testing did not materialize.</w:t>
      </w:r>
      <w:r w:rsidRPr="00F77336">
        <w:rPr>
          <w:rFonts w:ascii="Times New Roman" w:hAnsi="Times New Roman" w:cs="Times New Roman"/>
          <w:rPrChange w:id="838" w:author="Balasubramanian, Ruchita" w:date="2025-08-05T15:31:00Z" w16du:dateUtc="2025-08-05T19:31:00Z">
            <w:rPr/>
          </w:rPrChange>
        </w:rPr>
        <w:t xml:space="preserve"> The projected</w:t>
      </w:r>
      <w:r w:rsidR="00B6751F" w:rsidRPr="00F77336">
        <w:rPr>
          <w:rFonts w:ascii="Times New Roman" w:hAnsi="Times New Roman" w:cs="Times New Roman"/>
          <w:rPrChange w:id="839" w:author="Balasubramanian, Ruchita" w:date="2025-08-05T15:31:00Z" w16du:dateUtc="2025-08-05T19:31:00Z">
            <w:rPr/>
          </w:rPrChange>
        </w:rPr>
        <w:t xml:space="preserve"> percentage</w:t>
      </w:r>
      <w:r w:rsidRPr="00F77336">
        <w:rPr>
          <w:rFonts w:ascii="Times New Roman" w:hAnsi="Times New Roman" w:cs="Times New Roman"/>
          <w:rPrChange w:id="840" w:author="Balasubramanian, Ruchita" w:date="2025-08-05T15:31:00Z" w16du:dateUtc="2025-08-05T19:31:00Z">
            <w:rPr/>
          </w:rPrChange>
        </w:rPr>
        <w:t xml:space="preserve"> of excess infections varied</w:t>
      </w:r>
      <w:r w:rsidR="00B6751F" w:rsidRPr="00F77336">
        <w:rPr>
          <w:rFonts w:ascii="Times New Roman" w:hAnsi="Times New Roman" w:cs="Times New Roman"/>
          <w:rPrChange w:id="841" w:author="Balasubramanian, Ruchita" w:date="2025-08-05T15:31:00Z" w16du:dateUtc="2025-08-05T19:31:00Z">
            <w:rPr/>
          </w:rPrChange>
        </w:rPr>
        <w:t xml:space="preserve"> substantially</w:t>
      </w:r>
      <w:r w:rsidRPr="00F77336">
        <w:rPr>
          <w:rFonts w:ascii="Times New Roman" w:hAnsi="Times New Roman" w:cs="Times New Roman"/>
          <w:rPrChange w:id="842" w:author="Balasubramanian, Ruchita" w:date="2025-08-05T15:31:00Z" w16du:dateUtc="2025-08-05T19:31:00Z">
            <w:rPr/>
          </w:rPrChange>
        </w:rPr>
        <w:t xml:space="preserve"> between states, reaching as high as 30% (9 to 60%) in Louisiana</w:t>
      </w:r>
      <w:r w:rsidR="00B6751F" w:rsidRPr="00F77336">
        <w:rPr>
          <w:rFonts w:ascii="Times New Roman" w:hAnsi="Times New Roman" w:cs="Times New Roman"/>
          <w:rPrChange w:id="843" w:author="Balasubramanian, Ruchita" w:date="2025-08-05T15:31:00Z" w16du:dateUtc="2025-08-05T19:31:00Z">
            <w:rPr/>
          </w:rPrChange>
        </w:rPr>
        <w:t>, the state with the highest proportion of</w:t>
      </w:r>
      <w:r w:rsidR="00291393" w:rsidRPr="00F77336">
        <w:rPr>
          <w:rFonts w:ascii="Times New Roman" w:hAnsi="Times New Roman" w:cs="Times New Roman"/>
          <w:rPrChange w:id="844" w:author="Balasubramanian, Ruchita" w:date="2025-08-05T15:31:00Z" w16du:dateUtc="2025-08-05T19:31:00Z">
            <w:rPr/>
          </w:rPrChange>
        </w:rPr>
        <w:t xml:space="preserve"> HIV tests funded by the CDC.</w:t>
      </w:r>
    </w:p>
    <w:p w14:paraId="450B327A" w14:textId="30AC34AB" w:rsidR="00F85F10" w:rsidRPr="00F77336" w:rsidRDefault="007B6CD6">
      <w:pPr>
        <w:rPr>
          <w:rFonts w:ascii="Times New Roman" w:hAnsi="Times New Roman" w:cs="Times New Roman"/>
          <w:rPrChange w:id="845" w:author="Balasubramanian, Ruchita" w:date="2025-08-05T15:31:00Z" w16du:dateUtc="2025-08-05T19:31:00Z">
            <w:rPr/>
          </w:rPrChange>
        </w:rPr>
      </w:pPr>
      <w:r w:rsidRPr="00F77336">
        <w:rPr>
          <w:rFonts w:ascii="Times New Roman" w:hAnsi="Times New Roman" w:cs="Times New Roman"/>
          <w:rPrChange w:id="846" w:author="Balasubramanian, Ruchita" w:date="2025-08-05T15:31:00Z" w16du:dateUtc="2025-08-05T19:31:00Z">
            <w:rPr/>
          </w:rPrChange>
        </w:rPr>
        <w:t xml:space="preserve">Differences between states were most closely correlated with the number of tests funded by the CDC and the proportion of a state’s diagnoses that were made with CDC-funded tests. The impact of ending CDC funding for HIV tests was also correlated with the urban/rural distribution of HIV in the state: </w:t>
      </w:r>
      <w:r w:rsidR="006A19C4" w:rsidRPr="00F77336">
        <w:rPr>
          <w:rFonts w:ascii="Times New Roman" w:hAnsi="Times New Roman" w:cs="Times New Roman"/>
          <w:rPrChange w:id="847" w:author="Balasubramanian, Ruchita" w:date="2025-08-05T15:31:00Z" w16du:dateUtc="2025-08-05T19:31:00Z">
            <w:rPr/>
          </w:rPrChange>
        </w:rPr>
        <w:t>s</w:t>
      </w:r>
      <w:r w:rsidR="00AB38D9" w:rsidRPr="00F77336">
        <w:rPr>
          <w:rFonts w:ascii="Times New Roman" w:hAnsi="Times New Roman" w:cs="Times New Roman"/>
          <w:rPrChange w:id="848" w:author="Balasubramanian, Ruchita" w:date="2025-08-05T15:31:00Z" w16du:dateUtc="2025-08-05T19:31:00Z">
            <w:rPr/>
          </w:rPrChange>
        </w:rPr>
        <w:t xml:space="preserve">tates </w:t>
      </w:r>
      <w:r w:rsidRPr="00F77336">
        <w:rPr>
          <w:rFonts w:ascii="Times New Roman" w:hAnsi="Times New Roman" w:cs="Times New Roman"/>
          <w:rPrChange w:id="849" w:author="Balasubramanian, Ruchita" w:date="2025-08-05T15:31:00Z" w16du:dateUtc="2025-08-05T19:31:00Z">
            <w:rPr/>
          </w:rPrChange>
        </w:rPr>
        <w:t>with a more rural epidemic tended to have higher projected increases in incidence from disruptions to CDC-funded testing.</w:t>
      </w:r>
    </w:p>
    <w:p w14:paraId="5C0E7378" w14:textId="5F15F7DC" w:rsidR="00F85F10" w:rsidRPr="00F77336" w:rsidRDefault="007B6CD6">
      <w:pPr>
        <w:rPr>
          <w:rFonts w:ascii="Times New Roman" w:hAnsi="Times New Roman" w:cs="Times New Roman"/>
          <w:rPrChange w:id="850" w:author="Balasubramanian, Ruchita" w:date="2025-08-05T15:31:00Z" w16du:dateUtc="2025-08-05T19:31:00Z">
            <w:rPr/>
          </w:rPrChange>
        </w:rPr>
      </w:pPr>
      <w:r w:rsidRPr="00F77336">
        <w:rPr>
          <w:rFonts w:ascii="Times New Roman" w:hAnsi="Times New Roman" w:cs="Times New Roman"/>
          <w:rPrChange w:id="851" w:author="Balasubramanian, Ruchita" w:date="2025-08-05T15:31:00Z" w16du:dateUtc="2025-08-05T19:31:00Z">
            <w:rPr/>
          </w:rPrChange>
        </w:rPr>
        <w:t xml:space="preserve">Our projections depended on the degree to which HIV tests </w:t>
      </w:r>
      <w:r w:rsidR="00B6751F" w:rsidRPr="00F77336">
        <w:rPr>
          <w:rFonts w:ascii="Times New Roman" w:hAnsi="Times New Roman" w:cs="Times New Roman"/>
          <w:rPrChange w:id="852" w:author="Balasubramanian, Ruchita" w:date="2025-08-05T15:31:00Z" w16du:dateUtc="2025-08-05T19:31:00Z">
            <w:rPr/>
          </w:rPrChange>
        </w:rPr>
        <w:t xml:space="preserve">would still be performed </w:t>
      </w:r>
      <w:r w:rsidRPr="00F77336">
        <w:rPr>
          <w:rFonts w:ascii="Times New Roman" w:hAnsi="Times New Roman" w:cs="Times New Roman"/>
          <w:rPrChange w:id="853" w:author="Balasubramanian, Ruchita" w:date="2025-08-05T15:31:00Z" w16du:dateUtc="2025-08-05T19:31:00Z">
            <w:rPr/>
          </w:rPrChange>
        </w:rPr>
        <w:t xml:space="preserve">if CDC-funded tests </w:t>
      </w:r>
      <w:r w:rsidR="00B6751F" w:rsidRPr="00F77336">
        <w:rPr>
          <w:rFonts w:ascii="Times New Roman" w:hAnsi="Times New Roman" w:cs="Times New Roman"/>
          <w:rPrChange w:id="854" w:author="Balasubramanian, Ruchita" w:date="2025-08-05T15:31:00Z" w16du:dateUtc="2025-08-05T19:31:00Z">
            <w:rPr/>
          </w:rPrChange>
        </w:rPr>
        <w:t>become</w:t>
      </w:r>
      <w:r w:rsidRPr="00F77336">
        <w:rPr>
          <w:rFonts w:ascii="Times New Roman" w:hAnsi="Times New Roman" w:cs="Times New Roman"/>
          <w:rPrChange w:id="855" w:author="Balasubramanian, Ruchita" w:date="2025-08-05T15:31:00Z" w16du:dateUtc="2025-08-05T19:31:00Z">
            <w:rPr/>
          </w:rPrChange>
        </w:rPr>
        <w:t xml:space="preserve"> </w:t>
      </w:r>
      <w:r w:rsidR="00B6751F" w:rsidRPr="00F77336">
        <w:rPr>
          <w:rFonts w:ascii="Times New Roman" w:hAnsi="Times New Roman" w:cs="Times New Roman"/>
          <w:rPrChange w:id="856" w:author="Balasubramanian, Ruchita" w:date="2025-08-05T15:31:00Z" w16du:dateUtc="2025-08-05T19:31:00Z">
            <w:rPr/>
          </w:rPrChange>
        </w:rPr>
        <w:t>un</w:t>
      </w:r>
      <w:r w:rsidRPr="00F77336">
        <w:rPr>
          <w:rFonts w:ascii="Times New Roman" w:hAnsi="Times New Roman" w:cs="Times New Roman"/>
          <w:rPrChange w:id="857" w:author="Balasubramanian, Ruchita" w:date="2025-08-05T15:31:00Z" w16du:dateUtc="2025-08-05T19:31:00Z">
            <w:rPr/>
          </w:rPrChange>
        </w:rPr>
        <w:t xml:space="preserve">available. If less than one-third </w:t>
      </w:r>
      <w:r w:rsidR="00B6751F" w:rsidRPr="00F77336">
        <w:rPr>
          <w:rFonts w:ascii="Times New Roman" w:hAnsi="Times New Roman" w:cs="Times New Roman"/>
          <w:rPrChange w:id="858" w:author="Balasubramanian, Ruchita" w:date="2025-08-05T15:31:00Z" w16du:dateUtc="2025-08-05T19:31:00Z">
            <w:rPr/>
          </w:rPrChange>
        </w:rPr>
        <w:t>of currently-CDC-funded tests are still performed in the absence of CDC funding</w:t>
      </w:r>
      <w:r w:rsidRPr="00F77336">
        <w:rPr>
          <w:rFonts w:ascii="Times New Roman" w:hAnsi="Times New Roman" w:cs="Times New Roman"/>
          <w:rPrChange w:id="859" w:author="Balasubramanian, Ruchita" w:date="2025-08-05T15:31:00Z" w16du:dateUtc="2025-08-05T19:31:00Z">
            <w:rPr/>
          </w:rPrChange>
        </w:rPr>
        <w:t xml:space="preserve">, we project </w:t>
      </w:r>
      <w:ins w:id="860" w:author="Balasubramanian, Ruchita" w:date="2025-08-06T09:56:00Z" w16du:dateUtc="2025-08-06T13:56:00Z">
        <w:r w:rsidR="001449EC" w:rsidRPr="003215BD">
          <w:rPr>
            <w:rFonts w:ascii="Times New Roman" w:hAnsi="Times New Roman" w:cs="Times New Roman"/>
          </w:rPr>
          <w:t>19,1</w:t>
        </w:r>
        <w:r w:rsidR="001449EC">
          <w:rPr>
            <w:rFonts w:ascii="Times New Roman" w:hAnsi="Times New Roman" w:cs="Times New Roman"/>
          </w:rPr>
          <w:t>45</w:t>
        </w:r>
        <w:r w:rsidR="001449EC" w:rsidRPr="003215BD">
          <w:rPr>
            <w:rFonts w:ascii="Times New Roman" w:hAnsi="Times New Roman" w:cs="Times New Roman"/>
          </w:rPr>
          <w:t xml:space="preserve"> </w:t>
        </w:r>
      </w:ins>
      <w:del w:id="861" w:author="Balasubramanian, Ruchita" w:date="2025-08-06T09:56:00Z" w16du:dateUtc="2025-08-06T13:56:00Z">
        <w:r w:rsidR="009C02B0" w:rsidRPr="00F77336" w:rsidDel="001449EC">
          <w:rPr>
            <w:rFonts w:ascii="Times New Roman" w:hAnsi="Times New Roman" w:cs="Times New Roman"/>
            <w:rPrChange w:id="862" w:author="Balasubramanian, Ruchita" w:date="2025-08-05T15:31:00Z" w16du:dateUtc="2025-08-05T19:31:00Z">
              <w:rPr/>
            </w:rPrChange>
          </w:rPr>
          <w:delText>19,189</w:delText>
        </w:r>
        <w:r w:rsidRPr="00F77336" w:rsidDel="001449EC">
          <w:rPr>
            <w:rFonts w:ascii="Times New Roman" w:hAnsi="Times New Roman" w:cs="Times New Roman"/>
            <w:rPrChange w:id="863" w:author="Balasubramanian, Ruchita" w:date="2025-08-05T15:31:00Z" w16du:dateUtc="2025-08-05T19:31:00Z">
              <w:rPr/>
            </w:rPrChange>
          </w:rPr>
          <w:delText xml:space="preserve"> </w:delText>
        </w:r>
      </w:del>
      <w:r w:rsidRPr="00F77336">
        <w:rPr>
          <w:rFonts w:ascii="Times New Roman" w:hAnsi="Times New Roman" w:cs="Times New Roman"/>
          <w:rPrChange w:id="864" w:author="Balasubramanian, Ruchita" w:date="2025-08-05T15:31:00Z" w16du:dateUtc="2025-08-05T19:31:00Z">
            <w:rPr/>
          </w:rPrChange>
        </w:rPr>
        <w:t>excess infections</w:t>
      </w:r>
      <w:r w:rsidR="00B6751F" w:rsidRPr="00F77336">
        <w:rPr>
          <w:rFonts w:ascii="Times New Roman" w:hAnsi="Times New Roman" w:cs="Times New Roman"/>
          <w:rPrChange w:id="865" w:author="Balasubramanian, Ruchita" w:date="2025-08-05T15:31:00Z" w16du:dateUtc="2025-08-05T19:31:00Z">
            <w:rPr/>
          </w:rPrChange>
        </w:rPr>
        <w:t xml:space="preserve"> from cessation of CDC-funded HIV testing versus</w:t>
      </w:r>
      <w:r w:rsidRPr="00F77336">
        <w:rPr>
          <w:rFonts w:ascii="Times New Roman" w:hAnsi="Times New Roman" w:cs="Times New Roman"/>
          <w:rPrChange w:id="866" w:author="Balasubramanian, Ruchita" w:date="2025-08-05T15:31:00Z" w16du:dateUtc="2025-08-05T19:31:00Z">
            <w:rPr/>
          </w:rPrChange>
        </w:rPr>
        <w:t xml:space="preserve"> </w:t>
      </w:r>
      <w:ins w:id="867" w:author="Balasubramanian, Ruchita" w:date="2025-08-06T09:56:00Z" w16du:dateUtc="2025-08-06T13:56:00Z">
        <w:r w:rsidR="001449EC" w:rsidRPr="003215BD">
          <w:rPr>
            <w:rFonts w:ascii="Times New Roman" w:hAnsi="Times New Roman" w:cs="Times New Roman"/>
          </w:rPr>
          <w:t>6,6</w:t>
        </w:r>
        <w:r w:rsidR="001449EC">
          <w:rPr>
            <w:rFonts w:ascii="Times New Roman" w:hAnsi="Times New Roman" w:cs="Times New Roman"/>
          </w:rPr>
          <w:t>20</w:t>
        </w:r>
        <w:r w:rsidR="001449EC" w:rsidRPr="003215BD">
          <w:rPr>
            <w:rFonts w:ascii="Times New Roman" w:hAnsi="Times New Roman" w:cs="Times New Roman"/>
          </w:rPr>
          <w:t xml:space="preserve"> </w:t>
        </w:r>
      </w:ins>
      <w:del w:id="868" w:author="Balasubramanian, Ruchita" w:date="2025-08-06T09:56:00Z" w16du:dateUtc="2025-08-06T13:56:00Z">
        <w:r w:rsidR="009C02B0" w:rsidRPr="00F77336" w:rsidDel="001449EC">
          <w:rPr>
            <w:rFonts w:ascii="Times New Roman" w:hAnsi="Times New Roman" w:cs="Times New Roman"/>
            <w:rPrChange w:id="869" w:author="Balasubramanian, Ruchita" w:date="2025-08-05T15:31:00Z" w16du:dateUtc="2025-08-05T19:31:00Z">
              <w:rPr/>
            </w:rPrChange>
          </w:rPr>
          <w:delText>6,630</w:delText>
        </w:r>
        <w:r w:rsidRPr="00F77336" w:rsidDel="001449EC">
          <w:rPr>
            <w:rFonts w:ascii="Times New Roman" w:hAnsi="Times New Roman" w:cs="Times New Roman"/>
            <w:rPrChange w:id="870" w:author="Balasubramanian, Ruchita" w:date="2025-08-05T15:31:00Z" w16du:dateUtc="2025-08-05T19:31:00Z">
              <w:rPr/>
            </w:rPrChange>
          </w:rPr>
          <w:delText xml:space="preserve"> </w:delText>
        </w:r>
      </w:del>
      <w:r w:rsidRPr="00F77336">
        <w:rPr>
          <w:rFonts w:ascii="Times New Roman" w:hAnsi="Times New Roman" w:cs="Times New Roman"/>
          <w:rPrChange w:id="871" w:author="Balasubramanian, Ruchita" w:date="2025-08-05T15:31:00Z" w16du:dateUtc="2025-08-05T19:31:00Z">
            <w:rPr/>
          </w:rPrChange>
        </w:rPr>
        <w:t xml:space="preserve">if more than two-thirds </w:t>
      </w:r>
      <w:r w:rsidR="00B6751F" w:rsidRPr="00F77336">
        <w:rPr>
          <w:rFonts w:ascii="Times New Roman" w:hAnsi="Times New Roman" w:cs="Times New Roman"/>
          <w:rPrChange w:id="872" w:author="Balasubramanian, Ruchita" w:date="2025-08-05T15:31:00Z" w16du:dateUtc="2025-08-05T19:31:00Z">
            <w:rPr/>
          </w:rPrChange>
        </w:rPr>
        <w:t>of such tests are still performed</w:t>
      </w:r>
      <w:r w:rsidRPr="00F77336">
        <w:rPr>
          <w:rFonts w:ascii="Times New Roman" w:hAnsi="Times New Roman" w:cs="Times New Roman"/>
          <w:rPrChange w:id="873" w:author="Balasubramanian, Ruchita" w:date="2025-08-05T15:31:00Z" w16du:dateUtc="2025-08-05T19:31:00Z">
            <w:rPr/>
          </w:rPrChange>
        </w:rPr>
        <w:t xml:space="preserve">. The true proportion of </w:t>
      </w:r>
      <w:r w:rsidR="00B6751F" w:rsidRPr="00F77336">
        <w:rPr>
          <w:rFonts w:ascii="Times New Roman" w:hAnsi="Times New Roman" w:cs="Times New Roman"/>
          <w:rPrChange w:id="874" w:author="Balasubramanian, Ruchita" w:date="2025-08-05T15:31:00Z" w16du:dateUtc="2025-08-05T19:31:00Z">
            <w:rPr/>
          </w:rPrChange>
        </w:rPr>
        <w:t>CDC-funded tests that would be performed in the absence of CDC funding</w:t>
      </w:r>
      <w:r w:rsidRPr="00F77336">
        <w:rPr>
          <w:rFonts w:ascii="Times New Roman" w:hAnsi="Times New Roman" w:cs="Times New Roman"/>
          <w:rPrChange w:id="875" w:author="Balasubramanian, Ruchita" w:date="2025-08-05T15:31:00Z" w16du:dateUtc="2025-08-05T19:31:00Z">
            <w:rPr/>
          </w:rPrChange>
        </w:rPr>
        <w:t xml:space="preserve"> is unknown; there are no studies to our knowledge on the effects of widespread reductions in </w:t>
      </w:r>
      <w:r w:rsidR="00727FB8" w:rsidRPr="00F77336">
        <w:rPr>
          <w:rFonts w:ascii="Times New Roman" w:hAnsi="Times New Roman" w:cs="Times New Roman"/>
          <w:rPrChange w:id="876" w:author="Balasubramanian, Ruchita" w:date="2025-08-05T15:31:00Z" w16du:dateUtc="2025-08-05T19:31:00Z">
            <w:rPr/>
          </w:rPrChange>
        </w:rPr>
        <w:t xml:space="preserve">publicly funded </w:t>
      </w:r>
      <w:r w:rsidRPr="00F77336">
        <w:rPr>
          <w:rFonts w:ascii="Times New Roman" w:hAnsi="Times New Roman" w:cs="Times New Roman"/>
          <w:rPrChange w:id="877" w:author="Balasubramanian, Ruchita" w:date="2025-08-05T15:31:00Z" w16du:dateUtc="2025-08-05T19:31:00Z">
            <w:rPr/>
          </w:rPrChange>
        </w:rPr>
        <w:t>HIV testing. We incorporated this uncertainty into our analysis by sampling a range of possible values across the 1,000 simulations in each state.</w:t>
      </w:r>
      <w:r w:rsidR="003D567F" w:rsidRPr="00F77336">
        <w:rPr>
          <w:rFonts w:ascii="Times New Roman" w:hAnsi="Times New Roman" w:cs="Times New Roman"/>
          <w:rPrChange w:id="878" w:author="Balasubramanian, Ruchita" w:date="2025-08-05T15:31:00Z" w16du:dateUtc="2025-08-05T19:31:00Z">
            <w:rPr/>
          </w:rPrChange>
        </w:rPr>
        <w:t xml:space="preserve"> Notably,</w:t>
      </w:r>
      <w:r w:rsidRPr="00F77336">
        <w:rPr>
          <w:rFonts w:ascii="Times New Roman" w:hAnsi="Times New Roman" w:cs="Times New Roman"/>
          <w:rPrChange w:id="879" w:author="Balasubramanian, Ruchita" w:date="2025-08-05T15:31:00Z" w16du:dateUtc="2025-08-05T19:31:00Z">
            <w:rPr/>
          </w:rPrChange>
        </w:rPr>
        <w:t xml:space="preserve"> </w:t>
      </w:r>
      <w:r w:rsidR="003D567F" w:rsidRPr="00F77336">
        <w:rPr>
          <w:rFonts w:ascii="Times New Roman" w:hAnsi="Times New Roman" w:cs="Times New Roman"/>
          <w:rPrChange w:id="880" w:author="Balasubramanian, Ruchita" w:date="2025-08-05T15:31:00Z" w16du:dateUtc="2025-08-05T19:31:00Z">
            <w:rPr/>
          </w:rPrChange>
        </w:rPr>
        <w:t>it may be that cessation of public testing results in more efficient testing (for example, if people continue to prioritize tests that are more likely to be positive) or less efficient testing (if people at highest risk are also those most likely to access publicly funded testing).</w:t>
      </w:r>
      <w:r w:rsidRPr="00F77336">
        <w:rPr>
          <w:rFonts w:ascii="Times New Roman" w:hAnsi="Times New Roman" w:cs="Times New Roman"/>
          <w:rPrChange w:id="881" w:author="Balasubramanian, Ruchita" w:date="2025-08-05T15:31:00Z" w16du:dateUtc="2025-08-05T19:31:00Z">
            <w:rPr/>
          </w:rPrChange>
        </w:rPr>
        <w:t>We</w:t>
      </w:r>
      <w:r w:rsidR="00AB38D9" w:rsidRPr="00F77336">
        <w:rPr>
          <w:rFonts w:ascii="Times New Roman" w:hAnsi="Times New Roman" w:cs="Times New Roman"/>
          <w:rPrChange w:id="882" w:author="Balasubramanian, Ruchita" w:date="2025-08-05T15:31:00Z" w16du:dateUtc="2025-08-05T19:31:00Z">
            <w:rPr/>
          </w:rPrChange>
        </w:rPr>
        <w:t>,</w:t>
      </w:r>
      <w:r w:rsidRPr="00F77336">
        <w:rPr>
          <w:rFonts w:ascii="Times New Roman" w:hAnsi="Times New Roman" w:cs="Times New Roman"/>
          <w:rPrChange w:id="883" w:author="Balasubramanian, Ruchita" w:date="2025-08-05T15:31:00Z" w16du:dateUtc="2025-08-05T19:31:00Z">
            <w:rPr/>
          </w:rPrChange>
        </w:rPr>
        <w:t xml:space="preserve"> therefore</w:t>
      </w:r>
      <w:r w:rsidR="00AB38D9" w:rsidRPr="00F77336">
        <w:rPr>
          <w:rFonts w:ascii="Times New Roman" w:hAnsi="Times New Roman" w:cs="Times New Roman"/>
          <w:rPrChange w:id="884" w:author="Balasubramanian, Ruchita" w:date="2025-08-05T15:31:00Z" w16du:dateUtc="2025-08-05T19:31:00Z">
            <w:rPr/>
          </w:rPrChange>
        </w:rPr>
        <w:t>,</w:t>
      </w:r>
      <w:r w:rsidRPr="00F77336">
        <w:rPr>
          <w:rFonts w:ascii="Times New Roman" w:hAnsi="Times New Roman" w:cs="Times New Roman"/>
          <w:rPrChange w:id="885" w:author="Balasubramanian, Ruchita" w:date="2025-08-05T15:31:00Z" w16du:dateUtc="2025-08-05T19:31:00Z">
            <w:rPr/>
          </w:rPrChange>
        </w:rPr>
        <w:t xml:space="preserve"> sampled a broad range around a mean of 50% of CDC tests being performed regardless: 95% of simulations had a value from 20 to 80%. Fundamentally, this quantity is uncertain, and our analysis reflects this </w:t>
      </w:r>
      <w:r w:rsidRPr="00F77336">
        <w:rPr>
          <w:rFonts w:ascii="Times New Roman" w:hAnsi="Times New Roman" w:cs="Times New Roman"/>
          <w:rPrChange w:id="886" w:author="Balasubramanian, Ruchita" w:date="2025-08-05T15:31:00Z" w16du:dateUtc="2025-08-05T19:31:00Z">
            <w:rPr/>
          </w:rPrChange>
        </w:rPr>
        <w:lastRenderedPageBreak/>
        <w:t>uncertainty in broad credible intervals around our projections. The importance of this parameter implies that</w:t>
      </w:r>
      <w:r w:rsidR="00AB38D9" w:rsidRPr="00F77336">
        <w:rPr>
          <w:rFonts w:ascii="Times New Roman" w:hAnsi="Times New Roman" w:cs="Times New Roman"/>
          <w:rPrChange w:id="887" w:author="Balasubramanian, Ruchita" w:date="2025-08-05T15:31:00Z" w16du:dateUtc="2025-08-05T19:31:00Z">
            <w:rPr/>
          </w:rPrChange>
        </w:rPr>
        <w:t>,</w:t>
      </w:r>
      <w:r w:rsidRPr="00F77336">
        <w:rPr>
          <w:rFonts w:ascii="Times New Roman" w:hAnsi="Times New Roman" w:cs="Times New Roman"/>
          <w:rPrChange w:id="888" w:author="Balasubramanian, Ruchita" w:date="2025-08-05T15:31:00Z" w16du:dateUtc="2025-08-05T19:31:00Z">
            <w:rPr/>
          </w:rPrChange>
        </w:rPr>
        <w:t xml:space="preserve"> if CDC funding for HIV tests does end, efforts to mobilize access to other means of HIV testing will be critical to mitigate the impact on local HIV epidemics.   </w:t>
      </w:r>
    </w:p>
    <w:p w14:paraId="3170B8D5" w14:textId="2A84C7D3" w:rsidR="00F85F10" w:rsidRPr="00F77336" w:rsidRDefault="007B6CD6">
      <w:pPr>
        <w:rPr>
          <w:rFonts w:ascii="Times New Roman" w:hAnsi="Times New Roman" w:cs="Times New Roman"/>
          <w:rPrChange w:id="889" w:author="Balasubramanian, Ruchita" w:date="2025-08-05T15:31:00Z" w16du:dateUtc="2025-08-05T19:31:00Z">
            <w:rPr/>
          </w:rPrChange>
        </w:rPr>
      </w:pPr>
      <w:r w:rsidRPr="00F77336">
        <w:rPr>
          <w:rFonts w:ascii="Times New Roman" w:hAnsi="Times New Roman" w:cs="Times New Roman"/>
          <w:rPrChange w:id="890" w:author="Balasubramanian, Ruchita" w:date="2025-08-05T15:31:00Z" w16du:dateUtc="2025-08-05T19:31:00Z">
            <w:rPr/>
          </w:rPrChange>
        </w:rPr>
        <w:t>There are few other published estimates of the impact of the CDC’s HIV testing activities. Hutchinson</w:t>
      </w:r>
      <w:r w:rsidR="00AB38D9" w:rsidRPr="00F77336">
        <w:rPr>
          <w:rFonts w:ascii="Times New Roman" w:hAnsi="Times New Roman" w:cs="Times New Roman"/>
          <w:rPrChange w:id="891" w:author="Balasubramanian, Ruchita" w:date="2025-08-05T15:31:00Z" w16du:dateUtc="2025-08-05T19:31:00Z">
            <w:rPr/>
          </w:rPrChange>
        </w:rPr>
        <w:t>,</w:t>
      </w:r>
      <w:r w:rsidRPr="00F77336">
        <w:rPr>
          <w:rFonts w:ascii="Times New Roman" w:hAnsi="Times New Roman" w:cs="Times New Roman"/>
          <w:rPrChange w:id="892" w:author="Balasubramanian, Ruchita" w:date="2025-08-05T15:31:00Z" w16du:dateUtc="2025-08-05T19:31:00Z">
            <w:rPr/>
          </w:rPrChange>
        </w:rPr>
        <w:t xml:space="preserve"> et al.</w:t>
      </w:r>
      <w:r w:rsidR="00AB38D9" w:rsidRPr="00F77336">
        <w:rPr>
          <w:rFonts w:ascii="Times New Roman" w:hAnsi="Times New Roman" w:cs="Times New Roman"/>
          <w:rPrChange w:id="893" w:author="Balasubramanian, Ruchita" w:date="2025-08-05T15:31:00Z" w16du:dateUtc="2025-08-05T19:31:00Z">
            <w:rPr/>
          </w:rPrChange>
        </w:rPr>
        <w:t>,</w:t>
      </w:r>
      <w:r w:rsidRPr="00F77336">
        <w:rPr>
          <w:rFonts w:ascii="Times New Roman" w:hAnsi="Times New Roman" w:cs="Times New Roman"/>
          <w:rPrChange w:id="894" w:author="Balasubramanian, Ruchita" w:date="2025-08-05T15:31:00Z" w16du:dateUtc="2025-08-05T19:31:00Z">
            <w:rPr/>
          </w:rPrChange>
        </w:rPr>
        <w:t xml:space="preserve"> used a transmission model to estimate that CDC-funded HIV tests averted 3,381 new infections nationwide from 2007 to </w:t>
      </w:r>
      <w:sdt>
        <w:sdtPr>
          <w:rPr>
            <w:rFonts w:ascii="Times New Roman" w:hAnsi="Times New Roman" w:cs="Times New Roman"/>
          </w:rPr>
          <w:tag w:val="goog_rdk_23"/>
          <w:id w:val="-428492016"/>
        </w:sdtPr>
        <w:sdtContent/>
      </w:sdt>
      <w:r w:rsidRPr="00F77336">
        <w:rPr>
          <w:rFonts w:ascii="Times New Roman" w:hAnsi="Times New Roman" w:cs="Times New Roman"/>
          <w:rPrChange w:id="895" w:author="Balasubramanian, Ruchita" w:date="2025-08-05T15:31:00Z" w16du:dateUtc="2025-08-05T19:31:00Z">
            <w:rPr/>
          </w:rPrChange>
        </w:rPr>
        <w:t>2009, during which 2.8 million people were tested (824 people tested per infection averted)</w:t>
      </w:r>
      <w:r w:rsidR="00BA6EE1" w:rsidRPr="00F77336">
        <w:rPr>
          <w:rFonts w:ascii="Times New Roman" w:hAnsi="Times New Roman" w:cs="Times New Roman"/>
          <w:rPrChange w:id="896" w:author="Balasubramanian, Ruchita" w:date="2025-08-05T15:31:00Z" w16du:dateUtc="2025-08-05T19:31:00Z">
            <w:rPr/>
          </w:rPrChange>
        </w:rPr>
        <w:fldChar w:fldCharType="begin"/>
      </w:r>
      <w:r w:rsidR="00D67AEA" w:rsidRPr="00F77336">
        <w:rPr>
          <w:rFonts w:ascii="Times New Roman" w:hAnsi="Times New Roman" w:cs="Times New Roman"/>
          <w:rPrChange w:id="897" w:author="Balasubramanian, Ruchita" w:date="2025-08-05T15:31:00Z" w16du:dateUtc="2025-08-05T19:31:00Z">
            <w:rPr/>
          </w:rPrChange>
        </w:rPr>
        <w:instrText xml:space="preserve"> ADDIN ZOTERO_ITEM CSL_CITATION {"citationID":"Etv2RTCO","properties":{"formattedCitation":"\\super 18\\nosupersub{}","plainCitation":"18","noteIndex":0},"citationItems":[{"id":1427,"uris":["http://zotero.org/users/local/aj7PsjFR/items/R6UANTW2"],"itemData":{"id":1427,"type":"article-journal","abstract":"Background: \n          Over a 3-year period, the Centers for Disease Control and Prevention invested $102.3 million in a large-scale HIV testing program, the Expanded HIV Testing Initiative for populations disproportionally affected by HIV. Policy makers, who must optimize public health given a set budget, are interested in the financial return on investment (ROI) of large-scale HIV testing.\n          Methods: \n          We conducted an ROI analysis using expenditure and outcome data from the program. A health system perspective was used that included all program expenditures including medical costs of treating newly diagnosed patients. We incorporated benefits of HIV transmissions averted from persons diagnosed of their infection through the Initiative compared with when, on average, those persons would have been diagnosed without the Initiative (3 years later in the base case). HIV transmissions were derived from a published mathematical model of HIV transmission. In sensitivity analysis, we tested the effect of 1-year to 5-year alternate testing intervals and differences in the prevalence of undiagnosed HIV infection.\n          Results: \n          Under the Initiative, 2.7 million persons were tested for HIV, there was a newly diagnosed HIV positivity rate of 0.7%, and an estimated 3381 HIV infections were averted. It achieved a return of $1.95 for every dollar invested. ROI ranged from $1.46 to $2.01 for alternative testing intervals of 1–5 years and remained above $1 (positive return on investment) with a prevalence of undiagnosed HIV infection as low as 0.12%.\n          Conclusions: \n          The expanded testing Initiative yielded ROI values of &gt;$1 under a broad range of sensitivity analyses and provides further support for large-scale HIV testing programs.","container-title":"JAIDS Journal of Acquired Immune Deficiency Syndromes","DOI":"10.1097/QAI.0b013e31823e5bee","ISSN":"1525-4135","issue":"3","language":"en-US","page":"281","source":"journals.lww.com","title":"Return on Public Health Investment: CDC's Expanded HIV Testing Initiative","title-short":"Return on Public Health Investment","volume":"59","author":[{"family":"Hutchinson","given":"Angela B."},{"family":"Farnham","given":"Paul G."},{"family":"Duffy","given":"Nadezhda"},{"family":"Wolitski","given":"Richard J."},{"family":"Sansom","given":"Stephanie L."},{"family":"Dooley","given":"Samuel W."},{"family":"Cleveland","given":"Janet C."},{"family":"Mermin","given":"Jonathan H."}],"issued":{"date-parts":[["2012",3,1]]}}}],"schema":"https://github.com/citation-style-language/schema/raw/master/csl-citation.json"} </w:instrText>
      </w:r>
      <w:r w:rsidR="00BA6EE1" w:rsidRPr="00F77336">
        <w:rPr>
          <w:rFonts w:ascii="Times New Roman" w:hAnsi="Times New Roman" w:cs="Times New Roman"/>
          <w:rPrChange w:id="898" w:author="Balasubramanian, Ruchita" w:date="2025-08-05T15:31:00Z" w16du:dateUtc="2025-08-05T19:31:00Z">
            <w:rPr/>
          </w:rPrChange>
        </w:rPr>
        <w:fldChar w:fldCharType="separate"/>
      </w:r>
      <w:r w:rsidR="00D67AEA" w:rsidRPr="00F77336">
        <w:rPr>
          <w:rFonts w:ascii="Times New Roman" w:hAnsi="Times New Roman" w:cs="Times New Roman"/>
          <w:vertAlign w:val="superscript"/>
          <w:rPrChange w:id="899" w:author="Balasubramanian, Ruchita" w:date="2025-08-05T15:31:00Z" w16du:dateUtc="2025-08-05T19:31:00Z">
            <w:rPr>
              <w:rFonts w:cs="Times New Roman"/>
              <w:vertAlign w:val="superscript"/>
            </w:rPr>
          </w:rPrChange>
        </w:rPr>
        <w:t>18</w:t>
      </w:r>
      <w:r w:rsidR="00BA6EE1" w:rsidRPr="00F77336">
        <w:rPr>
          <w:rFonts w:ascii="Times New Roman" w:hAnsi="Times New Roman" w:cs="Times New Roman"/>
          <w:rPrChange w:id="900" w:author="Balasubramanian, Ruchita" w:date="2025-08-05T15:31:00Z" w16du:dateUtc="2025-08-05T19:31:00Z">
            <w:rPr/>
          </w:rPrChange>
        </w:rPr>
        <w:fldChar w:fldCharType="end"/>
      </w:r>
      <w:r w:rsidRPr="00F77336">
        <w:rPr>
          <w:rFonts w:ascii="Times New Roman" w:hAnsi="Times New Roman" w:cs="Times New Roman"/>
          <w:rPrChange w:id="901" w:author="Balasubramanian, Ruchita" w:date="2025-08-05T15:31:00Z" w16du:dateUtc="2025-08-05T19:31:00Z">
            <w:rPr/>
          </w:rPrChange>
        </w:rPr>
        <w:t>. This is lower than the 1</w:t>
      </w:r>
      <w:ins w:id="902" w:author="Balasubramanian, Ruchita" w:date="2025-08-06T09:56:00Z" w16du:dateUtc="2025-08-06T13:56:00Z">
        <w:r w:rsidR="0081525A">
          <w:rPr>
            <w:rFonts w:ascii="Times New Roman" w:hAnsi="Times New Roman" w:cs="Times New Roman"/>
          </w:rPr>
          <w:t>3</w:t>
        </w:r>
      </w:ins>
      <w:del w:id="903" w:author="Balasubramanian, Ruchita" w:date="2025-08-06T09:56:00Z" w16du:dateUtc="2025-08-06T13:56:00Z">
        <w:r w:rsidRPr="00F77336" w:rsidDel="0081525A">
          <w:rPr>
            <w:rFonts w:ascii="Times New Roman" w:hAnsi="Times New Roman" w:cs="Times New Roman"/>
            <w:rPrChange w:id="904" w:author="Balasubramanian, Ruchita" w:date="2025-08-05T15:31:00Z" w16du:dateUtc="2025-08-05T19:31:00Z">
              <w:rPr/>
            </w:rPrChange>
          </w:rPr>
          <w:delText>2</w:delText>
        </w:r>
      </w:del>
      <w:r w:rsidRPr="00F77336">
        <w:rPr>
          <w:rFonts w:ascii="Times New Roman" w:hAnsi="Times New Roman" w:cs="Times New Roman"/>
          <w:rPrChange w:id="905" w:author="Balasubramanian, Ruchita" w:date="2025-08-05T15:31:00Z" w16du:dateUtc="2025-08-05T19:31:00Z">
            <w:rPr/>
          </w:rPrChange>
        </w:rPr>
        <w:t xml:space="preserve">,000 infections averted over five years in 18 states that we project, although </w:t>
      </w:r>
      <w:proofErr w:type="gramStart"/>
      <w:r w:rsidRPr="00F77336">
        <w:rPr>
          <w:rFonts w:ascii="Times New Roman" w:hAnsi="Times New Roman" w:cs="Times New Roman"/>
          <w:rPrChange w:id="906" w:author="Balasubramanian, Ruchita" w:date="2025-08-05T15:31:00Z" w16du:dateUtc="2025-08-05T19:31:00Z">
            <w:rPr/>
          </w:rPrChange>
        </w:rPr>
        <w:t>similar to</w:t>
      </w:r>
      <w:proofErr w:type="gramEnd"/>
      <w:r w:rsidRPr="00F77336">
        <w:rPr>
          <w:rFonts w:ascii="Times New Roman" w:hAnsi="Times New Roman" w:cs="Times New Roman"/>
          <w:rPrChange w:id="907" w:author="Balasubramanian, Ruchita" w:date="2025-08-05T15:31:00Z" w16du:dateUtc="2025-08-05T19:31:00Z">
            <w:rPr/>
          </w:rPrChange>
        </w:rPr>
        <w:t xml:space="preserve"> our aggregate 9</w:t>
      </w:r>
      <w:ins w:id="908" w:author="Balasubramanian, Ruchita" w:date="2025-08-06T09:57:00Z" w16du:dateUtc="2025-08-06T13:57:00Z">
        <w:r w:rsidR="0081525A">
          <w:rPr>
            <w:rFonts w:ascii="Times New Roman" w:hAnsi="Times New Roman" w:cs="Times New Roman"/>
          </w:rPr>
          <w:t>13</w:t>
        </w:r>
      </w:ins>
      <w:del w:id="909" w:author="Balasubramanian, Ruchita" w:date="2025-08-06T09:57:00Z" w16du:dateUtc="2025-08-06T13:57:00Z">
        <w:r w:rsidRPr="00F77336" w:rsidDel="0081525A">
          <w:rPr>
            <w:rFonts w:ascii="Times New Roman" w:hAnsi="Times New Roman" w:cs="Times New Roman"/>
            <w:rPrChange w:id="910" w:author="Balasubramanian, Ruchita" w:date="2025-08-05T15:31:00Z" w16du:dateUtc="2025-08-05T19:31:00Z">
              <w:rPr/>
            </w:rPrChange>
          </w:rPr>
          <w:delText>21</w:delText>
        </w:r>
      </w:del>
      <w:r w:rsidRPr="00F77336">
        <w:rPr>
          <w:rFonts w:ascii="Times New Roman" w:hAnsi="Times New Roman" w:cs="Times New Roman"/>
          <w:rPrChange w:id="911" w:author="Balasubramanian, Ruchita" w:date="2025-08-05T15:31:00Z" w16du:dateUtc="2025-08-05T19:31:00Z">
            <w:rPr/>
          </w:rPrChange>
        </w:rPr>
        <w:t xml:space="preserve"> tests per infection averted. Our model differs from Hutchinson</w:t>
      </w:r>
      <w:r w:rsidR="00AB38D9" w:rsidRPr="00F77336">
        <w:rPr>
          <w:rFonts w:ascii="Times New Roman" w:hAnsi="Times New Roman" w:cs="Times New Roman"/>
          <w:rPrChange w:id="912" w:author="Balasubramanian, Ruchita" w:date="2025-08-05T15:31:00Z" w16du:dateUtc="2025-08-05T19:31:00Z">
            <w:rPr/>
          </w:rPrChange>
        </w:rPr>
        <w:t>,</w:t>
      </w:r>
      <w:r w:rsidRPr="00F77336">
        <w:rPr>
          <w:rFonts w:ascii="Times New Roman" w:hAnsi="Times New Roman" w:cs="Times New Roman"/>
          <w:rPrChange w:id="913" w:author="Balasubramanian, Ruchita" w:date="2025-08-05T15:31:00Z" w16du:dateUtc="2025-08-05T19:31:00Z">
            <w:rPr/>
          </w:rPrChange>
        </w:rPr>
        <w:t xml:space="preserve"> et al.</w:t>
      </w:r>
      <w:r w:rsidR="00AB38D9" w:rsidRPr="00F77336">
        <w:rPr>
          <w:rFonts w:ascii="Times New Roman" w:hAnsi="Times New Roman" w:cs="Times New Roman"/>
          <w:rPrChange w:id="914" w:author="Balasubramanian, Ruchita" w:date="2025-08-05T15:31:00Z" w16du:dateUtc="2025-08-05T19:31:00Z">
            <w:rPr/>
          </w:rPrChange>
        </w:rPr>
        <w:t>,</w:t>
      </w:r>
      <w:r w:rsidRPr="00F77336">
        <w:rPr>
          <w:rFonts w:ascii="Times New Roman" w:hAnsi="Times New Roman" w:cs="Times New Roman"/>
          <w:rPrChange w:id="915" w:author="Balasubramanian, Ruchita" w:date="2025-08-05T15:31:00Z" w16du:dateUtc="2025-08-05T19:31:00Z">
            <w:rPr/>
          </w:rPrChange>
        </w:rPr>
        <w:t xml:space="preserve"> in that it </w:t>
      </w:r>
      <w:r w:rsidR="00C425BC" w:rsidRPr="00F77336">
        <w:rPr>
          <w:rFonts w:ascii="Times New Roman" w:hAnsi="Times New Roman" w:cs="Times New Roman"/>
          <w:rPrChange w:id="916" w:author="Balasubramanian, Ruchita" w:date="2025-08-05T15:31:00Z" w16du:dateUtc="2025-08-05T19:31:00Z">
            <w:rPr/>
          </w:rPrChange>
        </w:rPr>
        <w:t>simulates transmission dynamics over time, such that an averted infection can also avert other infections through subsequent averted transmission</w:t>
      </w:r>
      <w:r w:rsidRPr="00F77336">
        <w:rPr>
          <w:rFonts w:ascii="Times New Roman" w:hAnsi="Times New Roman" w:cs="Times New Roman"/>
          <w:rPrChange w:id="917" w:author="Balasubramanian, Ruchita" w:date="2025-08-05T15:31:00Z" w16du:dateUtc="2025-08-05T19:31:00Z">
            <w:rPr/>
          </w:rPrChange>
        </w:rPr>
        <w:t xml:space="preserve">. More recently, the CDC estimated that HIV prevention programs (including both testing and other prevention programs) prevented </w:t>
      </w:r>
      <w:sdt>
        <w:sdtPr>
          <w:rPr>
            <w:rFonts w:ascii="Times New Roman" w:hAnsi="Times New Roman" w:cs="Times New Roman"/>
          </w:rPr>
          <w:tag w:val="goog_rdk_24"/>
          <w:id w:val="-1989878663"/>
        </w:sdtPr>
        <w:sdtContent/>
      </w:sdt>
      <w:r w:rsidRPr="00F77336">
        <w:rPr>
          <w:rFonts w:ascii="Times New Roman" w:hAnsi="Times New Roman" w:cs="Times New Roman"/>
          <w:rPrChange w:id="918" w:author="Balasubramanian, Ruchita" w:date="2025-08-05T15:31:00Z" w16du:dateUtc="2025-08-05T19:31:00Z">
            <w:rPr/>
          </w:rPrChange>
        </w:rPr>
        <w:t xml:space="preserve">9,000 infections between 2017 and 2021 - again lower than our estimate, </w:t>
      </w:r>
      <w:r w:rsidR="003D567F" w:rsidRPr="00F77336">
        <w:rPr>
          <w:rFonts w:ascii="Times New Roman" w:hAnsi="Times New Roman" w:cs="Times New Roman"/>
          <w:rPrChange w:id="919" w:author="Balasubramanian, Ruchita" w:date="2025-08-05T15:31:00Z" w16du:dateUtc="2025-08-05T19:31:00Z">
            <w:rPr/>
          </w:rPrChange>
        </w:rPr>
        <w:t>in part due to the lack of incorporation of a dynamic modeling approach</w:t>
      </w:r>
      <w:r w:rsidR="00851883" w:rsidRPr="00F77336">
        <w:rPr>
          <w:rFonts w:ascii="Times New Roman" w:hAnsi="Times New Roman" w:cs="Times New Roman"/>
          <w:rPrChange w:id="920" w:author="Balasubramanian, Ruchita" w:date="2025-08-05T15:31:00Z" w16du:dateUtc="2025-08-05T19:31:00Z">
            <w:rPr/>
          </w:rPrChange>
        </w:rPr>
        <w:fldChar w:fldCharType="begin"/>
      </w:r>
      <w:r w:rsidR="00D67AEA" w:rsidRPr="00F77336">
        <w:rPr>
          <w:rFonts w:ascii="Times New Roman" w:hAnsi="Times New Roman" w:cs="Times New Roman"/>
          <w:rPrChange w:id="921" w:author="Balasubramanian, Ruchita" w:date="2025-08-05T15:31:00Z" w16du:dateUtc="2025-08-05T19:31:00Z">
            <w:rPr/>
          </w:rPrChange>
        </w:rPr>
        <w:instrText xml:space="preserve"> ADDIN ZOTERO_ITEM CSL_CITATION {"citationID":"4g8sy251","properties":{"formattedCitation":"\\super 19\\nosupersub{}","plainCitation":"19","noteIndex":0},"citationItems":[{"id":1429,"uris":["http://zotero.org/users/local/aj7PsjFR/items/XRS8HB8Y"],"itemData":{"id":1429,"type":"webpage","title":"Department of Health and Human Services Fiscal year 2025","URL":"https://web.archive.org/web/20240624141300/https:/www.cdc.gov/budget/documents/fy2025/FY-2025-CDC-congressional-justification.pdf#xd_co_f=ZTI2MzdmNzMtMTVlNy00MDRlLTg5YWUtMzcyZTZhYTVhNzI2~","accessed":{"date-parts":[["2025",7,21]]},"issued":{"date-parts":[["2024",6,24]]}}}],"schema":"https://github.com/citation-style-language/schema/raw/master/csl-citation.json"} </w:instrText>
      </w:r>
      <w:r w:rsidR="00851883" w:rsidRPr="00F77336">
        <w:rPr>
          <w:rFonts w:ascii="Times New Roman" w:hAnsi="Times New Roman" w:cs="Times New Roman"/>
          <w:rPrChange w:id="922" w:author="Balasubramanian, Ruchita" w:date="2025-08-05T15:31:00Z" w16du:dateUtc="2025-08-05T19:31:00Z">
            <w:rPr/>
          </w:rPrChange>
        </w:rPr>
        <w:fldChar w:fldCharType="separate"/>
      </w:r>
      <w:r w:rsidR="00D67AEA" w:rsidRPr="00F77336">
        <w:rPr>
          <w:rFonts w:ascii="Times New Roman" w:hAnsi="Times New Roman" w:cs="Times New Roman"/>
          <w:vertAlign w:val="superscript"/>
          <w:rPrChange w:id="923" w:author="Balasubramanian, Ruchita" w:date="2025-08-05T15:31:00Z" w16du:dateUtc="2025-08-05T19:31:00Z">
            <w:rPr>
              <w:rFonts w:cs="Times New Roman"/>
              <w:vertAlign w:val="superscript"/>
            </w:rPr>
          </w:rPrChange>
        </w:rPr>
        <w:t>19</w:t>
      </w:r>
      <w:r w:rsidR="00851883" w:rsidRPr="00F77336">
        <w:rPr>
          <w:rFonts w:ascii="Times New Roman" w:hAnsi="Times New Roman" w:cs="Times New Roman"/>
          <w:rPrChange w:id="924" w:author="Balasubramanian, Ruchita" w:date="2025-08-05T15:31:00Z" w16du:dateUtc="2025-08-05T19:31:00Z">
            <w:rPr/>
          </w:rPrChange>
        </w:rPr>
        <w:fldChar w:fldCharType="end"/>
      </w:r>
      <w:r w:rsidRPr="00F77336">
        <w:rPr>
          <w:rFonts w:ascii="Times New Roman" w:hAnsi="Times New Roman" w:cs="Times New Roman"/>
          <w:rPrChange w:id="925" w:author="Balasubramanian, Ruchita" w:date="2025-08-05T15:31:00Z" w16du:dateUtc="2025-08-05T19:31:00Z">
            <w:rPr/>
          </w:rPrChange>
        </w:rPr>
        <w:t xml:space="preserve">. </w:t>
      </w:r>
    </w:p>
    <w:p w14:paraId="4C6F8EFB" w14:textId="698A892A" w:rsidR="00F85F10" w:rsidRPr="00F77336" w:rsidRDefault="007B6CD6">
      <w:pPr>
        <w:rPr>
          <w:rFonts w:ascii="Times New Roman" w:hAnsi="Times New Roman" w:cs="Times New Roman"/>
          <w:rPrChange w:id="926" w:author="Balasubramanian, Ruchita" w:date="2025-08-05T15:31:00Z" w16du:dateUtc="2025-08-05T19:31:00Z">
            <w:rPr/>
          </w:rPrChange>
        </w:rPr>
      </w:pPr>
      <w:r w:rsidRPr="00F77336">
        <w:rPr>
          <w:rFonts w:ascii="Times New Roman" w:hAnsi="Times New Roman" w:cs="Times New Roman"/>
          <w:rPrChange w:id="927" w:author="Balasubramanian, Ruchita" w:date="2025-08-05T15:31:00Z" w16du:dateUtc="2025-08-05T19:31:00Z">
            <w:rPr/>
          </w:rPrChange>
        </w:rPr>
        <w:t xml:space="preserve">As with any modeling study, our approach has several limitations. First, we focused on incident infections only; however, delayed diagnosis of HIV </w:t>
      </w:r>
      <w:r w:rsidR="00C425BC" w:rsidRPr="00F77336">
        <w:rPr>
          <w:rFonts w:ascii="Times New Roman" w:hAnsi="Times New Roman" w:cs="Times New Roman"/>
          <w:rPrChange w:id="928" w:author="Balasubramanian, Ruchita" w:date="2025-08-05T15:31:00Z" w16du:dateUtc="2025-08-05T19:31:00Z">
            <w:rPr/>
          </w:rPrChange>
        </w:rPr>
        <w:t>can also</w:t>
      </w:r>
      <w:r w:rsidRPr="00F77336">
        <w:rPr>
          <w:rFonts w:ascii="Times New Roman" w:hAnsi="Times New Roman" w:cs="Times New Roman"/>
          <w:rPrChange w:id="929" w:author="Balasubramanian, Ruchita" w:date="2025-08-05T15:31:00Z" w16du:dateUtc="2025-08-05T19:31:00Z">
            <w:rPr/>
          </w:rPrChange>
        </w:rPr>
        <w:t xml:space="preserve"> lead to increased morbidity and mortality. Second, we only model 18 US states. While </w:t>
      </w:r>
      <w:proofErr w:type="gramStart"/>
      <w:r w:rsidRPr="00F77336">
        <w:rPr>
          <w:rFonts w:ascii="Times New Roman" w:hAnsi="Times New Roman" w:cs="Times New Roman"/>
          <w:rPrChange w:id="930" w:author="Balasubramanian, Ruchita" w:date="2025-08-05T15:31:00Z" w16du:dateUtc="2025-08-05T19:31:00Z">
            <w:rPr/>
          </w:rPrChange>
        </w:rPr>
        <w:t>the majority of</w:t>
      </w:r>
      <w:proofErr w:type="gramEnd"/>
      <w:r w:rsidRPr="00F77336">
        <w:rPr>
          <w:rFonts w:ascii="Times New Roman" w:hAnsi="Times New Roman" w:cs="Times New Roman"/>
          <w:rPrChange w:id="931" w:author="Balasubramanian, Ruchita" w:date="2025-08-05T15:31:00Z" w16du:dateUtc="2025-08-05T19:31:00Z">
            <w:rPr/>
          </w:rPrChange>
        </w:rPr>
        <w:t xml:space="preserve"> HIV diagnoses in 2024 were made in these states, they may not reflect the full heterogeneity of HIV epidemics across the US. Third, in our interruption scenarios, we assume that CDC testing activities would return to their previous levels within a year, but it is possible that programs might recover more slowly. </w:t>
      </w:r>
      <w:r w:rsidR="006535EB" w:rsidRPr="00F77336">
        <w:rPr>
          <w:rFonts w:ascii="Times New Roman" w:hAnsi="Times New Roman" w:cs="Times New Roman"/>
          <w:rPrChange w:id="932" w:author="Balasubramanian, Ruchita" w:date="2025-08-05T15:31:00Z" w16du:dateUtc="2025-08-05T19:31:00Z">
            <w:rPr/>
          </w:rPrChange>
        </w:rPr>
        <w:t>Finally</w:t>
      </w:r>
      <w:r w:rsidRPr="00F77336">
        <w:rPr>
          <w:rFonts w:ascii="Times New Roman" w:hAnsi="Times New Roman" w:cs="Times New Roman"/>
          <w:rPrChange w:id="933" w:author="Balasubramanian, Ruchita" w:date="2025-08-05T15:31:00Z" w16du:dateUtc="2025-08-05T19:31:00Z">
            <w:rPr/>
          </w:rPrChange>
        </w:rPr>
        <w:t xml:space="preserve">, our projections assume no concurrent changes to HIV prevention and control efforts in the US. This is unlikely to be true; </w:t>
      </w:r>
      <w:r w:rsidR="00727FB8" w:rsidRPr="00F77336">
        <w:rPr>
          <w:rFonts w:ascii="Times New Roman" w:hAnsi="Times New Roman" w:cs="Times New Roman"/>
          <w:rPrChange w:id="934" w:author="Balasubramanian, Ruchita" w:date="2025-08-05T15:31:00Z" w16du:dateUtc="2025-08-05T19:31:00Z">
            <w:rPr/>
          </w:rPrChange>
        </w:rPr>
        <w:t>other disruptions to prevention activities would likely accompany cessation of CDC-funded testing</w:t>
      </w:r>
      <w:r w:rsidRPr="00F77336">
        <w:rPr>
          <w:rFonts w:ascii="Times New Roman" w:hAnsi="Times New Roman" w:cs="Times New Roman"/>
          <w:rPrChange w:id="935" w:author="Balasubramanian, Ruchita" w:date="2025-08-05T15:31:00Z" w16du:dateUtc="2025-08-05T19:31:00Z">
            <w:rPr/>
          </w:rPrChange>
        </w:rPr>
        <w:t xml:space="preserve">, and future changes to Medicaid coverage may impact HIV screening and </w:t>
      </w:r>
      <w:r w:rsidR="00727FB8" w:rsidRPr="00F77336">
        <w:rPr>
          <w:rFonts w:ascii="Times New Roman" w:hAnsi="Times New Roman" w:cs="Times New Roman"/>
          <w:rPrChange w:id="936" w:author="Balasubramanian, Ruchita" w:date="2025-08-05T15:31:00Z" w16du:dateUtc="2025-08-05T19:31:00Z">
            <w:rPr/>
          </w:rPrChange>
        </w:rPr>
        <w:t>treatment</w:t>
      </w:r>
      <w:r w:rsidR="006535EB" w:rsidRPr="00F77336">
        <w:rPr>
          <w:rFonts w:ascii="Times New Roman" w:hAnsi="Times New Roman" w:cs="Times New Roman"/>
          <w:rPrChange w:id="937" w:author="Balasubramanian, Ruchita" w:date="2025-08-05T15:31:00Z" w16du:dateUtc="2025-08-05T19:31:00Z">
            <w:rPr/>
          </w:rPrChange>
        </w:rPr>
        <w:t>.</w:t>
      </w:r>
    </w:p>
    <w:p w14:paraId="6ECD1796" w14:textId="3CB507D0" w:rsidR="00F85F10" w:rsidRPr="00F77336" w:rsidRDefault="007B6CD6">
      <w:pPr>
        <w:rPr>
          <w:rFonts w:ascii="Times New Roman" w:hAnsi="Times New Roman" w:cs="Times New Roman"/>
          <w:rPrChange w:id="938" w:author="Balasubramanian, Ruchita" w:date="2025-08-05T15:31:00Z" w16du:dateUtc="2025-08-05T19:31:00Z">
            <w:rPr/>
          </w:rPrChange>
        </w:rPr>
      </w:pPr>
      <w:r w:rsidRPr="00F77336">
        <w:rPr>
          <w:rFonts w:ascii="Times New Roman" w:hAnsi="Times New Roman" w:cs="Times New Roman"/>
          <w:rPrChange w:id="939" w:author="Balasubramanian, Ruchita" w:date="2025-08-05T15:31:00Z" w16du:dateUtc="2025-08-05T19:31:00Z">
            <w:rPr/>
          </w:rPrChange>
        </w:rPr>
        <w:t xml:space="preserve">Our approach </w:t>
      </w:r>
      <w:r w:rsidR="00C425BC" w:rsidRPr="00F77336">
        <w:rPr>
          <w:rFonts w:ascii="Times New Roman" w:hAnsi="Times New Roman" w:cs="Times New Roman"/>
          <w:rPrChange w:id="940" w:author="Balasubramanian, Ruchita" w:date="2025-08-05T15:31:00Z" w16du:dateUtc="2025-08-05T19:31:00Z">
            <w:rPr/>
          </w:rPrChange>
        </w:rPr>
        <w:t xml:space="preserve">also </w:t>
      </w:r>
      <w:r w:rsidRPr="00F77336">
        <w:rPr>
          <w:rFonts w:ascii="Times New Roman" w:hAnsi="Times New Roman" w:cs="Times New Roman"/>
          <w:rPrChange w:id="941" w:author="Balasubramanian, Ruchita" w:date="2025-08-05T15:31:00Z" w16du:dateUtc="2025-08-05T19:31:00Z">
            <w:rPr/>
          </w:rPrChange>
        </w:rPr>
        <w:t xml:space="preserve">has several strengths. Using state-level models allows us to capture local-level heterogeneity in HIV epidemics and the </w:t>
      </w:r>
      <w:proofErr w:type="gramStart"/>
      <w:r w:rsidRPr="00F77336">
        <w:rPr>
          <w:rFonts w:ascii="Times New Roman" w:hAnsi="Times New Roman" w:cs="Times New Roman"/>
          <w:rPrChange w:id="942" w:author="Balasubramanian, Ruchita" w:date="2025-08-05T15:31:00Z" w16du:dateUtc="2025-08-05T19:31:00Z">
            <w:rPr/>
          </w:rPrChange>
        </w:rPr>
        <w:t>particular ways</w:t>
      </w:r>
      <w:proofErr w:type="gramEnd"/>
      <w:r w:rsidRPr="00F77336">
        <w:rPr>
          <w:rFonts w:ascii="Times New Roman" w:hAnsi="Times New Roman" w:cs="Times New Roman"/>
          <w:rPrChange w:id="943" w:author="Balasubramanian, Ruchita" w:date="2025-08-05T15:31:00Z" w16du:dateUtc="2025-08-05T19:31:00Z">
            <w:rPr/>
          </w:rPrChange>
        </w:rPr>
        <w:t xml:space="preserve"> they interact with testing funded by the CDC. Our Bayesian calibration process </w:t>
      </w:r>
      <w:r w:rsidR="00727FB8" w:rsidRPr="00F77336">
        <w:rPr>
          <w:rFonts w:ascii="Times New Roman" w:hAnsi="Times New Roman" w:cs="Times New Roman"/>
          <w:rPrChange w:id="944" w:author="Balasubramanian, Ruchita" w:date="2025-08-05T15:31:00Z" w16du:dateUtc="2025-08-05T19:31:00Z">
            <w:rPr/>
          </w:rPrChange>
        </w:rPr>
        <w:t xml:space="preserve">enables </w:t>
      </w:r>
      <w:r w:rsidRPr="00F77336">
        <w:rPr>
          <w:rFonts w:ascii="Times New Roman" w:hAnsi="Times New Roman" w:cs="Times New Roman"/>
          <w:rPrChange w:id="945" w:author="Balasubramanian, Ruchita" w:date="2025-08-05T15:31:00Z" w16du:dateUtc="2025-08-05T19:31:00Z">
            <w:rPr/>
          </w:rPrChange>
        </w:rPr>
        <w:t>us to robustly recapitulate historical trends and characterize uncertainty in future projections. Finally, our projections are all available in an interactive web tool at</w:t>
      </w:r>
      <w:r w:rsidR="00851883" w:rsidRPr="00F77336">
        <w:rPr>
          <w:rFonts w:ascii="Times New Roman" w:hAnsi="Times New Roman" w:cs="Times New Roman"/>
          <w:rPrChange w:id="946" w:author="Balasubramanian, Ruchita" w:date="2025-08-05T15:31:00Z" w16du:dateUtc="2025-08-05T19:31:00Z">
            <w:rPr/>
          </w:rPrChange>
        </w:rPr>
        <w:t xml:space="preserve"> jheem.org/</w:t>
      </w:r>
      <w:proofErr w:type="spellStart"/>
      <w:r w:rsidR="00851883" w:rsidRPr="00F77336">
        <w:rPr>
          <w:rFonts w:ascii="Times New Roman" w:hAnsi="Times New Roman" w:cs="Times New Roman"/>
          <w:rPrChange w:id="947" w:author="Balasubramanian, Ruchita" w:date="2025-08-05T15:31:00Z" w16du:dateUtc="2025-08-05T19:31:00Z">
            <w:rPr/>
          </w:rPrChange>
        </w:rPr>
        <w:t>cdc</w:t>
      </w:r>
      <w:proofErr w:type="spellEnd"/>
      <w:r w:rsidR="00BD48EB" w:rsidRPr="00F77336">
        <w:rPr>
          <w:rFonts w:ascii="Times New Roman" w:hAnsi="Times New Roman" w:cs="Times New Roman"/>
          <w:rPrChange w:id="948" w:author="Balasubramanian, Ruchita" w:date="2025-08-05T15:31:00Z" w16du:dateUtc="2025-08-05T19:31:00Z">
            <w:rPr/>
          </w:rPrChange>
        </w:rPr>
        <w:t>-</w:t>
      </w:r>
      <w:r w:rsidR="00851883" w:rsidRPr="00F77336">
        <w:rPr>
          <w:rFonts w:ascii="Times New Roman" w:hAnsi="Times New Roman" w:cs="Times New Roman"/>
          <w:rPrChange w:id="949" w:author="Balasubramanian, Ruchita" w:date="2025-08-05T15:31:00Z" w16du:dateUtc="2025-08-05T19:31:00Z">
            <w:rPr/>
          </w:rPrChange>
        </w:rPr>
        <w:t>testing</w:t>
      </w:r>
      <w:r w:rsidRPr="00F77336">
        <w:rPr>
          <w:rFonts w:ascii="Times New Roman" w:hAnsi="Times New Roman" w:cs="Times New Roman"/>
          <w:rPrChange w:id="950" w:author="Balasubramanian, Ruchita" w:date="2025-08-05T15:31:00Z" w16du:dateUtc="2025-08-05T19:31:00Z">
            <w:rPr/>
          </w:rPrChange>
        </w:rPr>
        <w:t xml:space="preserve">, allowing local decision makers to consider the potential impact of changes to CDC testing programs in their setting. </w:t>
      </w:r>
    </w:p>
    <w:p w14:paraId="4D0EBE9E" w14:textId="06F8C467" w:rsidR="00F85F10" w:rsidRPr="00F77336" w:rsidRDefault="007B6CD6">
      <w:pPr>
        <w:rPr>
          <w:rFonts w:ascii="Times New Roman" w:hAnsi="Times New Roman" w:cs="Times New Roman"/>
          <w:rPrChange w:id="951" w:author="Balasubramanian, Ruchita" w:date="2025-08-05T15:31:00Z" w16du:dateUtc="2025-08-05T19:31:00Z">
            <w:rPr/>
          </w:rPrChange>
        </w:rPr>
      </w:pPr>
      <w:r w:rsidRPr="00F77336">
        <w:rPr>
          <w:rFonts w:ascii="Times New Roman" w:hAnsi="Times New Roman" w:cs="Times New Roman"/>
          <w:rPrChange w:id="952" w:author="Balasubramanian, Ruchita" w:date="2025-08-05T15:31:00Z" w16du:dateUtc="2025-08-05T19:31:00Z">
            <w:rPr/>
          </w:rPrChange>
        </w:rPr>
        <w:t xml:space="preserve">In summary, using an HIV transmission model in 18 states, we </w:t>
      </w:r>
      <w:r w:rsidR="00777150" w:rsidRPr="00F77336">
        <w:rPr>
          <w:rFonts w:ascii="Times New Roman" w:hAnsi="Times New Roman" w:cs="Times New Roman"/>
          <w:rPrChange w:id="953" w:author="Balasubramanian, Ruchita" w:date="2025-08-05T15:31:00Z" w16du:dateUtc="2025-08-05T19:31:00Z">
            <w:rPr/>
          </w:rPrChange>
        </w:rPr>
        <w:t>project</w:t>
      </w:r>
      <w:r w:rsidRPr="00F77336">
        <w:rPr>
          <w:rFonts w:ascii="Times New Roman" w:hAnsi="Times New Roman" w:cs="Times New Roman"/>
          <w:rPrChange w:id="954" w:author="Balasubramanian, Ruchita" w:date="2025-08-05T15:31:00Z" w16du:dateUtc="2025-08-05T19:31:00Z">
            <w:rPr/>
          </w:rPrChange>
        </w:rPr>
        <w:t xml:space="preserve"> that even brief interruptions to CDC-funded HIV testing could lead to more than 5,000 excess HIV infections by 2030. Complete cessation of testing </w:t>
      </w:r>
      <w:r w:rsidR="00777150" w:rsidRPr="00F77336">
        <w:rPr>
          <w:rFonts w:ascii="Times New Roman" w:hAnsi="Times New Roman" w:cs="Times New Roman"/>
          <w:rPrChange w:id="955" w:author="Balasubramanian, Ruchita" w:date="2025-08-05T15:31:00Z" w16du:dateUtc="2025-08-05T19:31:00Z">
            <w:rPr/>
          </w:rPrChange>
        </w:rPr>
        <w:t>could lead to more than</w:t>
      </w:r>
      <w:r w:rsidRPr="00F77336">
        <w:rPr>
          <w:rFonts w:ascii="Times New Roman" w:hAnsi="Times New Roman" w:cs="Times New Roman"/>
          <w:rPrChange w:id="956" w:author="Balasubramanian, Ruchita" w:date="2025-08-05T15:31:00Z" w16du:dateUtc="2025-08-05T19:31:00Z">
            <w:rPr/>
          </w:rPrChange>
        </w:rPr>
        <w:t xml:space="preserve"> 1</w:t>
      </w:r>
      <w:ins w:id="957" w:author="Balasubramanian, Ruchita" w:date="2025-08-06T09:57:00Z" w16du:dateUtc="2025-08-06T13:57:00Z">
        <w:r w:rsidR="0081525A">
          <w:rPr>
            <w:rFonts w:ascii="Times New Roman" w:hAnsi="Times New Roman" w:cs="Times New Roman"/>
          </w:rPr>
          <w:t>3</w:t>
        </w:r>
      </w:ins>
      <w:del w:id="958" w:author="Balasubramanian, Ruchita" w:date="2025-08-06T09:57:00Z" w16du:dateUtc="2025-08-06T13:57:00Z">
        <w:r w:rsidRPr="00F77336" w:rsidDel="0081525A">
          <w:rPr>
            <w:rFonts w:ascii="Times New Roman" w:hAnsi="Times New Roman" w:cs="Times New Roman"/>
            <w:rPrChange w:id="959" w:author="Balasubramanian, Ruchita" w:date="2025-08-05T15:31:00Z" w16du:dateUtc="2025-08-05T19:31:00Z">
              <w:rPr/>
            </w:rPrChange>
          </w:rPr>
          <w:delText>2</w:delText>
        </w:r>
      </w:del>
      <w:r w:rsidR="00777150" w:rsidRPr="00F77336">
        <w:rPr>
          <w:rFonts w:ascii="Times New Roman" w:hAnsi="Times New Roman" w:cs="Times New Roman"/>
          <w:rPrChange w:id="960" w:author="Balasubramanian, Ruchita" w:date="2025-08-05T15:31:00Z" w16du:dateUtc="2025-08-05T19:31:00Z">
            <w:rPr/>
          </w:rPrChange>
        </w:rPr>
        <w:t>,000</w:t>
      </w:r>
      <w:r w:rsidRPr="00F77336">
        <w:rPr>
          <w:rFonts w:ascii="Times New Roman" w:hAnsi="Times New Roman" w:cs="Times New Roman"/>
          <w:rPrChange w:id="961" w:author="Balasubramanian, Ruchita" w:date="2025-08-05T15:31:00Z" w16du:dateUtc="2025-08-05T19:31:00Z">
            <w:rPr/>
          </w:rPrChange>
        </w:rPr>
        <w:t xml:space="preserve"> additional infections</w:t>
      </w:r>
      <w:r w:rsidR="00777150" w:rsidRPr="00F77336">
        <w:rPr>
          <w:rFonts w:ascii="Times New Roman" w:hAnsi="Times New Roman" w:cs="Times New Roman"/>
          <w:rPrChange w:id="962" w:author="Balasubramanian, Ruchita" w:date="2025-08-05T15:31:00Z" w16du:dateUtc="2025-08-05T19:31:00Z">
            <w:rPr/>
          </w:rPrChange>
        </w:rPr>
        <w:t xml:space="preserve"> over this time frame</w:t>
      </w:r>
      <w:r w:rsidRPr="00F77336">
        <w:rPr>
          <w:rFonts w:ascii="Times New Roman" w:hAnsi="Times New Roman" w:cs="Times New Roman"/>
          <w:rPrChange w:id="963" w:author="Balasubramanian, Ruchita" w:date="2025-08-05T15:31:00Z" w16du:dateUtc="2025-08-05T19:31:00Z">
            <w:rPr/>
          </w:rPrChange>
        </w:rPr>
        <w:t xml:space="preserve">. These effects varied across states, with states that use more CDC-funded tests and states with more rural epidemics expected to see greater increases in transmission. These findings demonstrate the </w:t>
      </w:r>
      <w:r w:rsidR="00777150" w:rsidRPr="00F77336">
        <w:rPr>
          <w:rFonts w:ascii="Times New Roman" w:hAnsi="Times New Roman" w:cs="Times New Roman"/>
          <w:rPrChange w:id="964" w:author="Balasubramanian, Ruchita" w:date="2025-08-05T15:31:00Z" w16du:dateUtc="2025-08-05T19:31:00Z">
            <w:rPr/>
          </w:rPrChange>
        </w:rPr>
        <w:t>importance</w:t>
      </w:r>
      <w:r w:rsidRPr="00F77336">
        <w:rPr>
          <w:rFonts w:ascii="Times New Roman" w:hAnsi="Times New Roman" w:cs="Times New Roman"/>
          <w:rPrChange w:id="965" w:author="Balasubramanian, Ruchita" w:date="2025-08-05T15:31:00Z" w16du:dateUtc="2025-08-05T19:31:00Z">
            <w:rPr/>
          </w:rPrChange>
        </w:rPr>
        <w:t xml:space="preserve"> of </w:t>
      </w:r>
      <w:r w:rsidR="00777150" w:rsidRPr="00F77336">
        <w:rPr>
          <w:rFonts w:ascii="Times New Roman" w:hAnsi="Times New Roman" w:cs="Times New Roman"/>
          <w:rPrChange w:id="966" w:author="Balasubramanian, Ruchita" w:date="2025-08-05T15:31:00Z" w16du:dateUtc="2025-08-05T19:31:00Z">
            <w:rPr/>
          </w:rPrChange>
        </w:rPr>
        <w:t>maintaining</w:t>
      </w:r>
      <w:r w:rsidRPr="00F77336">
        <w:rPr>
          <w:rFonts w:ascii="Times New Roman" w:hAnsi="Times New Roman" w:cs="Times New Roman"/>
          <w:rPrChange w:id="967" w:author="Balasubramanian, Ruchita" w:date="2025-08-05T15:31:00Z" w16du:dateUtc="2025-08-05T19:31:00Z">
            <w:rPr/>
          </w:rPrChange>
        </w:rPr>
        <w:t xml:space="preserve"> CDC</w:t>
      </w:r>
      <w:r w:rsidR="00777150" w:rsidRPr="00F77336">
        <w:rPr>
          <w:rFonts w:ascii="Times New Roman" w:hAnsi="Times New Roman" w:cs="Times New Roman"/>
          <w:rPrChange w:id="968" w:author="Balasubramanian, Ruchita" w:date="2025-08-05T15:31:00Z" w16du:dateUtc="2025-08-05T19:31:00Z">
            <w:rPr/>
          </w:rPrChange>
        </w:rPr>
        <w:t>-funded</w:t>
      </w:r>
      <w:r w:rsidRPr="00F77336">
        <w:rPr>
          <w:rFonts w:ascii="Times New Roman" w:hAnsi="Times New Roman" w:cs="Times New Roman"/>
          <w:rPrChange w:id="969" w:author="Balasubramanian, Ruchita" w:date="2025-08-05T15:31:00Z" w16du:dateUtc="2025-08-05T19:31:00Z">
            <w:rPr/>
          </w:rPrChange>
        </w:rPr>
        <w:t xml:space="preserve"> testing activities in curbing the spread of HIV in the US.</w:t>
      </w:r>
    </w:p>
    <w:p w14:paraId="49B3873E" w14:textId="77777777" w:rsidR="00F85F10" w:rsidRPr="00F77336" w:rsidRDefault="00F85F10">
      <w:pPr>
        <w:rPr>
          <w:rFonts w:ascii="Times New Roman" w:hAnsi="Times New Roman" w:cs="Times New Roman"/>
          <w:rPrChange w:id="970" w:author="Balasubramanian, Ruchita" w:date="2025-08-05T15:31:00Z" w16du:dateUtc="2025-08-05T19:31:00Z">
            <w:rPr/>
          </w:rPrChange>
        </w:rPr>
      </w:pPr>
    </w:p>
    <w:p w14:paraId="0758392F" w14:textId="77777777" w:rsidR="00F85F10" w:rsidRPr="00F77336" w:rsidRDefault="00F85F10">
      <w:pPr>
        <w:rPr>
          <w:rFonts w:ascii="Times New Roman" w:hAnsi="Times New Roman" w:cs="Times New Roman"/>
          <w:rPrChange w:id="971" w:author="Balasubramanian, Ruchita" w:date="2025-08-05T15:31:00Z" w16du:dateUtc="2025-08-05T19:31:00Z">
            <w:rPr/>
          </w:rPrChange>
        </w:rPr>
      </w:pPr>
    </w:p>
    <w:p w14:paraId="5E966384" w14:textId="66118D54" w:rsidR="00F85F10" w:rsidRPr="00F77336" w:rsidRDefault="007B6CD6">
      <w:pPr>
        <w:rPr>
          <w:rFonts w:ascii="Times New Roman" w:hAnsi="Times New Roman" w:cs="Times New Roman"/>
          <w:rPrChange w:id="972" w:author="Balasubramanian, Ruchita" w:date="2025-08-05T15:31:00Z" w16du:dateUtc="2025-08-05T19:31:00Z">
            <w:rPr/>
          </w:rPrChange>
        </w:rPr>
      </w:pPr>
      <w:r w:rsidRPr="00F77336">
        <w:rPr>
          <w:rFonts w:ascii="Times New Roman" w:hAnsi="Times New Roman" w:cs="Times New Roman"/>
          <w:rPrChange w:id="973" w:author="Balasubramanian, Ruchita" w:date="2025-08-05T15:31:00Z" w16du:dateUtc="2025-08-05T19:31:00Z">
            <w:rPr/>
          </w:rPrChange>
        </w:rPr>
        <w:br w:type="page"/>
      </w:r>
    </w:p>
    <w:p w14:paraId="4A749592" w14:textId="77777777" w:rsidR="00F85F10" w:rsidRPr="00F77336" w:rsidRDefault="007B6CD6">
      <w:pPr>
        <w:rPr>
          <w:rFonts w:ascii="Times New Roman" w:hAnsi="Times New Roman" w:cs="Times New Roman"/>
          <w:rPrChange w:id="974" w:author="Balasubramanian, Ruchita" w:date="2025-08-05T15:31:00Z" w16du:dateUtc="2025-08-05T19:31:00Z">
            <w:rPr/>
          </w:rPrChange>
        </w:rPr>
      </w:pPr>
      <w:r w:rsidRPr="00F77336">
        <w:rPr>
          <w:rFonts w:ascii="Times New Roman" w:hAnsi="Times New Roman" w:cs="Times New Roman"/>
          <w:b/>
          <w:rPrChange w:id="975" w:author="Balasubramanian, Ruchita" w:date="2025-08-05T15:31:00Z" w16du:dateUtc="2025-08-05T19:31:00Z">
            <w:rPr>
              <w:b/>
            </w:rPr>
          </w:rPrChange>
        </w:rPr>
        <w:lastRenderedPageBreak/>
        <w:t>Figure 1. Projected HIV Infections in Illinois, Texas and Louisiana if CDC-funded HIV Testing is Disrupted</w:t>
      </w:r>
    </w:p>
    <w:tbl>
      <w:tblPr>
        <w:tblStyle w:val="TableGrid"/>
        <w:tblW w:w="12270" w:type="dxa"/>
        <w:tblInd w:w="-1445" w:type="dxa"/>
        <w:tblLook w:val="04A0" w:firstRow="1" w:lastRow="0" w:firstColumn="1" w:lastColumn="0" w:noHBand="0" w:noVBand="1"/>
        <w:tblPrChange w:id="976" w:author="Balasubramanian, Ruchita" w:date="2025-08-06T09:39:00Z" w16du:dateUtc="2025-08-06T13:39:00Z">
          <w:tblPr>
            <w:tblStyle w:val="TableGrid"/>
            <w:tblW w:w="11634" w:type="dxa"/>
            <w:tblInd w:w="-1063" w:type="dxa"/>
            <w:tblLook w:val="04A0" w:firstRow="1" w:lastRow="0" w:firstColumn="1" w:lastColumn="0" w:noHBand="0" w:noVBand="1"/>
          </w:tblPr>
        </w:tblPrChange>
      </w:tblPr>
      <w:tblGrid>
        <w:gridCol w:w="1084"/>
        <w:gridCol w:w="3740"/>
        <w:gridCol w:w="3604"/>
        <w:gridCol w:w="3842"/>
        <w:tblGridChange w:id="977">
          <w:tblGrid>
            <w:gridCol w:w="382"/>
            <w:gridCol w:w="702"/>
            <w:gridCol w:w="382"/>
            <w:gridCol w:w="3358"/>
            <w:gridCol w:w="238"/>
            <w:gridCol w:w="3366"/>
            <w:gridCol w:w="238"/>
            <w:gridCol w:w="3604"/>
          </w:tblGrid>
        </w:tblGridChange>
      </w:tblGrid>
      <w:tr w:rsidR="00E03228" w:rsidRPr="00F77336" w14:paraId="3F3714E2" w14:textId="77777777" w:rsidTr="00E03228">
        <w:trPr>
          <w:trHeight w:val="268"/>
          <w:trPrChange w:id="978" w:author="Balasubramanian, Ruchita" w:date="2025-08-06T09:39:00Z" w16du:dateUtc="2025-08-06T13:39:00Z">
            <w:trPr>
              <w:gridBefore w:val="1"/>
              <w:trHeight w:val="268"/>
            </w:trPr>
          </w:trPrChange>
        </w:trPr>
        <w:tc>
          <w:tcPr>
            <w:tcW w:w="1084" w:type="dxa"/>
            <w:tcPrChange w:id="979" w:author="Balasubramanian, Ruchita" w:date="2025-08-06T09:39:00Z" w16du:dateUtc="2025-08-06T13:39:00Z">
              <w:tcPr>
                <w:tcW w:w="1060" w:type="dxa"/>
                <w:gridSpan w:val="2"/>
              </w:tcPr>
            </w:tcPrChange>
          </w:tcPr>
          <w:p w14:paraId="51C016F9" w14:textId="77777777" w:rsidR="007A5B7A" w:rsidRPr="00F77336" w:rsidRDefault="007A5B7A" w:rsidP="00B94881">
            <w:pPr>
              <w:jc w:val="center"/>
              <w:rPr>
                <w:rFonts w:ascii="Times New Roman" w:hAnsi="Times New Roman" w:cs="Times New Roman"/>
                <w:sz w:val="24"/>
                <w:szCs w:val="24"/>
                <w:rPrChange w:id="980" w:author="Balasubramanian, Ruchita" w:date="2025-08-05T15:31:00Z" w16du:dateUtc="2025-08-05T19:31:00Z">
                  <w:rPr/>
                </w:rPrChange>
              </w:rPr>
            </w:pPr>
          </w:p>
        </w:tc>
        <w:tc>
          <w:tcPr>
            <w:tcW w:w="3776" w:type="dxa"/>
            <w:tcPrChange w:id="981" w:author="Balasubramanian, Ruchita" w:date="2025-08-06T09:39:00Z" w16du:dateUtc="2025-08-06T13:39:00Z">
              <w:tcPr>
                <w:tcW w:w="3519" w:type="dxa"/>
                <w:gridSpan w:val="2"/>
              </w:tcPr>
            </w:tcPrChange>
          </w:tcPr>
          <w:p w14:paraId="513E2838" w14:textId="42724290" w:rsidR="007A5B7A" w:rsidRPr="00F77336" w:rsidRDefault="007A5B7A" w:rsidP="00B94881">
            <w:pPr>
              <w:jc w:val="center"/>
              <w:rPr>
                <w:rFonts w:ascii="Times New Roman" w:hAnsi="Times New Roman" w:cs="Times New Roman"/>
                <w:sz w:val="24"/>
                <w:szCs w:val="24"/>
                <w:rPrChange w:id="982" w:author="Balasubramanian, Ruchita" w:date="2025-08-05T15:31:00Z" w16du:dateUtc="2025-08-05T19:31:00Z">
                  <w:rPr/>
                </w:rPrChange>
              </w:rPr>
            </w:pPr>
            <w:r w:rsidRPr="00F77336">
              <w:rPr>
                <w:rFonts w:ascii="Times New Roman" w:hAnsi="Times New Roman" w:cs="Times New Roman"/>
                <w:rPrChange w:id="983" w:author="Balasubramanian, Ruchita" w:date="2025-08-05T15:31:00Z" w16du:dateUtc="2025-08-05T19:31:00Z">
                  <w:rPr/>
                </w:rPrChange>
              </w:rPr>
              <w:t>Cessation</w:t>
            </w:r>
          </w:p>
        </w:tc>
        <w:tc>
          <w:tcPr>
            <w:tcW w:w="3510" w:type="dxa"/>
            <w:tcPrChange w:id="984" w:author="Balasubramanian, Ruchita" w:date="2025-08-06T09:39:00Z" w16du:dateUtc="2025-08-06T13:39:00Z">
              <w:tcPr>
                <w:tcW w:w="3526" w:type="dxa"/>
                <w:gridSpan w:val="2"/>
              </w:tcPr>
            </w:tcPrChange>
          </w:tcPr>
          <w:p w14:paraId="5899DD69" w14:textId="3DD71147" w:rsidR="007A5B7A" w:rsidRPr="00F77336" w:rsidRDefault="007A5B7A" w:rsidP="00B94881">
            <w:pPr>
              <w:jc w:val="center"/>
              <w:rPr>
                <w:rFonts w:ascii="Times New Roman" w:hAnsi="Times New Roman" w:cs="Times New Roman"/>
                <w:sz w:val="24"/>
                <w:szCs w:val="24"/>
                <w:rPrChange w:id="985" w:author="Balasubramanian, Ruchita" w:date="2025-08-05T15:31:00Z" w16du:dateUtc="2025-08-05T19:31:00Z">
                  <w:rPr/>
                </w:rPrChange>
              </w:rPr>
            </w:pPr>
            <w:r w:rsidRPr="00F77336">
              <w:rPr>
                <w:rFonts w:ascii="Times New Roman" w:hAnsi="Times New Roman" w:cs="Times New Roman"/>
                <w:rPrChange w:id="986" w:author="Balasubramanian, Ruchita" w:date="2025-08-05T15:31:00Z" w16du:dateUtc="2025-08-05T19:31:00Z">
                  <w:rPr/>
                </w:rPrChange>
              </w:rPr>
              <w:t>Prolonged Interruption</w:t>
            </w:r>
          </w:p>
        </w:tc>
        <w:tc>
          <w:tcPr>
            <w:tcW w:w="3900" w:type="dxa"/>
            <w:tcPrChange w:id="987" w:author="Balasubramanian, Ruchita" w:date="2025-08-06T09:39:00Z" w16du:dateUtc="2025-08-06T13:39:00Z">
              <w:tcPr>
                <w:tcW w:w="3526" w:type="dxa"/>
              </w:tcPr>
            </w:tcPrChange>
          </w:tcPr>
          <w:p w14:paraId="21CFE2A8" w14:textId="27D8E317" w:rsidR="007A5B7A" w:rsidRPr="00F77336" w:rsidRDefault="007A5B7A" w:rsidP="00B94881">
            <w:pPr>
              <w:jc w:val="center"/>
              <w:rPr>
                <w:rFonts w:ascii="Times New Roman" w:hAnsi="Times New Roman" w:cs="Times New Roman"/>
                <w:sz w:val="24"/>
                <w:szCs w:val="24"/>
                <w:rPrChange w:id="988" w:author="Balasubramanian, Ruchita" w:date="2025-08-05T15:31:00Z" w16du:dateUtc="2025-08-05T19:31:00Z">
                  <w:rPr/>
                </w:rPrChange>
              </w:rPr>
            </w:pPr>
            <w:r w:rsidRPr="00F77336">
              <w:rPr>
                <w:rFonts w:ascii="Times New Roman" w:hAnsi="Times New Roman" w:cs="Times New Roman"/>
                <w:rPrChange w:id="989" w:author="Balasubramanian, Ruchita" w:date="2025-08-05T15:31:00Z" w16du:dateUtc="2025-08-05T19:31:00Z">
                  <w:rPr/>
                </w:rPrChange>
              </w:rPr>
              <w:t>Brief Interruption</w:t>
            </w:r>
          </w:p>
        </w:tc>
      </w:tr>
      <w:tr w:rsidR="00E03228" w:rsidRPr="00F77336" w14:paraId="1631566D" w14:textId="77777777" w:rsidTr="00E03228">
        <w:trPr>
          <w:trHeight w:val="2672"/>
          <w:trPrChange w:id="990" w:author="Balasubramanian, Ruchita" w:date="2025-08-06T09:39:00Z" w16du:dateUtc="2025-08-06T13:39:00Z">
            <w:trPr>
              <w:gridBefore w:val="1"/>
              <w:trHeight w:val="2672"/>
            </w:trPr>
          </w:trPrChange>
        </w:trPr>
        <w:tc>
          <w:tcPr>
            <w:tcW w:w="1084" w:type="dxa"/>
            <w:tcPrChange w:id="991" w:author="Balasubramanian, Ruchita" w:date="2025-08-06T09:39:00Z" w16du:dateUtc="2025-08-06T13:39:00Z">
              <w:tcPr>
                <w:tcW w:w="1060" w:type="dxa"/>
                <w:gridSpan w:val="2"/>
              </w:tcPr>
            </w:tcPrChange>
          </w:tcPr>
          <w:p w14:paraId="3F28F160" w14:textId="5C94A37D" w:rsidR="007A5B7A" w:rsidRPr="00F77336" w:rsidRDefault="007A5B7A" w:rsidP="00B94881">
            <w:pPr>
              <w:jc w:val="center"/>
              <w:rPr>
                <w:rFonts w:ascii="Times New Roman" w:hAnsi="Times New Roman" w:cs="Times New Roman"/>
                <w:sz w:val="24"/>
                <w:szCs w:val="24"/>
                <w:rPrChange w:id="992" w:author="Balasubramanian, Ruchita" w:date="2025-08-05T15:31:00Z" w16du:dateUtc="2025-08-05T19:31:00Z">
                  <w:rPr/>
                </w:rPrChange>
              </w:rPr>
            </w:pPr>
            <w:r w:rsidRPr="00F77336">
              <w:rPr>
                <w:rFonts w:ascii="Times New Roman" w:hAnsi="Times New Roman" w:cs="Times New Roman"/>
                <w:rPrChange w:id="993" w:author="Balasubramanian, Ruchita" w:date="2025-08-05T15:31:00Z" w16du:dateUtc="2025-08-05T19:31:00Z">
                  <w:rPr/>
                </w:rPrChange>
              </w:rPr>
              <w:t>Illinois</w:t>
            </w:r>
          </w:p>
        </w:tc>
        <w:tc>
          <w:tcPr>
            <w:tcW w:w="3776" w:type="dxa"/>
            <w:tcPrChange w:id="994" w:author="Balasubramanian, Ruchita" w:date="2025-08-06T09:39:00Z" w16du:dateUtc="2025-08-06T13:39:00Z">
              <w:tcPr>
                <w:tcW w:w="3519" w:type="dxa"/>
                <w:gridSpan w:val="2"/>
              </w:tcPr>
            </w:tcPrChange>
          </w:tcPr>
          <w:p w14:paraId="20C0D076" w14:textId="6586A0BA" w:rsidR="007A5B7A" w:rsidRPr="00F77336" w:rsidRDefault="00F575F7" w:rsidP="00B94881">
            <w:pPr>
              <w:jc w:val="center"/>
              <w:rPr>
                <w:rFonts w:ascii="Times New Roman" w:hAnsi="Times New Roman" w:cs="Times New Roman"/>
                <w:sz w:val="24"/>
                <w:szCs w:val="24"/>
                <w:rPrChange w:id="995" w:author="Balasubramanian, Ruchita" w:date="2025-08-05T15:31:00Z" w16du:dateUtc="2025-08-05T19:31:00Z">
                  <w:rPr/>
                </w:rPrChange>
              </w:rPr>
            </w:pPr>
            <w:ins w:id="996" w:author="Balasubramanian, Ruchita" w:date="2025-08-06T09:32:00Z" w16du:dateUtc="2025-08-06T13:32:00Z">
              <w:r>
                <w:rPr>
                  <w:rFonts w:ascii="Times New Roman" w:hAnsi="Times New Roman" w:cs="Times New Roman"/>
                  <w:noProof/>
                  <w:color w:val="000000"/>
                  <w:bdr w:val="none" w:sz="0" w:space="0" w:color="auto" w:frame="1"/>
                </w:rPr>
                <w:drawing>
                  <wp:inline distT="0" distB="0" distL="0" distR="0" wp14:anchorId="78D0F9DA" wp14:editId="23846327">
                    <wp:extent cx="2060351" cy="1766047"/>
                    <wp:effectExtent l="0" t="0" r="0" b="0"/>
                    <wp:docPr id="2105268373" name="Picture 4" descr="A graph showing infection and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68373" name="Picture 4" descr="A graph showing infection and infection&#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9153" cy="1807878"/>
                            </a:xfrm>
                            <a:prstGeom prst="rect">
                              <a:avLst/>
                            </a:prstGeom>
                          </pic:spPr>
                        </pic:pic>
                      </a:graphicData>
                    </a:graphic>
                  </wp:inline>
                </w:drawing>
              </w:r>
            </w:ins>
            <w:del w:id="997" w:author="Balasubramanian, Ruchita" w:date="2025-08-06T09:32:00Z" w16du:dateUtc="2025-08-06T13:32:00Z">
              <w:r w:rsidR="002B3051" w:rsidRPr="00F77336" w:rsidDel="00F575F7">
                <w:rPr>
                  <w:rFonts w:ascii="Times New Roman" w:hAnsi="Times New Roman" w:cs="Times New Roman"/>
                  <w:noProof/>
                  <w:color w:val="000000"/>
                  <w:bdr w:val="none" w:sz="0" w:space="0" w:color="auto" w:frame="1"/>
                  <w:rPrChange w:id="998" w:author="Balasubramanian, Ruchita" w:date="2025-08-05T15:31:00Z" w16du:dateUtc="2025-08-05T19:31:00Z">
                    <w:rPr>
                      <w:noProof/>
                      <w:color w:val="000000"/>
                      <w:bdr w:val="none" w:sz="0" w:space="0" w:color="auto" w:frame="1"/>
                    </w:rPr>
                  </w:rPrChange>
                </w:rPr>
                <w:drawing>
                  <wp:inline distT="0" distB="0" distL="0" distR="0" wp14:anchorId="0714C3B6" wp14:editId="1E25FE57">
                    <wp:extent cx="2034073" cy="1743522"/>
                    <wp:effectExtent l="0" t="0" r="0" b="0"/>
                    <wp:docPr id="962222959" name="Picture 2" descr="A graph showing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22959" name="Picture 2" descr="A graph showing infection&#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46264" cy="1753972"/>
                            </a:xfrm>
                            <a:prstGeom prst="rect">
                              <a:avLst/>
                            </a:prstGeom>
                          </pic:spPr>
                        </pic:pic>
                      </a:graphicData>
                    </a:graphic>
                  </wp:inline>
                </w:drawing>
              </w:r>
            </w:del>
          </w:p>
        </w:tc>
        <w:tc>
          <w:tcPr>
            <w:tcW w:w="3510" w:type="dxa"/>
            <w:tcPrChange w:id="999" w:author="Balasubramanian, Ruchita" w:date="2025-08-06T09:39:00Z" w16du:dateUtc="2025-08-06T13:39:00Z">
              <w:tcPr>
                <w:tcW w:w="3526" w:type="dxa"/>
                <w:gridSpan w:val="2"/>
              </w:tcPr>
            </w:tcPrChange>
          </w:tcPr>
          <w:p w14:paraId="2009F784" w14:textId="62D1062D" w:rsidR="007A5B7A" w:rsidRPr="00F77336" w:rsidRDefault="00F575F7" w:rsidP="00B94881">
            <w:pPr>
              <w:jc w:val="center"/>
              <w:rPr>
                <w:rFonts w:ascii="Times New Roman" w:hAnsi="Times New Roman" w:cs="Times New Roman"/>
                <w:sz w:val="24"/>
                <w:szCs w:val="24"/>
                <w:rPrChange w:id="1000" w:author="Balasubramanian, Ruchita" w:date="2025-08-05T15:31:00Z" w16du:dateUtc="2025-08-05T19:31:00Z">
                  <w:rPr/>
                </w:rPrChange>
              </w:rPr>
            </w:pPr>
            <w:ins w:id="1001" w:author="Balasubramanian, Ruchita" w:date="2025-08-06T09:33:00Z" w16du:dateUtc="2025-08-06T13:33:00Z">
              <w:r>
                <w:rPr>
                  <w:rFonts w:ascii="Times New Roman" w:hAnsi="Times New Roman" w:cs="Times New Roman"/>
                  <w:noProof/>
                </w:rPr>
                <w:drawing>
                  <wp:inline distT="0" distB="0" distL="0" distR="0" wp14:anchorId="07E6C8BD" wp14:editId="750387F9">
                    <wp:extent cx="2025912" cy="1736529"/>
                    <wp:effectExtent l="0" t="0" r="0" b="3810"/>
                    <wp:docPr id="1619740037" name="Picture 5"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40037" name="Picture 5" descr="A graph with numbers and lin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62710" cy="1768071"/>
                            </a:xfrm>
                            <a:prstGeom prst="rect">
                              <a:avLst/>
                            </a:prstGeom>
                          </pic:spPr>
                        </pic:pic>
                      </a:graphicData>
                    </a:graphic>
                  </wp:inline>
                </w:drawing>
              </w:r>
            </w:ins>
            <w:del w:id="1002" w:author="Balasubramanian, Ruchita" w:date="2025-08-06T09:32:00Z" w16du:dateUtc="2025-08-06T13:32:00Z">
              <w:r w:rsidR="002B3051" w:rsidRPr="00F77336" w:rsidDel="00F575F7">
                <w:rPr>
                  <w:rFonts w:ascii="Times New Roman" w:hAnsi="Times New Roman" w:cs="Times New Roman"/>
                  <w:noProof/>
                  <w:rPrChange w:id="1003" w:author="Balasubramanian, Ruchita" w:date="2025-08-05T15:31:00Z" w16du:dateUtc="2025-08-05T19:31:00Z">
                    <w:rPr>
                      <w:noProof/>
                    </w:rPr>
                  </w:rPrChange>
                </w:rPr>
                <w:drawing>
                  <wp:inline distT="0" distB="0" distL="0" distR="0" wp14:anchorId="0FEF02B3" wp14:editId="1D19A83F">
                    <wp:extent cx="2090020" cy="1791477"/>
                    <wp:effectExtent l="0" t="0" r="5715" b="0"/>
                    <wp:docPr id="380470608" name="Picture 3"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70608" name="Picture 3" descr="A graph with numbers and lin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4049" cy="1812073"/>
                            </a:xfrm>
                            <a:prstGeom prst="rect">
                              <a:avLst/>
                            </a:prstGeom>
                          </pic:spPr>
                        </pic:pic>
                      </a:graphicData>
                    </a:graphic>
                  </wp:inline>
                </w:drawing>
              </w:r>
            </w:del>
          </w:p>
        </w:tc>
        <w:tc>
          <w:tcPr>
            <w:tcW w:w="3900" w:type="dxa"/>
            <w:tcPrChange w:id="1004" w:author="Balasubramanian, Ruchita" w:date="2025-08-06T09:39:00Z" w16du:dateUtc="2025-08-06T13:39:00Z">
              <w:tcPr>
                <w:tcW w:w="3526" w:type="dxa"/>
              </w:tcPr>
            </w:tcPrChange>
          </w:tcPr>
          <w:p w14:paraId="396942B8" w14:textId="310BC1D7" w:rsidR="007A5B7A" w:rsidRPr="00F77336" w:rsidRDefault="00F575F7" w:rsidP="00B94881">
            <w:pPr>
              <w:jc w:val="center"/>
              <w:rPr>
                <w:rFonts w:ascii="Times New Roman" w:hAnsi="Times New Roman" w:cs="Times New Roman"/>
                <w:sz w:val="24"/>
                <w:szCs w:val="24"/>
                <w:rPrChange w:id="1005" w:author="Balasubramanian, Ruchita" w:date="2025-08-05T15:31:00Z" w16du:dateUtc="2025-08-05T19:31:00Z">
                  <w:rPr/>
                </w:rPrChange>
              </w:rPr>
            </w:pPr>
            <w:ins w:id="1006" w:author="Balasubramanian, Ruchita" w:date="2025-08-06T09:33:00Z" w16du:dateUtc="2025-08-06T13:33:00Z">
              <w:r>
                <w:rPr>
                  <w:rFonts w:ascii="Times New Roman" w:hAnsi="Times New Roman" w:cs="Times New Roman"/>
                  <w:noProof/>
                </w:rPr>
                <w:drawing>
                  <wp:inline distT="0" distB="0" distL="0" distR="0" wp14:anchorId="2B1824AE" wp14:editId="2869919A">
                    <wp:extent cx="2079662" cy="1782599"/>
                    <wp:effectExtent l="0" t="0" r="3175" b="0"/>
                    <wp:docPr id="2132670682" name="Picture 6"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70682" name="Picture 6" descr="A graph with numbers and line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2985" cy="1862592"/>
                            </a:xfrm>
                            <a:prstGeom prst="rect">
                              <a:avLst/>
                            </a:prstGeom>
                          </pic:spPr>
                        </pic:pic>
                      </a:graphicData>
                    </a:graphic>
                  </wp:inline>
                </w:drawing>
              </w:r>
            </w:ins>
            <w:del w:id="1007" w:author="Balasubramanian, Ruchita" w:date="2025-08-06T09:32:00Z" w16du:dateUtc="2025-08-06T13:32:00Z">
              <w:r w:rsidR="002B3051" w:rsidRPr="00F77336" w:rsidDel="00F575F7">
                <w:rPr>
                  <w:rFonts w:ascii="Times New Roman" w:hAnsi="Times New Roman" w:cs="Times New Roman"/>
                  <w:noProof/>
                  <w:rPrChange w:id="1008" w:author="Balasubramanian, Ruchita" w:date="2025-08-05T15:31:00Z" w16du:dateUtc="2025-08-05T19:31:00Z">
                    <w:rPr>
                      <w:noProof/>
                    </w:rPr>
                  </w:rPrChange>
                </w:rPr>
                <w:drawing>
                  <wp:inline distT="0" distB="0" distL="0" distR="0" wp14:anchorId="3A059204" wp14:editId="6D174738">
                    <wp:extent cx="2099388" cy="1799507"/>
                    <wp:effectExtent l="0" t="0" r="0" b="4445"/>
                    <wp:docPr id="46239608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96083" name="Picture 1" descr="A graph with numbers and a lin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19818" cy="1817018"/>
                            </a:xfrm>
                            <a:prstGeom prst="rect">
                              <a:avLst/>
                            </a:prstGeom>
                          </pic:spPr>
                        </pic:pic>
                      </a:graphicData>
                    </a:graphic>
                  </wp:inline>
                </w:drawing>
              </w:r>
            </w:del>
          </w:p>
        </w:tc>
      </w:tr>
      <w:tr w:rsidR="00E03228" w:rsidRPr="00F77336" w14:paraId="0BC3D252" w14:textId="77777777" w:rsidTr="00E03228">
        <w:trPr>
          <w:trHeight w:val="2780"/>
          <w:trPrChange w:id="1009" w:author="Balasubramanian, Ruchita" w:date="2025-08-06T09:39:00Z" w16du:dateUtc="2025-08-06T13:39:00Z">
            <w:trPr>
              <w:gridBefore w:val="1"/>
              <w:trHeight w:val="2780"/>
            </w:trPr>
          </w:trPrChange>
        </w:trPr>
        <w:tc>
          <w:tcPr>
            <w:tcW w:w="1084" w:type="dxa"/>
            <w:tcPrChange w:id="1010" w:author="Balasubramanian, Ruchita" w:date="2025-08-06T09:39:00Z" w16du:dateUtc="2025-08-06T13:39:00Z">
              <w:tcPr>
                <w:tcW w:w="1060" w:type="dxa"/>
                <w:gridSpan w:val="2"/>
              </w:tcPr>
            </w:tcPrChange>
          </w:tcPr>
          <w:p w14:paraId="7DCD554E" w14:textId="70A938EE" w:rsidR="007A5B7A" w:rsidRPr="00F77336" w:rsidRDefault="007A5B7A" w:rsidP="00B94881">
            <w:pPr>
              <w:jc w:val="center"/>
              <w:rPr>
                <w:rFonts w:ascii="Times New Roman" w:hAnsi="Times New Roman" w:cs="Times New Roman"/>
                <w:sz w:val="24"/>
                <w:szCs w:val="24"/>
                <w:rPrChange w:id="1011" w:author="Balasubramanian, Ruchita" w:date="2025-08-05T15:31:00Z" w16du:dateUtc="2025-08-05T19:31:00Z">
                  <w:rPr/>
                </w:rPrChange>
              </w:rPr>
            </w:pPr>
            <w:r w:rsidRPr="00F77336">
              <w:rPr>
                <w:rFonts w:ascii="Times New Roman" w:hAnsi="Times New Roman" w:cs="Times New Roman"/>
                <w:rPrChange w:id="1012" w:author="Balasubramanian, Ruchita" w:date="2025-08-05T15:31:00Z" w16du:dateUtc="2025-08-05T19:31:00Z">
                  <w:rPr/>
                </w:rPrChange>
              </w:rPr>
              <w:t>Texas</w:t>
            </w:r>
          </w:p>
        </w:tc>
        <w:tc>
          <w:tcPr>
            <w:tcW w:w="3776" w:type="dxa"/>
            <w:tcPrChange w:id="1013" w:author="Balasubramanian, Ruchita" w:date="2025-08-06T09:39:00Z" w16du:dateUtc="2025-08-06T13:39:00Z">
              <w:tcPr>
                <w:tcW w:w="3519" w:type="dxa"/>
                <w:gridSpan w:val="2"/>
              </w:tcPr>
            </w:tcPrChange>
          </w:tcPr>
          <w:p w14:paraId="494E9D01" w14:textId="7BDFCFB7" w:rsidR="007A5B7A" w:rsidRPr="00F77336" w:rsidRDefault="00F575F7" w:rsidP="00B94881">
            <w:pPr>
              <w:jc w:val="center"/>
              <w:rPr>
                <w:rFonts w:ascii="Times New Roman" w:hAnsi="Times New Roman" w:cs="Times New Roman"/>
                <w:sz w:val="24"/>
                <w:szCs w:val="24"/>
                <w:rPrChange w:id="1014" w:author="Balasubramanian, Ruchita" w:date="2025-08-05T15:31:00Z" w16du:dateUtc="2025-08-05T19:31:00Z">
                  <w:rPr/>
                </w:rPrChange>
              </w:rPr>
            </w:pPr>
            <w:ins w:id="1015" w:author="Balasubramanian, Ruchita" w:date="2025-08-06T09:34:00Z" w16du:dateUtc="2025-08-06T13:34:00Z">
              <w:r>
                <w:rPr>
                  <w:rFonts w:ascii="Times New Roman" w:hAnsi="Times New Roman" w:cs="Times New Roman"/>
                  <w:noProof/>
                </w:rPr>
                <w:drawing>
                  <wp:inline distT="0" distB="0" distL="0" distR="0" wp14:anchorId="5430A381" wp14:editId="073FC2EA">
                    <wp:extent cx="2087631" cy="1789430"/>
                    <wp:effectExtent l="0" t="0" r="0" b="1270"/>
                    <wp:docPr id="720058529" name="Picture 8"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8529" name="Picture 8" descr="A graph showing the number of infection&#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10568" cy="1809091"/>
                            </a:xfrm>
                            <a:prstGeom prst="rect">
                              <a:avLst/>
                            </a:prstGeom>
                          </pic:spPr>
                        </pic:pic>
                      </a:graphicData>
                    </a:graphic>
                  </wp:inline>
                </w:drawing>
              </w:r>
            </w:ins>
            <w:del w:id="1016" w:author="Balasubramanian, Ruchita" w:date="2025-08-06T09:32:00Z" w16du:dateUtc="2025-08-06T13:32:00Z">
              <w:r w:rsidR="002B3051" w:rsidRPr="00F77336" w:rsidDel="00F575F7">
                <w:rPr>
                  <w:rFonts w:ascii="Times New Roman" w:hAnsi="Times New Roman" w:cs="Times New Roman"/>
                  <w:noProof/>
                  <w:rPrChange w:id="1017" w:author="Balasubramanian, Ruchita" w:date="2025-08-05T15:31:00Z" w16du:dateUtc="2025-08-05T19:31:00Z">
                    <w:rPr>
                      <w:noProof/>
                    </w:rPr>
                  </w:rPrChange>
                </w:rPr>
                <w:drawing>
                  <wp:inline distT="0" distB="0" distL="0" distR="0" wp14:anchorId="519514EA" wp14:editId="210D6E04">
                    <wp:extent cx="2046478" cy="1754155"/>
                    <wp:effectExtent l="0" t="0" r="0" b="0"/>
                    <wp:docPr id="618572909" name="Picture 4"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72909" name="Picture 4" descr="A graph showing the number of infectio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53718" cy="1760361"/>
                            </a:xfrm>
                            <a:prstGeom prst="rect">
                              <a:avLst/>
                            </a:prstGeom>
                          </pic:spPr>
                        </pic:pic>
                      </a:graphicData>
                    </a:graphic>
                  </wp:inline>
                </w:drawing>
              </w:r>
            </w:del>
          </w:p>
        </w:tc>
        <w:tc>
          <w:tcPr>
            <w:tcW w:w="3510" w:type="dxa"/>
            <w:tcPrChange w:id="1018" w:author="Balasubramanian, Ruchita" w:date="2025-08-06T09:39:00Z" w16du:dateUtc="2025-08-06T13:39:00Z">
              <w:tcPr>
                <w:tcW w:w="3526" w:type="dxa"/>
                <w:gridSpan w:val="2"/>
              </w:tcPr>
            </w:tcPrChange>
          </w:tcPr>
          <w:p w14:paraId="67E9F904" w14:textId="5D8F86E7" w:rsidR="007A5B7A" w:rsidRPr="00F77336" w:rsidRDefault="00F575F7" w:rsidP="00B94881">
            <w:pPr>
              <w:jc w:val="center"/>
              <w:rPr>
                <w:rFonts w:ascii="Times New Roman" w:hAnsi="Times New Roman" w:cs="Times New Roman"/>
                <w:sz w:val="24"/>
                <w:szCs w:val="24"/>
                <w:rPrChange w:id="1019" w:author="Balasubramanian, Ruchita" w:date="2025-08-05T15:31:00Z" w16du:dateUtc="2025-08-05T19:31:00Z">
                  <w:rPr/>
                </w:rPrChange>
              </w:rPr>
            </w:pPr>
            <w:ins w:id="1020" w:author="Balasubramanian, Ruchita" w:date="2025-08-06T09:34:00Z" w16du:dateUtc="2025-08-06T13:34:00Z">
              <w:r>
                <w:rPr>
                  <w:rFonts w:ascii="Times New Roman" w:hAnsi="Times New Roman" w:cs="Times New Roman"/>
                  <w:noProof/>
                </w:rPr>
                <w:drawing>
                  <wp:inline distT="0" distB="0" distL="0" distR="0" wp14:anchorId="6637453A" wp14:editId="4C4ED49F">
                    <wp:extent cx="2070847" cy="1775043"/>
                    <wp:effectExtent l="0" t="0" r="0" b="3175"/>
                    <wp:docPr id="473146128" name="Picture 9"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46128" name="Picture 9" descr="A graph with numbers and line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89769" cy="1791262"/>
                            </a:xfrm>
                            <a:prstGeom prst="rect">
                              <a:avLst/>
                            </a:prstGeom>
                          </pic:spPr>
                        </pic:pic>
                      </a:graphicData>
                    </a:graphic>
                  </wp:inline>
                </w:drawing>
              </w:r>
            </w:ins>
            <w:del w:id="1021" w:author="Balasubramanian, Ruchita" w:date="2025-08-06T09:32:00Z" w16du:dateUtc="2025-08-06T13:32:00Z">
              <w:r w:rsidR="002B3051" w:rsidRPr="00F77336" w:rsidDel="00F575F7">
                <w:rPr>
                  <w:rFonts w:ascii="Times New Roman" w:hAnsi="Times New Roman" w:cs="Times New Roman"/>
                  <w:noProof/>
                  <w:rPrChange w:id="1022" w:author="Balasubramanian, Ruchita" w:date="2025-08-05T15:31:00Z" w16du:dateUtc="2025-08-05T19:31:00Z">
                    <w:rPr>
                      <w:noProof/>
                    </w:rPr>
                  </w:rPrChange>
                </w:rPr>
                <w:drawing>
                  <wp:inline distT="0" distB="0" distL="0" distR="0" wp14:anchorId="61246795" wp14:editId="70326803">
                    <wp:extent cx="2071396" cy="1775514"/>
                    <wp:effectExtent l="0" t="0" r="0" b="2540"/>
                    <wp:docPr id="1878861809" name="Picture 5"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61809" name="Picture 5" descr="A graph with numbers and lin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2811" cy="1785298"/>
                            </a:xfrm>
                            <a:prstGeom prst="rect">
                              <a:avLst/>
                            </a:prstGeom>
                          </pic:spPr>
                        </pic:pic>
                      </a:graphicData>
                    </a:graphic>
                  </wp:inline>
                </w:drawing>
              </w:r>
            </w:del>
          </w:p>
        </w:tc>
        <w:tc>
          <w:tcPr>
            <w:tcW w:w="3900" w:type="dxa"/>
            <w:tcPrChange w:id="1023" w:author="Balasubramanian, Ruchita" w:date="2025-08-06T09:39:00Z" w16du:dateUtc="2025-08-06T13:39:00Z">
              <w:tcPr>
                <w:tcW w:w="3526" w:type="dxa"/>
              </w:tcPr>
            </w:tcPrChange>
          </w:tcPr>
          <w:p w14:paraId="1602FD80" w14:textId="4FBC50B5" w:rsidR="007A5B7A" w:rsidRPr="00F77336" w:rsidRDefault="00F575F7" w:rsidP="00B94881">
            <w:pPr>
              <w:jc w:val="center"/>
              <w:rPr>
                <w:rFonts w:ascii="Times New Roman" w:hAnsi="Times New Roman" w:cs="Times New Roman"/>
                <w:sz w:val="24"/>
                <w:szCs w:val="24"/>
                <w:rPrChange w:id="1024" w:author="Balasubramanian, Ruchita" w:date="2025-08-05T15:31:00Z" w16du:dateUtc="2025-08-05T19:31:00Z">
                  <w:rPr/>
                </w:rPrChange>
              </w:rPr>
            </w:pPr>
            <w:ins w:id="1025" w:author="Balasubramanian, Ruchita" w:date="2025-08-06T09:34:00Z" w16du:dateUtc="2025-08-06T13:34:00Z">
              <w:r>
                <w:rPr>
                  <w:rFonts w:ascii="Times New Roman" w:hAnsi="Times New Roman" w:cs="Times New Roman"/>
                  <w:noProof/>
                </w:rPr>
                <w:drawing>
                  <wp:inline distT="0" distB="0" distL="0" distR="0" wp14:anchorId="06711B94" wp14:editId="0E7E9011">
                    <wp:extent cx="2115521" cy="1813337"/>
                    <wp:effectExtent l="0" t="0" r="5715" b="3175"/>
                    <wp:docPr id="328974044" name="Picture 7"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74044" name="Picture 7" descr="A graph showing the number of infection&#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70623" cy="1860568"/>
                            </a:xfrm>
                            <a:prstGeom prst="rect">
                              <a:avLst/>
                            </a:prstGeom>
                          </pic:spPr>
                        </pic:pic>
                      </a:graphicData>
                    </a:graphic>
                  </wp:inline>
                </w:drawing>
              </w:r>
            </w:ins>
            <w:del w:id="1026" w:author="Balasubramanian, Ruchita" w:date="2025-08-06T09:32:00Z" w16du:dateUtc="2025-08-06T13:32:00Z">
              <w:r w:rsidR="002B3051" w:rsidRPr="00F77336" w:rsidDel="00F575F7">
                <w:rPr>
                  <w:rFonts w:ascii="Times New Roman" w:hAnsi="Times New Roman" w:cs="Times New Roman"/>
                  <w:noProof/>
                  <w:rPrChange w:id="1027" w:author="Balasubramanian, Ruchita" w:date="2025-08-05T15:31:00Z" w16du:dateUtc="2025-08-05T19:31:00Z">
                    <w:rPr>
                      <w:noProof/>
                    </w:rPr>
                  </w:rPrChange>
                </w:rPr>
                <w:drawing>
                  <wp:inline distT="0" distB="0" distL="0" distR="0" wp14:anchorId="73584324" wp14:editId="22730ED2">
                    <wp:extent cx="2127380" cy="1823501"/>
                    <wp:effectExtent l="0" t="0" r="0" b="5715"/>
                    <wp:docPr id="814900828" name="Picture 6"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00828" name="Picture 6" descr="A graph showing the number of infectio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40657" cy="1834882"/>
                            </a:xfrm>
                            <a:prstGeom prst="rect">
                              <a:avLst/>
                            </a:prstGeom>
                          </pic:spPr>
                        </pic:pic>
                      </a:graphicData>
                    </a:graphic>
                  </wp:inline>
                </w:drawing>
              </w:r>
            </w:del>
          </w:p>
        </w:tc>
      </w:tr>
      <w:tr w:rsidR="00E03228" w:rsidRPr="00F77336" w14:paraId="49040EE3" w14:textId="77777777" w:rsidTr="00E03228">
        <w:trPr>
          <w:trHeight w:val="2960"/>
          <w:trPrChange w:id="1028" w:author="Balasubramanian, Ruchita" w:date="2025-08-06T09:39:00Z" w16du:dateUtc="2025-08-06T13:39:00Z">
            <w:trPr>
              <w:gridBefore w:val="1"/>
              <w:trHeight w:val="2960"/>
            </w:trPr>
          </w:trPrChange>
        </w:trPr>
        <w:tc>
          <w:tcPr>
            <w:tcW w:w="1084" w:type="dxa"/>
            <w:tcPrChange w:id="1029" w:author="Balasubramanian, Ruchita" w:date="2025-08-06T09:39:00Z" w16du:dateUtc="2025-08-06T13:39:00Z">
              <w:tcPr>
                <w:tcW w:w="1060" w:type="dxa"/>
                <w:gridSpan w:val="2"/>
              </w:tcPr>
            </w:tcPrChange>
          </w:tcPr>
          <w:p w14:paraId="72685DD1" w14:textId="62F29025" w:rsidR="007A5B7A" w:rsidRPr="00F77336" w:rsidRDefault="007A5B7A" w:rsidP="00B94881">
            <w:pPr>
              <w:jc w:val="center"/>
              <w:rPr>
                <w:rFonts w:ascii="Times New Roman" w:hAnsi="Times New Roman" w:cs="Times New Roman"/>
                <w:sz w:val="24"/>
                <w:szCs w:val="24"/>
                <w:rPrChange w:id="1030" w:author="Balasubramanian, Ruchita" w:date="2025-08-05T15:31:00Z" w16du:dateUtc="2025-08-05T19:31:00Z">
                  <w:rPr/>
                </w:rPrChange>
              </w:rPr>
            </w:pPr>
            <w:r w:rsidRPr="00F77336">
              <w:rPr>
                <w:rFonts w:ascii="Times New Roman" w:hAnsi="Times New Roman" w:cs="Times New Roman"/>
                <w:rPrChange w:id="1031" w:author="Balasubramanian, Ruchita" w:date="2025-08-05T15:31:00Z" w16du:dateUtc="2025-08-05T19:31:00Z">
                  <w:rPr/>
                </w:rPrChange>
              </w:rPr>
              <w:t>Louisiana</w:t>
            </w:r>
          </w:p>
        </w:tc>
        <w:tc>
          <w:tcPr>
            <w:tcW w:w="3776" w:type="dxa"/>
            <w:tcPrChange w:id="1032" w:author="Balasubramanian, Ruchita" w:date="2025-08-06T09:39:00Z" w16du:dateUtc="2025-08-06T13:39:00Z">
              <w:tcPr>
                <w:tcW w:w="3519" w:type="dxa"/>
                <w:gridSpan w:val="2"/>
              </w:tcPr>
            </w:tcPrChange>
          </w:tcPr>
          <w:p w14:paraId="28E40673" w14:textId="5E00D646" w:rsidR="007A5B7A" w:rsidRPr="00F77336" w:rsidRDefault="00E03228" w:rsidP="00B94881">
            <w:pPr>
              <w:jc w:val="center"/>
              <w:rPr>
                <w:rFonts w:ascii="Times New Roman" w:hAnsi="Times New Roman" w:cs="Times New Roman"/>
                <w:sz w:val="24"/>
                <w:szCs w:val="24"/>
                <w:rPrChange w:id="1033" w:author="Balasubramanian, Ruchita" w:date="2025-08-05T15:31:00Z" w16du:dateUtc="2025-08-05T19:31:00Z">
                  <w:rPr/>
                </w:rPrChange>
              </w:rPr>
            </w:pPr>
            <w:ins w:id="1034" w:author="Balasubramanian, Ruchita" w:date="2025-08-06T09:35:00Z" w16du:dateUtc="2025-08-06T13:35:00Z">
              <w:r>
                <w:rPr>
                  <w:rFonts w:ascii="Times New Roman" w:hAnsi="Times New Roman" w:cs="Times New Roman"/>
                  <w:noProof/>
                </w:rPr>
                <w:drawing>
                  <wp:inline distT="0" distB="0" distL="0" distR="0" wp14:anchorId="6129332A" wp14:editId="5459A793">
                    <wp:extent cx="2144020" cy="1837764"/>
                    <wp:effectExtent l="0" t="0" r="2540" b="3810"/>
                    <wp:docPr id="739850496" name="Picture 10"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50496" name="Picture 10" descr="A graph showing the number of infectio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2035" cy="1853206"/>
                            </a:xfrm>
                            <a:prstGeom prst="rect">
                              <a:avLst/>
                            </a:prstGeom>
                          </pic:spPr>
                        </pic:pic>
                      </a:graphicData>
                    </a:graphic>
                  </wp:inline>
                </w:drawing>
              </w:r>
            </w:ins>
            <w:del w:id="1035" w:author="Balasubramanian, Ruchita" w:date="2025-08-06T09:32:00Z" w16du:dateUtc="2025-08-06T13:32:00Z">
              <w:r w:rsidR="002B3051" w:rsidRPr="00F77336" w:rsidDel="00F575F7">
                <w:rPr>
                  <w:rFonts w:ascii="Times New Roman" w:hAnsi="Times New Roman" w:cs="Times New Roman"/>
                  <w:noProof/>
                  <w:rPrChange w:id="1036" w:author="Balasubramanian, Ruchita" w:date="2025-08-05T15:31:00Z" w16du:dateUtc="2025-08-05T19:31:00Z">
                    <w:rPr>
                      <w:noProof/>
                    </w:rPr>
                  </w:rPrChange>
                </w:rPr>
                <w:drawing>
                  <wp:inline distT="0" distB="0" distL="0" distR="0" wp14:anchorId="08B46969" wp14:editId="73EBFB25">
                    <wp:extent cx="2002935" cy="1716832"/>
                    <wp:effectExtent l="0" t="0" r="3810" b="0"/>
                    <wp:docPr id="1928977755" name="Picture 7"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77755" name="Picture 7" descr="A graph showing the number of infection&#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22242" cy="1733381"/>
                            </a:xfrm>
                            <a:prstGeom prst="rect">
                              <a:avLst/>
                            </a:prstGeom>
                          </pic:spPr>
                        </pic:pic>
                      </a:graphicData>
                    </a:graphic>
                  </wp:inline>
                </w:drawing>
              </w:r>
            </w:del>
          </w:p>
        </w:tc>
        <w:tc>
          <w:tcPr>
            <w:tcW w:w="3510" w:type="dxa"/>
            <w:tcPrChange w:id="1037" w:author="Balasubramanian, Ruchita" w:date="2025-08-06T09:39:00Z" w16du:dateUtc="2025-08-06T13:39:00Z">
              <w:tcPr>
                <w:tcW w:w="3526" w:type="dxa"/>
                <w:gridSpan w:val="2"/>
              </w:tcPr>
            </w:tcPrChange>
          </w:tcPr>
          <w:p w14:paraId="4ED8366E" w14:textId="1EDDC426" w:rsidR="007A5B7A" w:rsidRPr="00F77336" w:rsidRDefault="00E03228" w:rsidP="00B94881">
            <w:pPr>
              <w:jc w:val="center"/>
              <w:rPr>
                <w:rFonts w:ascii="Times New Roman" w:hAnsi="Times New Roman" w:cs="Times New Roman"/>
                <w:sz w:val="24"/>
                <w:szCs w:val="24"/>
                <w:rPrChange w:id="1038" w:author="Balasubramanian, Ruchita" w:date="2025-08-05T15:31:00Z" w16du:dateUtc="2025-08-05T19:31:00Z">
                  <w:rPr/>
                </w:rPrChange>
              </w:rPr>
            </w:pPr>
            <w:ins w:id="1039" w:author="Balasubramanian, Ruchita" w:date="2025-08-06T09:35:00Z" w16du:dateUtc="2025-08-06T13:35:00Z">
              <w:r>
                <w:rPr>
                  <w:rFonts w:ascii="Times New Roman" w:hAnsi="Times New Roman" w:cs="Times New Roman"/>
                  <w:noProof/>
                </w:rPr>
                <w:drawing>
                  <wp:inline distT="0" distB="0" distL="0" distR="0" wp14:anchorId="3CBAA066" wp14:editId="648EC648">
                    <wp:extent cx="2151529" cy="1844201"/>
                    <wp:effectExtent l="0" t="0" r="0" b="0"/>
                    <wp:docPr id="345403578" name="Picture 1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03578" name="Picture 11" descr="A graph with numbers and line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91053" cy="1878079"/>
                            </a:xfrm>
                            <a:prstGeom prst="rect">
                              <a:avLst/>
                            </a:prstGeom>
                          </pic:spPr>
                        </pic:pic>
                      </a:graphicData>
                    </a:graphic>
                  </wp:inline>
                </w:drawing>
              </w:r>
            </w:ins>
            <w:del w:id="1040" w:author="Balasubramanian, Ruchita" w:date="2025-08-06T09:32:00Z" w16du:dateUtc="2025-08-06T13:32:00Z">
              <w:r w:rsidR="002B3051" w:rsidRPr="00F77336" w:rsidDel="00F575F7">
                <w:rPr>
                  <w:rFonts w:ascii="Times New Roman" w:hAnsi="Times New Roman" w:cs="Times New Roman"/>
                  <w:noProof/>
                  <w:rPrChange w:id="1041" w:author="Balasubramanian, Ruchita" w:date="2025-08-05T15:31:00Z" w16du:dateUtc="2025-08-05T19:31:00Z">
                    <w:rPr>
                      <w:noProof/>
                    </w:rPr>
                  </w:rPrChange>
                </w:rPr>
                <w:drawing>
                  <wp:inline distT="0" distB="0" distL="0" distR="0" wp14:anchorId="4E0AEE45" wp14:editId="370CA4A8">
                    <wp:extent cx="2015412" cy="1727525"/>
                    <wp:effectExtent l="0" t="0" r="4445" b="0"/>
                    <wp:docPr id="2079190422" name="Picture 9"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90422" name="Picture 9" descr="A graph with numbers and line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30316" cy="1740300"/>
                            </a:xfrm>
                            <a:prstGeom prst="rect">
                              <a:avLst/>
                            </a:prstGeom>
                          </pic:spPr>
                        </pic:pic>
                      </a:graphicData>
                    </a:graphic>
                  </wp:inline>
                </w:drawing>
              </w:r>
            </w:del>
          </w:p>
        </w:tc>
        <w:tc>
          <w:tcPr>
            <w:tcW w:w="3900" w:type="dxa"/>
            <w:tcPrChange w:id="1042" w:author="Balasubramanian, Ruchita" w:date="2025-08-06T09:39:00Z" w16du:dateUtc="2025-08-06T13:39:00Z">
              <w:tcPr>
                <w:tcW w:w="3526" w:type="dxa"/>
              </w:tcPr>
            </w:tcPrChange>
          </w:tcPr>
          <w:p w14:paraId="57ACECD5" w14:textId="3B33C70D" w:rsidR="007A5B7A" w:rsidRPr="00F77336" w:rsidRDefault="00E03228" w:rsidP="00B94881">
            <w:pPr>
              <w:jc w:val="center"/>
              <w:rPr>
                <w:rFonts w:ascii="Times New Roman" w:hAnsi="Times New Roman" w:cs="Times New Roman"/>
                <w:sz w:val="24"/>
                <w:szCs w:val="24"/>
                <w:rPrChange w:id="1043" w:author="Balasubramanian, Ruchita" w:date="2025-08-05T15:31:00Z" w16du:dateUtc="2025-08-05T19:31:00Z">
                  <w:rPr/>
                </w:rPrChange>
              </w:rPr>
            </w:pPr>
            <w:ins w:id="1044" w:author="Balasubramanian, Ruchita" w:date="2025-08-06T09:35:00Z" w16du:dateUtc="2025-08-06T13:35:00Z">
              <w:r>
                <w:rPr>
                  <w:rFonts w:ascii="Times New Roman" w:hAnsi="Times New Roman" w:cs="Times New Roman"/>
                  <w:noProof/>
                </w:rPr>
                <w:drawing>
                  <wp:inline distT="0" distB="0" distL="0" distR="0" wp14:anchorId="4C680355" wp14:editId="7CD077BF">
                    <wp:extent cx="2151529" cy="1844201"/>
                    <wp:effectExtent l="0" t="0" r="0" b="0"/>
                    <wp:docPr id="1307888591" name="Picture 12"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88591" name="Picture 12" descr="A graph with numbers and lines&#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71926" cy="1861685"/>
                            </a:xfrm>
                            <a:prstGeom prst="rect">
                              <a:avLst/>
                            </a:prstGeom>
                          </pic:spPr>
                        </pic:pic>
                      </a:graphicData>
                    </a:graphic>
                  </wp:inline>
                </w:drawing>
              </w:r>
            </w:ins>
            <w:del w:id="1045" w:author="Balasubramanian, Ruchita" w:date="2025-08-06T09:32:00Z" w16du:dateUtc="2025-08-06T13:32:00Z">
              <w:r w:rsidR="002B3051" w:rsidRPr="00F77336" w:rsidDel="00F575F7">
                <w:rPr>
                  <w:rFonts w:ascii="Times New Roman" w:hAnsi="Times New Roman" w:cs="Times New Roman"/>
                  <w:noProof/>
                  <w:rPrChange w:id="1046" w:author="Balasubramanian, Ruchita" w:date="2025-08-05T15:31:00Z" w16du:dateUtc="2025-08-05T19:31:00Z">
                    <w:rPr>
                      <w:noProof/>
                    </w:rPr>
                  </w:rPrChange>
                </w:rPr>
                <w:drawing>
                  <wp:inline distT="0" distB="0" distL="0" distR="0" wp14:anchorId="4FB30D6B" wp14:editId="1DD1F209">
                    <wp:extent cx="2043404" cy="1751520"/>
                    <wp:effectExtent l="0" t="0" r="1905" b="1270"/>
                    <wp:docPr id="1682111312" name="Picture 10"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11312" name="Picture 10" descr="A graph with numbers and line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66193" cy="1771054"/>
                            </a:xfrm>
                            <a:prstGeom prst="rect">
                              <a:avLst/>
                            </a:prstGeom>
                          </pic:spPr>
                        </pic:pic>
                      </a:graphicData>
                    </a:graphic>
                  </wp:inline>
                </w:drawing>
              </w:r>
            </w:del>
          </w:p>
        </w:tc>
      </w:tr>
      <w:tr w:rsidR="00E03228" w:rsidRPr="00F77336" w14:paraId="30F42ACE" w14:textId="77777777" w:rsidTr="00E03228">
        <w:tblPrEx>
          <w:tblPrExChange w:id="1047" w:author="Balasubramanian, Ruchita" w:date="2025-08-06T09:37:00Z" w16du:dateUtc="2025-08-06T13:37:00Z">
            <w:tblPrEx>
              <w:tblW w:w="11476" w:type="dxa"/>
            </w:tblPrEx>
          </w:tblPrExChange>
        </w:tblPrEx>
        <w:trPr>
          <w:trHeight w:val="1322"/>
          <w:trPrChange w:id="1048" w:author="Balasubramanian, Ruchita" w:date="2025-08-06T09:37:00Z" w16du:dateUtc="2025-08-06T13:37:00Z">
            <w:trPr>
              <w:gridBefore w:val="1"/>
              <w:trHeight w:val="1322"/>
            </w:trPr>
          </w:trPrChange>
        </w:trPr>
        <w:tc>
          <w:tcPr>
            <w:tcW w:w="12270" w:type="dxa"/>
            <w:gridSpan w:val="4"/>
            <w:tcPrChange w:id="1049" w:author="Balasubramanian, Ruchita" w:date="2025-08-06T09:37:00Z" w16du:dateUtc="2025-08-06T13:37:00Z">
              <w:tcPr>
                <w:tcW w:w="11476" w:type="dxa"/>
                <w:gridSpan w:val="7"/>
              </w:tcPr>
            </w:tcPrChange>
          </w:tcPr>
          <w:p w14:paraId="00B3E77F" w14:textId="3CFDF788" w:rsidR="007A5B7A" w:rsidRPr="00F77336" w:rsidRDefault="007A5B7A" w:rsidP="00B94881">
            <w:pPr>
              <w:jc w:val="center"/>
              <w:rPr>
                <w:rFonts w:ascii="Times New Roman" w:hAnsi="Times New Roman" w:cs="Times New Roman"/>
                <w:sz w:val="24"/>
                <w:szCs w:val="24"/>
                <w:rPrChange w:id="1050" w:author="Balasubramanian, Ruchita" w:date="2025-08-05T15:31:00Z" w16du:dateUtc="2025-08-05T19:31:00Z">
                  <w:rPr/>
                </w:rPrChange>
              </w:rPr>
            </w:pPr>
            <w:r w:rsidRPr="00F77336">
              <w:rPr>
                <w:rFonts w:ascii="Times New Roman" w:hAnsi="Times New Roman" w:cs="Times New Roman"/>
                <w:noProof/>
                <w:rPrChange w:id="1051" w:author="Balasubramanian, Ruchita" w:date="2025-08-05T15:31:00Z" w16du:dateUtc="2025-08-05T19:31:00Z">
                  <w:rPr>
                    <w:noProof/>
                  </w:rPr>
                </w:rPrChange>
              </w:rPr>
              <w:drawing>
                <wp:inline distT="0" distB="0" distL="0" distR="0" wp14:anchorId="760E00E2" wp14:editId="67D46C3D">
                  <wp:extent cx="5298091" cy="503853"/>
                  <wp:effectExtent l="0" t="0" r="0" b="4445"/>
                  <wp:docPr id="3551982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98276" name="Picture 355198276"/>
                          <pic:cNvPicPr/>
                        </pic:nvPicPr>
                        <pic:blipFill>
                          <a:blip r:embed="rId26">
                            <a:extLst>
                              <a:ext uri="{28A0092B-C50C-407E-A947-70E740481C1C}">
                                <a14:useLocalDpi xmlns:a14="http://schemas.microsoft.com/office/drawing/2010/main" val="0"/>
                              </a:ext>
                            </a:extLst>
                          </a:blip>
                          <a:stretch>
                            <a:fillRect/>
                          </a:stretch>
                        </pic:blipFill>
                        <pic:spPr>
                          <a:xfrm>
                            <a:off x="0" y="0"/>
                            <a:ext cx="5362555" cy="509984"/>
                          </a:xfrm>
                          <a:prstGeom prst="rect">
                            <a:avLst/>
                          </a:prstGeom>
                        </pic:spPr>
                      </pic:pic>
                    </a:graphicData>
                  </a:graphic>
                </wp:inline>
              </w:drawing>
            </w:r>
          </w:p>
        </w:tc>
      </w:tr>
    </w:tbl>
    <w:p w14:paraId="759ADAFA" w14:textId="12D074F0" w:rsidR="00F85F10" w:rsidRPr="00F77336" w:rsidRDefault="00F85F10" w:rsidP="00B94881">
      <w:pPr>
        <w:jc w:val="center"/>
        <w:rPr>
          <w:rFonts w:ascii="Times New Roman" w:hAnsi="Times New Roman" w:cs="Times New Roman"/>
          <w:rPrChange w:id="1052" w:author="Balasubramanian, Ruchita" w:date="2025-08-05T15:31:00Z" w16du:dateUtc="2025-08-05T19:31:00Z">
            <w:rPr/>
          </w:rPrChange>
        </w:rPr>
      </w:pPr>
    </w:p>
    <w:p w14:paraId="50CF99F6" w14:textId="3D5FEA23" w:rsidR="00F85F10" w:rsidRPr="00F77336" w:rsidRDefault="007B6CD6">
      <w:pPr>
        <w:rPr>
          <w:rFonts w:ascii="Times New Roman" w:hAnsi="Times New Roman" w:cs="Times New Roman"/>
          <w:rPrChange w:id="1053" w:author="Balasubramanian, Ruchita" w:date="2025-08-05T15:31:00Z" w16du:dateUtc="2025-08-05T19:31:00Z">
            <w:rPr/>
          </w:rPrChange>
        </w:rPr>
      </w:pPr>
      <w:r w:rsidRPr="00F77336">
        <w:rPr>
          <w:rFonts w:ascii="Times New Roman" w:eastAsia="Arial" w:hAnsi="Times New Roman" w:cs="Times New Roman"/>
          <w:rPrChange w:id="1054" w:author="Balasubramanian, Ruchita" w:date="2025-08-05T15:31:00Z" w16du:dateUtc="2025-08-05T19:31:00Z">
            <w:rPr>
              <w:rFonts w:ascii="Arial" w:eastAsia="Arial" w:hAnsi="Arial" w:cs="Arial"/>
              <w:sz w:val="18"/>
              <w:szCs w:val="18"/>
            </w:rPr>
          </w:rPrChange>
        </w:rPr>
        <w:t xml:space="preserve">Sample projections for Illinois, Texas, and Louisiana. Y-axes give the projected number of infections. Lines denote the mean across 1,000 simulations; ribbons give the 95% </w:t>
      </w:r>
      <w:proofErr w:type="spellStart"/>
      <w:r w:rsidR="00EA1278" w:rsidRPr="00F77336">
        <w:rPr>
          <w:rFonts w:ascii="Times New Roman" w:eastAsia="Arial" w:hAnsi="Times New Roman" w:cs="Times New Roman"/>
          <w:rPrChange w:id="1055" w:author="Balasubramanian, Ruchita" w:date="2025-08-05T15:31:00Z" w16du:dateUtc="2025-08-05T19:31:00Z">
            <w:rPr>
              <w:rFonts w:ascii="Arial" w:eastAsia="Arial" w:hAnsi="Arial" w:cs="Arial"/>
              <w:sz w:val="18"/>
              <w:szCs w:val="18"/>
            </w:rPr>
          </w:rPrChange>
        </w:rPr>
        <w:t>CrI</w:t>
      </w:r>
      <w:proofErr w:type="spellEnd"/>
      <w:r w:rsidRPr="00F77336">
        <w:rPr>
          <w:rFonts w:ascii="Times New Roman" w:eastAsia="Arial" w:hAnsi="Times New Roman" w:cs="Times New Roman"/>
          <w:rPrChange w:id="1056" w:author="Balasubramanian, Ruchita" w:date="2025-08-05T15:31:00Z" w16du:dateUtc="2025-08-05T19:31:00Z">
            <w:rPr>
              <w:rFonts w:ascii="Arial" w:eastAsia="Arial" w:hAnsi="Arial" w:cs="Arial"/>
              <w:sz w:val="18"/>
              <w:szCs w:val="18"/>
            </w:rPr>
          </w:rPrChange>
        </w:rPr>
        <w:t xml:space="preserve">. Green represents uninterrupted “Continuation” of CDC funding for HIV testing. In the other scenarios, funding stops in October 2025. In the “Cessation” scenario (navy blue), CDC-funded tests never </w:t>
      </w:r>
      <w:r w:rsidRPr="00F77336">
        <w:rPr>
          <w:rFonts w:ascii="Times New Roman" w:eastAsia="Arial" w:hAnsi="Times New Roman" w:cs="Times New Roman"/>
          <w:rPrChange w:id="1057" w:author="Balasubramanian, Ruchita" w:date="2025-08-05T15:31:00Z" w16du:dateUtc="2025-08-05T19:31:00Z">
            <w:rPr>
              <w:rFonts w:ascii="Arial" w:eastAsia="Arial" w:hAnsi="Arial" w:cs="Arial"/>
              <w:sz w:val="18"/>
              <w:szCs w:val="18"/>
            </w:rPr>
          </w:rPrChange>
        </w:rPr>
        <w:lastRenderedPageBreak/>
        <w:t>resume. In “Prolonged Interruption” (orange), CDC-funded tests return to prior levels from January to December 2029. In “Brief Interruption” (</w:t>
      </w:r>
      <w:r w:rsidR="002C2983" w:rsidRPr="00F77336">
        <w:rPr>
          <w:rFonts w:ascii="Times New Roman" w:eastAsia="Arial" w:hAnsi="Times New Roman" w:cs="Times New Roman"/>
          <w:rPrChange w:id="1058" w:author="Balasubramanian, Ruchita" w:date="2025-08-05T15:31:00Z" w16du:dateUtc="2025-08-05T19:31:00Z">
            <w:rPr>
              <w:rFonts w:ascii="Arial" w:eastAsia="Arial" w:hAnsi="Arial" w:cs="Arial"/>
              <w:sz w:val="18"/>
              <w:szCs w:val="18"/>
            </w:rPr>
          </w:rPrChange>
        </w:rPr>
        <w:t xml:space="preserve">light </w:t>
      </w:r>
      <w:r w:rsidRPr="00F77336">
        <w:rPr>
          <w:rFonts w:ascii="Times New Roman" w:eastAsia="Arial" w:hAnsi="Times New Roman" w:cs="Times New Roman"/>
          <w:rPrChange w:id="1059" w:author="Balasubramanian, Ruchita" w:date="2025-08-05T15:31:00Z" w16du:dateUtc="2025-08-05T19:31:00Z">
            <w:rPr>
              <w:rFonts w:ascii="Arial" w:eastAsia="Arial" w:hAnsi="Arial" w:cs="Arial"/>
              <w:sz w:val="18"/>
              <w:szCs w:val="18"/>
            </w:rPr>
          </w:rPrChange>
        </w:rPr>
        <w:t>blue), testing recovers from January to December 2027.</w:t>
      </w:r>
      <w:r w:rsidR="00362B41" w:rsidRPr="00F77336">
        <w:rPr>
          <w:rFonts w:ascii="Times New Roman" w:eastAsia="Arial" w:hAnsi="Times New Roman" w:cs="Times New Roman"/>
          <w:rPrChange w:id="1060" w:author="Balasubramanian, Ruchita" w:date="2025-08-05T15:31:00Z" w16du:dateUtc="2025-08-05T19:31:00Z">
            <w:rPr>
              <w:rFonts w:ascii="Arial" w:eastAsia="Arial" w:hAnsi="Arial" w:cs="Arial"/>
              <w:sz w:val="18"/>
              <w:szCs w:val="18"/>
            </w:rPr>
          </w:rPrChange>
        </w:rPr>
        <w:t xml:space="preserve"> States chosen to represent three states across the spectrum of relative excess incidences.</w:t>
      </w:r>
      <w:r w:rsidRPr="00F77336">
        <w:rPr>
          <w:rFonts w:ascii="Times New Roman" w:eastAsia="Arial" w:hAnsi="Times New Roman" w:cs="Times New Roman"/>
          <w:rPrChange w:id="1061" w:author="Balasubramanian, Ruchita" w:date="2025-08-05T15:31:00Z" w16du:dateUtc="2025-08-05T19:31:00Z">
            <w:rPr>
              <w:rFonts w:ascii="Arial" w:eastAsia="Arial" w:hAnsi="Arial" w:cs="Arial"/>
              <w:sz w:val="18"/>
              <w:szCs w:val="18"/>
            </w:rPr>
          </w:rPrChange>
        </w:rPr>
        <w:t xml:space="preserve"> Times of reintroduction of testing (2027 and 2029) are shown as vertical dashed red lines.</w:t>
      </w:r>
      <w:r w:rsidR="00362B41" w:rsidRPr="00F77336">
        <w:rPr>
          <w:rFonts w:ascii="Times New Roman" w:eastAsia="Arial" w:hAnsi="Times New Roman" w:cs="Times New Roman"/>
          <w:rPrChange w:id="1062" w:author="Balasubramanian, Ruchita" w:date="2025-08-05T15:31:00Z" w16du:dateUtc="2025-08-05T19:31:00Z">
            <w:rPr>
              <w:rFonts w:ascii="Arial" w:eastAsia="Arial" w:hAnsi="Arial" w:cs="Arial"/>
              <w:sz w:val="18"/>
              <w:szCs w:val="18"/>
            </w:rPr>
          </w:rPrChange>
        </w:rPr>
        <w:t xml:space="preserve"> </w:t>
      </w:r>
    </w:p>
    <w:p w14:paraId="475256D9" w14:textId="0FFB4005" w:rsidR="00F85F10" w:rsidRPr="00F77336" w:rsidRDefault="007B6CD6">
      <w:pPr>
        <w:rPr>
          <w:rFonts w:ascii="Times New Roman" w:hAnsi="Times New Roman" w:cs="Times New Roman"/>
          <w:rPrChange w:id="1063" w:author="Balasubramanian, Ruchita" w:date="2025-08-05T15:31:00Z" w16du:dateUtc="2025-08-05T19:31:00Z">
            <w:rPr/>
          </w:rPrChange>
        </w:rPr>
      </w:pPr>
      <w:r w:rsidRPr="00F77336">
        <w:rPr>
          <w:rFonts w:ascii="Times New Roman" w:hAnsi="Times New Roman" w:cs="Times New Roman"/>
          <w:rPrChange w:id="1064" w:author="Balasubramanian, Ruchita" w:date="2025-08-05T15:31:00Z" w16du:dateUtc="2025-08-05T19:31:00Z">
            <w:rPr/>
          </w:rPrChange>
        </w:rPr>
        <w:br w:type="page"/>
      </w:r>
    </w:p>
    <w:p w14:paraId="3CDA8C90" w14:textId="77777777" w:rsidR="00F85F10" w:rsidRDefault="007B6CD6">
      <w:pPr>
        <w:rPr>
          <w:ins w:id="1065" w:author="Balasubramanian, Ruchita" w:date="2025-08-06T09:13:00Z" w16du:dateUtc="2025-08-06T13:13:00Z"/>
          <w:rFonts w:ascii="Times New Roman" w:hAnsi="Times New Roman" w:cs="Times New Roman"/>
          <w:b/>
        </w:rPr>
      </w:pPr>
      <w:r w:rsidRPr="00F77336">
        <w:rPr>
          <w:rFonts w:ascii="Times New Roman" w:hAnsi="Times New Roman" w:cs="Times New Roman"/>
          <w:b/>
          <w:rPrChange w:id="1066" w:author="Balasubramanian, Ruchita" w:date="2025-08-05T15:31:00Z" w16du:dateUtc="2025-08-05T19:31:00Z">
            <w:rPr>
              <w:b/>
            </w:rPr>
          </w:rPrChange>
        </w:rPr>
        <w:lastRenderedPageBreak/>
        <w:t xml:space="preserve">Figure 2. </w:t>
      </w:r>
      <w:r w:rsidRPr="00F77336">
        <w:rPr>
          <w:rFonts w:ascii="Times New Roman" w:hAnsi="Times New Roman" w:cs="Times New Roman"/>
          <w:b/>
          <w:rPrChange w:id="1067" w:author="Balasubramanian, Ruchita" w:date="2025-08-05T15:31:00Z" w16du:dateUtc="2025-08-05T19:31:00Z">
            <w:rPr>
              <w:b/>
              <w:sz w:val="22"/>
              <w:szCs w:val="22"/>
            </w:rPr>
          </w:rPrChange>
        </w:rPr>
        <w:t xml:space="preserve">Projected Excess HIV Infections if CDC-funded HIV Testing is Disrupted </w:t>
      </w:r>
    </w:p>
    <w:tbl>
      <w:tblPr>
        <w:tblStyle w:val="TableGrid"/>
        <w:tblW w:w="9246" w:type="dxa"/>
        <w:jc w:val="center"/>
        <w:tblCellMar>
          <w:left w:w="29" w:type="dxa"/>
          <w:right w:w="29" w:type="dxa"/>
        </w:tblCellMar>
        <w:tblLook w:val="04A0" w:firstRow="1" w:lastRow="0" w:firstColumn="1" w:lastColumn="0" w:noHBand="0" w:noVBand="1"/>
      </w:tblPr>
      <w:tblGrid>
        <w:gridCol w:w="1123"/>
        <w:gridCol w:w="177"/>
        <w:gridCol w:w="1334"/>
        <w:gridCol w:w="93"/>
        <w:gridCol w:w="1035"/>
        <w:gridCol w:w="82"/>
        <w:gridCol w:w="994"/>
        <w:gridCol w:w="62"/>
        <w:gridCol w:w="1035"/>
        <w:gridCol w:w="113"/>
        <w:gridCol w:w="994"/>
        <w:gridCol w:w="31"/>
        <w:gridCol w:w="1035"/>
        <w:gridCol w:w="144"/>
        <w:gridCol w:w="994"/>
        <w:tblGridChange w:id="1068">
          <w:tblGrid>
            <w:gridCol w:w="1123"/>
            <w:gridCol w:w="177"/>
            <w:gridCol w:w="1334"/>
            <w:gridCol w:w="93"/>
            <w:gridCol w:w="1035"/>
            <w:gridCol w:w="82"/>
            <w:gridCol w:w="994"/>
            <w:gridCol w:w="62"/>
            <w:gridCol w:w="1035"/>
            <w:gridCol w:w="113"/>
            <w:gridCol w:w="994"/>
            <w:gridCol w:w="31"/>
            <w:gridCol w:w="1035"/>
            <w:gridCol w:w="144"/>
            <w:gridCol w:w="994"/>
          </w:tblGrid>
        </w:tblGridChange>
      </w:tblGrid>
      <w:tr w:rsidR="00216840" w:rsidRPr="006E1E2E" w14:paraId="0615B91E" w14:textId="77777777" w:rsidTr="003215BD">
        <w:trPr>
          <w:trHeight w:val="144"/>
          <w:jc w:val="center"/>
          <w:ins w:id="1069" w:author="Balasubramanian, Ruchita" w:date="2025-08-06T09:13:00Z" w16du:dateUtc="2025-08-06T13:13:00Z"/>
        </w:trPr>
        <w:tc>
          <w:tcPr>
            <w:tcW w:w="1123" w:type="dxa"/>
            <w:tcBorders>
              <w:top w:val="nil"/>
              <w:left w:val="nil"/>
              <w:bottom w:val="single" w:sz="8" w:space="0" w:color="auto"/>
              <w:right w:val="single" w:sz="8" w:space="0" w:color="auto"/>
            </w:tcBorders>
            <w:vAlign w:val="center"/>
          </w:tcPr>
          <w:p w14:paraId="6E2D0EF6" w14:textId="77777777" w:rsidR="00216840" w:rsidRDefault="00216840" w:rsidP="003215BD">
            <w:pPr>
              <w:spacing w:line="204" w:lineRule="auto"/>
              <w:jc w:val="center"/>
              <w:rPr>
                <w:ins w:id="1070" w:author="Balasubramanian, Ruchita" w:date="2025-08-06T09:13:00Z" w16du:dateUtc="2025-08-06T13:13:00Z"/>
                <w:b/>
                <w:bCs/>
                <w:sz w:val="18"/>
                <w:szCs w:val="18"/>
              </w:rPr>
            </w:pPr>
          </w:p>
        </w:tc>
        <w:tc>
          <w:tcPr>
            <w:tcW w:w="1511" w:type="dxa"/>
            <w:gridSpan w:val="2"/>
            <w:tcBorders>
              <w:top w:val="single" w:sz="8" w:space="0" w:color="auto"/>
              <w:left w:val="single" w:sz="8" w:space="0" w:color="auto"/>
              <w:bottom w:val="single" w:sz="8" w:space="0" w:color="auto"/>
              <w:right w:val="single" w:sz="8" w:space="0" w:color="auto"/>
            </w:tcBorders>
          </w:tcPr>
          <w:p w14:paraId="51A3DD77" w14:textId="77777777" w:rsidR="00216840" w:rsidRPr="00631D64" w:rsidRDefault="00216840" w:rsidP="003215BD">
            <w:pPr>
              <w:spacing w:line="204" w:lineRule="auto"/>
              <w:jc w:val="center"/>
              <w:rPr>
                <w:ins w:id="1071" w:author="Balasubramanian, Ruchita" w:date="2025-08-06T09:13:00Z" w16du:dateUtc="2025-08-06T13:13:00Z"/>
                <w:sz w:val="16"/>
                <w:szCs w:val="16"/>
              </w:rPr>
            </w:pPr>
            <w:ins w:id="1072" w:author="Balasubramanian, Ruchita" w:date="2025-08-06T09:13:00Z" w16du:dateUtc="2025-08-06T13:13:00Z">
              <w:r w:rsidRPr="00E26001">
                <w:rPr>
                  <w:b/>
                  <w:bCs/>
                  <w:sz w:val="18"/>
                  <w:szCs w:val="18"/>
                </w:rPr>
                <w:t>Continuation</w:t>
              </w:r>
            </w:ins>
          </w:p>
        </w:tc>
        <w:tc>
          <w:tcPr>
            <w:tcW w:w="2204" w:type="dxa"/>
            <w:gridSpan w:val="4"/>
            <w:tcBorders>
              <w:top w:val="single" w:sz="8" w:space="0" w:color="auto"/>
              <w:left w:val="single" w:sz="8" w:space="0" w:color="auto"/>
              <w:bottom w:val="single" w:sz="8" w:space="0" w:color="auto"/>
              <w:right w:val="single" w:sz="8" w:space="0" w:color="auto"/>
            </w:tcBorders>
          </w:tcPr>
          <w:p w14:paraId="1673FFDD" w14:textId="77777777" w:rsidR="00216840" w:rsidRPr="00631D64" w:rsidRDefault="00216840" w:rsidP="003215BD">
            <w:pPr>
              <w:spacing w:line="204" w:lineRule="auto"/>
              <w:jc w:val="center"/>
              <w:rPr>
                <w:ins w:id="1073" w:author="Balasubramanian, Ruchita" w:date="2025-08-06T09:13:00Z" w16du:dateUtc="2025-08-06T13:13:00Z"/>
                <w:sz w:val="16"/>
                <w:szCs w:val="16"/>
              </w:rPr>
            </w:pPr>
            <w:ins w:id="1074" w:author="Balasubramanian, Ruchita" w:date="2025-08-06T09:13:00Z" w16du:dateUtc="2025-08-06T13:13:00Z">
              <w:r w:rsidRPr="00E26001">
                <w:rPr>
                  <w:b/>
                  <w:bCs/>
                  <w:sz w:val="18"/>
                  <w:szCs w:val="18"/>
                </w:rPr>
                <w:t>Cessation</w:t>
              </w:r>
            </w:ins>
          </w:p>
        </w:tc>
        <w:tc>
          <w:tcPr>
            <w:tcW w:w="2204" w:type="dxa"/>
            <w:gridSpan w:val="4"/>
            <w:tcBorders>
              <w:top w:val="single" w:sz="8" w:space="0" w:color="auto"/>
              <w:left w:val="single" w:sz="8" w:space="0" w:color="auto"/>
              <w:bottom w:val="single" w:sz="8" w:space="0" w:color="auto"/>
              <w:right w:val="single" w:sz="8" w:space="0" w:color="auto"/>
            </w:tcBorders>
          </w:tcPr>
          <w:p w14:paraId="7B2B8EC2" w14:textId="77777777" w:rsidR="00216840" w:rsidRPr="00631D64" w:rsidRDefault="00216840" w:rsidP="003215BD">
            <w:pPr>
              <w:spacing w:line="204" w:lineRule="auto"/>
              <w:jc w:val="center"/>
              <w:rPr>
                <w:ins w:id="1075" w:author="Balasubramanian, Ruchita" w:date="2025-08-06T09:13:00Z" w16du:dateUtc="2025-08-06T13:13:00Z"/>
                <w:sz w:val="16"/>
                <w:szCs w:val="16"/>
              </w:rPr>
            </w:pPr>
            <w:ins w:id="1076" w:author="Balasubramanian, Ruchita" w:date="2025-08-06T09:13:00Z" w16du:dateUtc="2025-08-06T13:13:00Z">
              <w:r>
                <w:rPr>
                  <w:b/>
                  <w:bCs/>
                  <w:sz w:val="18"/>
                  <w:szCs w:val="18"/>
                </w:rPr>
                <w:t>Prolonged</w:t>
              </w:r>
              <w:r w:rsidRPr="00E26001">
                <w:rPr>
                  <w:b/>
                  <w:bCs/>
                  <w:sz w:val="18"/>
                  <w:szCs w:val="18"/>
                </w:rPr>
                <w:t xml:space="preserve"> Interruption</w:t>
              </w:r>
            </w:ins>
          </w:p>
        </w:tc>
        <w:tc>
          <w:tcPr>
            <w:tcW w:w="2204" w:type="dxa"/>
            <w:gridSpan w:val="4"/>
            <w:tcBorders>
              <w:top w:val="single" w:sz="8" w:space="0" w:color="auto"/>
              <w:left w:val="single" w:sz="8" w:space="0" w:color="auto"/>
              <w:bottom w:val="single" w:sz="8" w:space="0" w:color="auto"/>
              <w:right w:val="single" w:sz="8" w:space="0" w:color="auto"/>
            </w:tcBorders>
          </w:tcPr>
          <w:p w14:paraId="5110A1A3" w14:textId="77777777" w:rsidR="00216840" w:rsidRPr="00631D64" w:rsidRDefault="00216840" w:rsidP="003215BD">
            <w:pPr>
              <w:spacing w:line="204" w:lineRule="auto"/>
              <w:jc w:val="center"/>
              <w:rPr>
                <w:ins w:id="1077" w:author="Balasubramanian, Ruchita" w:date="2025-08-06T09:13:00Z" w16du:dateUtc="2025-08-06T13:13:00Z"/>
                <w:sz w:val="16"/>
                <w:szCs w:val="16"/>
              </w:rPr>
            </w:pPr>
            <w:ins w:id="1078" w:author="Balasubramanian, Ruchita" w:date="2025-08-06T09:13:00Z" w16du:dateUtc="2025-08-06T13:13:00Z">
              <w:r>
                <w:rPr>
                  <w:b/>
                  <w:bCs/>
                  <w:sz w:val="18"/>
                  <w:szCs w:val="18"/>
                </w:rPr>
                <w:t>Brief</w:t>
              </w:r>
              <w:r w:rsidRPr="00E26001">
                <w:rPr>
                  <w:b/>
                  <w:bCs/>
                  <w:sz w:val="18"/>
                  <w:szCs w:val="18"/>
                </w:rPr>
                <w:t xml:space="preserve"> Interruption</w:t>
              </w:r>
            </w:ins>
          </w:p>
        </w:tc>
      </w:tr>
      <w:tr w:rsidR="00216840" w:rsidRPr="006E1E2E" w14:paraId="7BC684F3" w14:textId="77777777" w:rsidTr="003215BD">
        <w:trPr>
          <w:trHeight w:val="144"/>
          <w:jc w:val="center"/>
          <w:ins w:id="1079" w:author="Balasubramanian, Ruchita" w:date="2025-08-06T09:13:00Z" w16du:dateUtc="2025-08-06T13:13:00Z"/>
        </w:trPr>
        <w:tc>
          <w:tcPr>
            <w:tcW w:w="1123" w:type="dxa"/>
            <w:tcBorders>
              <w:top w:val="single" w:sz="8" w:space="0" w:color="auto"/>
              <w:left w:val="single" w:sz="8" w:space="0" w:color="auto"/>
              <w:bottom w:val="single" w:sz="8" w:space="0" w:color="auto"/>
              <w:right w:val="single" w:sz="8" w:space="0" w:color="auto"/>
            </w:tcBorders>
            <w:vAlign w:val="center"/>
          </w:tcPr>
          <w:p w14:paraId="0A6B71A5" w14:textId="77777777" w:rsidR="00216840" w:rsidRPr="00E26001" w:rsidRDefault="00216840" w:rsidP="003215BD">
            <w:pPr>
              <w:spacing w:line="204" w:lineRule="auto"/>
              <w:jc w:val="center"/>
              <w:rPr>
                <w:ins w:id="1080" w:author="Balasubramanian, Ruchita" w:date="2025-08-06T09:13:00Z" w16du:dateUtc="2025-08-06T13:13:00Z"/>
                <w:b/>
                <w:bCs/>
                <w:sz w:val="18"/>
                <w:szCs w:val="18"/>
              </w:rPr>
            </w:pPr>
            <w:ins w:id="1081" w:author="Balasubramanian, Ruchita" w:date="2025-08-06T09:13:00Z" w16du:dateUtc="2025-08-06T13:13:00Z">
              <w:r>
                <w:rPr>
                  <w:b/>
                  <w:bCs/>
                  <w:sz w:val="18"/>
                  <w:szCs w:val="18"/>
                </w:rPr>
                <w:t>State</w:t>
              </w:r>
            </w:ins>
          </w:p>
        </w:tc>
        <w:tc>
          <w:tcPr>
            <w:tcW w:w="1511" w:type="dxa"/>
            <w:gridSpan w:val="2"/>
            <w:tcBorders>
              <w:top w:val="single" w:sz="8" w:space="0" w:color="auto"/>
              <w:left w:val="single" w:sz="8" w:space="0" w:color="auto"/>
              <w:bottom w:val="single" w:sz="8" w:space="0" w:color="auto"/>
              <w:right w:val="single" w:sz="8" w:space="0" w:color="auto"/>
            </w:tcBorders>
            <w:vAlign w:val="center"/>
          </w:tcPr>
          <w:p w14:paraId="56F36DD4" w14:textId="77777777" w:rsidR="00216840" w:rsidRDefault="00216840" w:rsidP="003215BD">
            <w:pPr>
              <w:spacing w:line="204" w:lineRule="auto"/>
              <w:jc w:val="center"/>
              <w:rPr>
                <w:ins w:id="1082" w:author="Balasubramanian, Ruchita" w:date="2025-08-06T09:13:00Z" w16du:dateUtc="2025-08-06T13:13:00Z"/>
                <w:sz w:val="16"/>
                <w:szCs w:val="16"/>
              </w:rPr>
            </w:pPr>
            <w:ins w:id="1083" w:author="Balasubramanian, Ruchita" w:date="2025-08-06T09:13:00Z" w16du:dateUtc="2025-08-06T13:13:00Z">
              <w:r w:rsidRPr="00631D64">
                <w:rPr>
                  <w:sz w:val="16"/>
                  <w:szCs w:val="16"/>
                </w:rPr>
                <w:t>Number of</w:t>
              </w:r>
            </w:ins>
          </w:p>
          <w:p w14:paraId="53C94245" w14:textId="77777777" w:rsidR="00216840" w:rsidRPr="00631D64" w:rsidRDefault="00216840" w:rsidP="003215BD">
            <w:pPr>
              <w:spacing w:line="204" w:lineRule="auto"/>
              <w:jc w:val="center"/>
              <w:rPr>
                <w:ins w:id="1084" w:author="Balasubramanian, Ruchita" w:date="2025-08-06T09:13:00Z" w16du:dateUtc="2025-08-06T13:13:00Z"/>
                <w:sz w:val="16"/>
                <w:szCs w:val="16"/>
              </w:rPr>
            </w:pPr>
            <w:ins w:id="1085" w:author="Balasubramanian, Ruchita" w:date="2025-08-06T09:13:00Z" w16du:dateUtc="2025-08-06T13:13:00Z">
              <w:r w:rsidRPr="00631D64">
                <w:rPr>
                  <w:sz w:val="16"/>
                  <w:szCs w:val="16"/>
                </w:rPr>
                <w:t>Incident Infections</w:t>
              </w:r>
            </w:ins>
          </w:p>
        </w:tc>
        <w:tc>
          <w:tcPr>
            <w:tcW w:w="1210" w:type="dxa"/>
            <w:gridSpan w:val="3"/>
            <w:tcBorders>
              <w:top w:val="single" w:sz="8" w:space="0" w:color="auto"/>
              <w:left w:val="single" w:sz="8" w:space="0" w:color="auto"/>
              <w:bottom w:val="single" w:sz="8" w:space="0" w:color="auto"/>
              <w:right w:val="single" w:sz="8" w:space="0" w:color="auto"/>
            </w:tcBorders>
          </w:tcPr>
          <w:p w14:paraId="6B002C40" w14:textId="77777777" w:rsidR="00216840" w:rsidRPr="00631D64" w:rsidRDefault="00216840" w:rsidP="003215BD">
            <w:pPr>
              <w:spacing w:line="204" w:lineRule="auto"/>
              <w:jc w:val="center"/>
              <w:rPr>
                <w:ins w:id="1086" w:author="Balasubramanian, Ruchita" w:date="2025-08-06T09:13:00Z" w16du:dateUtc="2025-08-06T13:13:00Z"/>
                <w:sz w:val="16"/>
                <w:szCs w:val="16"/>
              </w:rPr>
            </w:pPr>
            <w:ins w:id="1087" w:author="Balasubramanian, Ruchita" w:date="2025-08-06T09:13:00Z" w16du:dateUtc="2025-08-06T13:13:00Z">
              <w:r w:rsidRPr="00631D64">
                <w:rPr>
                  <w:sz w:val="16"/>
                  <w:szCs w:val="16"/>
                </w:rPr>
                <w:t>Number of Excess Infections</w:t>
              </w:r>
            </w:ins>
          </w:p>
        </w:tc>
        <w:tc>
          <w:tcPr>
            <w:tcW w:w="994" w:type="dxa"/>
            <w:tcBorders>
              <w:top w:val="single" w:sz="8" w:space="0" w:color="auto"/>
              <w:left w:val="single" w:sz="8" w:space="0" w:color="auto"/>
              <w:bottom w:val="single" w:sz="8" w:space="0" w:color="auto"/>
              <w:right w:val="single" w:sz="8" w:space="0" w:color="auto"/>
            </w:tcBorders>
          </w:tcPr>
          <w:p w14:paraId="00AE95A1" w14:textId="77777777" w:rsidR="00216840" w:rsidRPr="00631D64" w:rsidRDefault="00216840" w:rsidP="003215BD">
            <w:pPr>
              <w:spacing w:line="204" w:lineRule="auto"/>
              <w:jc w:val="center"/>
              <w:rPr>
                <w:ins w:id="1088" w:author="Balasubramanian, Ruchita" w:date="2025-08-06T09:13:00Z" w16du:dateUtc="2025-08-06T13:13:00Z"/>
                <w:sz w:val="16"/>
                <w:szCs w:val="16"/>
              </w:rPr>
            </w:pPr>
            <w:ins w:id="1089" w:author="Balasubramanian, Ruchita" w:date="2025-08-06T09:13:00Z" w16du:dateUtc="2025-08-06T13:13:00Z">
              <w:r w:rsidRPr="00631D64">
                <w:rPr>
                  <w:sz w:val="16"/>
                  <w:szCs w:val="16"/>
                </w:rPr>
                <w:t>Relative Excess Infections*</w:t>
              </w:r>
            </w:ins>
          </w:p>
        </w:tc>
        <w:tc>
          <w:tcPr>
            <w:tcW w:w="1210" w:type="dxa"/>
            <w:gridSpan w:val="3"/>
            <w:tcBorders>
              <w:top w:val="single" w:sz="8" w:space="0" w:color="auto"/>
              <w:left w:val="single" w:sz="8" w:space="0" w:color="auto"/>
              <w:bottom w:val="single" w:sz="8" w:space="0" w:color="auto"/>
              <w:right w:val="single" w:sz="8" w:space="0" w:color="auto"/>
            </w:tcBorders>
          </w:tcPr>
          <w:p w14:paraId="44AEF710" w14:textId="77777777" w:rsidR="00216840" w:rsidRPr="00631D64" w:rsidRDefault="00216840" w:rsidP="003215BD">
            <w:pPr>
              <w:spacing w:line="204" w:lineRule="auto"/>
              <w:jc w:val="center"/>
              <w:rPr>
                <w:ins w:id="1090" w:author="Balasubramanian, Ruchita" w:date="2025-08-06T09:13:00Z" w16du:dateUtc="2025-08-06T13:13:00Z"/>
                <w:sz w:val="16"/>
                <w:szCs w:val="16"/>
              </w:rPr>
            </w:pPr>
            <w:ins w:id="1091" w:author="Balasubramanian, Ruchita" w:date="2025-08-06T09:13:00Z" w16du:dateUtc="2025-08-06T13:13:00Z">
              <w:r w:rsidRPr="00631D64">
                <w:rPr>
                  <w:sz w:val="16"/>
                  <w:szCs w:val="16"/>
                </w:rPr>
                <w:t>Number of Excess Infections</w:t>
              </w:r>
            </w:ins>
          </w:p>
        </w:tc>
        <w:tc>
          <w:tcPr>
            <w:tcW w:w="994" w:type="dxa"/>
            <w:tcBorders>
              <w:top w:val="single" w:sz="8" w:space="0" w:color="auto"/>
              <w:left w:val="single" w:sz="8" w:space="0" w:color="auto"/>
              <w:bottom w:val="single" w:sz="8" w:space="0" w:color="auto"/>
              <w:right w:val="single" w:sz="8" w:space="0" w:color="auto"/>
            </w:tcBorders>
          </w:tcPr>
          <w:p w14:paraId="0748F5C9" w14:textId="77777777" w:rsidR="00216840" w:rsidRPr="00631D64" w:rsidRDefault="00216840" w:rsidP="003215BD">
            <w:pPr>
              <w:spacing w:line="204" w:lineRule="auto"/>
              <w:jc w:val="center"/>
              <w:rPr>
                <w:ins w:id="1092" w:author="Balasubramanian, Ruchita" w:date="2025-08-06T09:13:00Z" w16du:dateUtc="2025-08-06T13:13:00Z"/>
                <w:sz w:val="16"/>
                <w:szCs w:val="16"/>
              </w:rPr>
            </w:pPr>
            <w:ins w:id="1093" w:author="Balasubramanian, Ruchita" w:date="2025-08-06T09:13:00Z" w16du:dateUtc="2025-08-06T13:13:00Z">
              <w:r w:rsidRPr="00631D64">
                <w:rPr>
                  <w:sz w:val="16"/>
                  <w:szCs w:val="16"/>
                </w:rPr>
                <w:t>Relative Excess Infections*</w:t>
              </w:r>
            </w:ins>
          </w:p>
        </w:tc>
        <w:tc>
          <w:tcPr>
            <w:tcW w:w="1210" w:type="dxa"/>
            <w:gridSpan w:val="3"/>
            <w:tcBorders>
              <w:top w:val="single" w:sz="8" w:space="0" w:color="auto"/>
              <w:left w:val="single" w:sz="8" w:space="0" w:color="auto"/>
              <w:bottom w:val="single" w:sz="8" w:space="0" w:color="auto"/>
              <w:right w:val="single" w:sz="8" w:space="0" w:color="auto"/>
            </w:tcBorders>
          </w:tcPr>
          <w:p w14:paraId="1509DE37" w14:textId="77777777" w:rsidR="00216840" w:rsidRPr="00631D64" w:rsidRDefault="00216840" w:rsidP="003215BD">
            <w:pPr>
              <w:spacing w:line="204" w:lineRule="auto"/>
              <w:jc w:val="center"/>
              <w:rPr>
                <w:ins w:id="1094" w:author="Balasubramanian, Ruchita" w:date="2025-08-06T09:13:00Z" w16du:dateUtc="2025-08-06T13:13:00Z"/>
                <w:sz w:val="16"/>
                <w:szCs w:val="16"/>
              </w:rPr>
            </w:pPr>
            <w:ins w:id="1095" w:author="Balasubramanian, Ruchita" w:date="2025-08-06T09:13:00Z" w16du:dateUtc="2025-08-06T13:13:00Z">
              <w:r w:rsidRPr="00631D64">
                <w:rPr>
                  <w:sz w:val="16"/>
                  <w:szCs w:val="16"/>
                </w:rPr>
                <w:t>Number of Excess Infections</w:t>
              </w:r>
            </w:ins>
          </w:p>
        </w:tc>
        <w:tc>
          <w:tcPr>
            <w:tcW w:w="994" w:type="dxa"/>
            <w:tcBorders>
              <w:top w:val="single" w:sz="8" w:space="0" w:color="auto"/>
              <w:left w:val="single" w:sz="8" w:space="0" w:color="auto"/>
              <w:bottom w:val="single" w:sz="8" w:space="0" w:color="auto"/>
              <w:right w:val="single" w:sz="8" w:space="0" w:color="auto"/>
            </w:tcBorders>
          </w:tcPr>
          <w:p w14:paraId="369E8E51" w14:textId="77777777" w:rsidR="00216840" w:rsidRPr="00631D64" w:rsidRDefault="00216840" w:rsidP="003215BD">
            <w:pPr>
              <w:spacing w:line="204" w:lineRule="auto"/>
              <w:jc w:val="center"/>
              <w:rPr>
                <w:ins w:id="1096" w:author="Balasubramanian, Ruchita" w:date="2025-08-06T09:13:00Z" w16du:dateUtc="2025-08-06T13:13:00Z"/>
                <w:sz w:val="16"/>
                <w:szCs w:val="16"/>
              </w:rPr>
            </w:pPr>
            <w:ins w:id="1097" w:author="Balasubramanian, Ruchita" w:date="2025-08-06T09:13:00Z" w16du:dateUtc="2025-08-06T13:13:00Z">
              <w:r w:rsidRPr="00631D64">
                <w:rPr>
                  <w:sz w:val="16"/>
                  <w:szCs w:val="16"/>
                </w:rPr>
                <w:t>Relative Excess Infections*</w:t>
              </w:r>
            </w:ins>
          </w:p>
        </w:tc>
      </w:tr>
      <w:tr w:rsidR="00216840" w:rsidRPr="006E1E2E" w14:paraId="046FE293" w14:textId="77777777" w:rsidTr="003215BD">
        <w:trPr>
          <w:trHeight w:val="144"/>
          <w:jc w:val="center"/>
          <w:ins w:id="1098" w:author="Balasubramanian, Ruchita" w:date="2025-08-06T09:13:00Z" w16du:dateUtc="2025-08-06T13: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09E76214" w14:textId="77777777" w:rsidR="00216840" w:rsidRPr="00811BF5" w:rsidRDefault="00216840" w:rsidP="003215BD">
            <w:pPr>
              <w:spacing w:line="204" w:lineRule="auto"/>
              <w:jc w:val="center"/>
              <w:rPr>
                <w:ins w:id="1099" w:author="Balasubramanian, Ruchita" w:date="2025-08-06T09:13:00Z" w16du:dateUtc="2025-08-06T13:13:00Z"/>
                <w:rFonts w:eastAsia="Times New Roman"/>
                <w:b/>
                <w:bCs/>
                <w:sz w:val="16"/>
                <w:szCs w:val="16"/>
                <w:lang w:val="en-US"/>
              </w:rPr>
            </w:pPr>
            <w:ins w:id="1100" w:author="Balasubramanian, Ruchita" w:date="2025-08-06T09:13:00Z" w16du:dateUtc="2025-08-06T13:13:00Z">
              <w:r>
                <w:rPr>
                  <w:rFonts w:eastAsia="Times New Roman"/>
                  <w:b/>
                  <w:bCs/>
                  <w:sz w:val="16"/>
                  <w:szCs w:val="16"/>
                  <w:lang w:val="en-US"/>
                </w:rPr>
                <w:t>Louisiana</w:t>
              </w:r>
            </w:ins>
          </w:p>
        </w:tc>
        <w:tc>
          <w:tcPr>
            <w:tcW w:w="1511" w:type="dxa"/>
            <w:gridSpan w:val="2"/>
            <w:tcBorders>
              <w:top w:val="nil"/>
              <w:left w:val="nil"/>
              <w:bottom w:val="nil"/>
              <w:right w:val="single" w:sz="8" w:space="0" w:color="auto"/>
            </w:tcBorders>
            <w:shd w:val="clear" w:color="FFFFFF" w:fill="FFFFFF"/>
            <w:vAlign w:val="bottom"/>
          </w:tcPr>
          <w:p w14:paraId="0CAA603A" w14:textId="77777777" w:rsidR="00216840" w:rsidRPr="00AB48E1" w:rsidRDefault="00216840" w:rsidP="003215BD">
            <w:pPr>
              <w:spacing w:line="204" w:lineRule="auto"/>
              <w:jc w:val="center"/>
              <w:rPr>
                <w:ins w:id="1101" w:author="Balasubramanian, Ruchita" w:date="2025-08-06T09:13:00Z" w16du:dateUtc="2025-08-06T13:13:00Z"/>
                <w:sz w:val="16"/>
                <w:szCs w:val="16"/>
              </w:rPr>
            </w:pPr>
            <w:ins w:id="1102" w:author="Balasubramanian, Ruchita" w:date="2025-08-06T09:13:00Z" w16du:dateUtc="2025-08-06T13:13:00Z">
              <w:r w:rsidRPr="001F1F6A">
                <w:rPr>
                  <w:rFonts w:eastAsia="Times New Roman"/>
                  <w:color w:val="000000"/>
                  <w:sz w:val="16"/>
                  <w:szCs w:val="16"/>
                  <w:lang w:val="en-US"/>
                </w:rPr>
                <w:t>4,632</w:t>
              </w:r>
            </w:ins>
          </w:p>
        </w:tc>
        <w:tc>
          <w:tcPr>
            <w:tcW w:w="1210" w:type="dxa"/>
            <w:gridSpan w:val="3"/>
            <w:tcBorders>
              <w:top w:val="nil"/>
              <w:left w:val="single" w:sz="8" w:space="0" w:color="auto"/>
              <w:bottom w:val="nil"/>
              <w:right w:val="single" w:sz="8" w:space="0" w:color="auto"/>
            </w:tcBorders>
            <w:shd w:val="clear" w:color="FF0100" w:fill="FF0100"/>
            <w:vAlign w:val="bottom"/>
          </w:tcPr>
          <w:p w14:paraId="7F3A4511" w14:textId="77777777" w:rsidR="00216840" w:rsidRPr="00BC1C26" w:rsidRDefault="00216840" w:rsidP="003215BD">
            <w:pPr>
              <w:spacing w:line="204" w:lineRule="auto"/>
              <w:jc w:val="center"/>
              <w:rPr>
                <w:ins w:id="1103" w:author="Balasubramanian, Ruchita" w:date="2025-08-06T09:13:00Z" w16du:dateUtc="2025-08-06T13:13:00Z"/>
                <w:sz w:val="14"/>
                <w:szCs w:val="14"/>
              </w:rPr>
            </w:pPr>
            <w:ins w:id="1104" w:author="Balasubramanian, Ruchita" w:date="2025-08-06T09:13:00Z" w16du:dateUtc="2025-08-06T13:13:00Z">
              <w:r w:rsidRPr="001F1F6A">
                <w:rPr>
                  <w:rFonts w:eastAsia="Times New Roman"/>
                  <w:color w:val="000000"/>
                  <w:sz w:val="16"/>
                  <w:szCs w:val="16"/>
                  <w:lang w:val="en-US"/>
                </w:rPr>
                <w:t>1,387</w:t>
              </w:r>
            </w:ins>
          </w:p>
        </w:tc>
        <w:tc>
          <w:tcPr>
            <w:tcW w:w="994" w:type="dxa"/>
            <w:tcBorders>
              <w:top w:val="nil"/>
              <w:left w:val="single" w:sz="8" w:space="0" w:color="auto"/>
              <w:bottom w:val="nil"/>
              <w:right w:val="single" w:sz="8" w:space="0" w:color="auto"/>
            </w:tcBorders>
            <w:shd w:val="clear" w:color="FF0100" w:fill="FF0100"/>
            <w:vAlign w:val="bottom"/>
          </w:tcPr>
          <w:p w14:paraId="79789F9F" w14:textId="77777777" w:rsidR="00216840" w:rsidRPr="00BC1C26" w:rsidRDefault="00216840" w:rsidP="003215BD">
            <w:pPr>
              <w:spacing w:line="204" w:lineRule="auto"/>
              <w:jc w:val="center"/>
              <w:rPr>
                <w:ins w:id="1105" w:author="Balasubramanian, Ruchita" w:date="2025-08-06T09:13:00Z" w16du:dateUtc="2025-08-06T13:13:00Z"/>
                <w:sz w:val="14"/>
                <w:szCs w:val="14"/>
              </w:rPr>
            </w:pPr>
            <w:ins w:id="1106" w:author="Balasubramanian, Ruchita" w:date="2025-08-06T09:13:00Z" w16du:dateUtc="2025-08-06T13:13:00Z">
              <w:r w:rsidRPr="001F1F6A">
                <w:rPr>
                  <w:rFonts w:eastAsia="Times New Roman"/>
                  <w:color w:val="000000"/>
                  <w:sz w:val="16"/>
                  <w:szCs w:val="16"/>
                  <w:lang w:val="en-US"/>
                </w:rPr>
                <w:t>29.9%</w:t>
              </w:r>
            </w:ins>
          </w:p>
        </w:tc>
        <w:tc>
          <w:tcPr>
            <w:tcW w:w="1210" w:type="dxa"/>
            <w:gridSpan w:val="3"/>
            <w:tcBorders>
              <w:top w:val="nil"/>
              <w:left w:val="single" w:sz="8" w:space="0" w:color="auto"/>
              <w:bottom w:val="nil"/>
              <w:right w:val="single" w:sz="8" w:space="0" w:color="auto"/>
            </w:tcBorders>
            <w:shd w:val="clear" w:color="FF3900" w:fill="FF3900"/>
            <w:vAlign w:val="bottom"/>
          </w:tcPr>
          <w:p w14:paraId="2390A01B" w14:textId="77777777" w:rsidR="00216840" w:rsidRPr="00BC1C26" w:rsidRDefault="00216840" w:rsidP="003215BD">
            <w:pPr>
              <w:spacing w:line="204" w:lineRule="auto"/>
              <w:jc w:val="center"/>
              <w:rPr>
                <w:ins w:id="1107" w:author="Balasubramanian, Ruchita" w:date="2025-08-06T09:13:00Z" w16du:dateUtc="2025-08-06T13:13:00Z"/>
                <w:sz w:val="14"/>
                <w:szCs w:val="14"/>
              </w:rPr>
            </w:pPr>
            <w:ins w:id="1108" w:author="Balasubramanian, Ruchita" w:date="2025-08-06T09:13:00Z" w16du:dateUtc="2025-08-06T13:13:00Z">
              <w:r w:rsidRPr="001F1F6A">
                <w:rPr>
                  <w:rFonts w:eastAsia="Times New Roman"/>
                  <w:color w:val="000000"/>
                  <w:sz w:val="16"/>
                  <w:szCs w:val="16"/>
                  <w:lang w:val="en-US"/>
                </w:rPr>
                <w:t>1,081</w:t>
              </w:r>
            </w:ins>
          </w:p>
        </w:tc>
        <w:tc>
          <w:tcPr>
            <w:tcW w:w="994" w:type="dxa"/>
            <w:tcBorders>
              <w:top w:val="nil"/>
              <w:left w:val="single" w:sz="8" w:space="0" w:color="auto"/>
              <w:bottom w:val="nil"/>
              <w:right w:val="single" w:sz="8" w:space="0" w:color="auto"/>
            </w:tcBorders>
            <w:shd w:val="clear" w:color="FF3900" w:fill="FF3900"/>
            <w:vAlign w:val="bottom"/>
          </w:tcPr>
          <w:p w14:paraId="7E5B03B2" w14:textId="77777777" w:rsidR="00216840" w:rsidRPr="00BC1C26" w:rsidRDefault="00216840" w:rsidP="003215BD">
            <w:pPr>
              <w:spacing w:line="204" w:lineRule="auto"/>
              <w:jc w:val="center"/>
              <w:rPr>
                <w:ins w:id="1109" w:author="Balasubramanian, Ruchita" w:date="2025-08-06T09:13:00Z" w16du:dateUtc="2025-08-06T13:13:00Z"/>
                <w:sz w:val="14"/>
                <w:szCs w:val="14"/>
              </w:rPr>
            </w:pPr>
            <w:ins w:id="1110" w:author="Balasubramanian, Ruchita" w:date="2025-08-06T09:13:00Z" w16du:dateUtc="2025-08-06T13:13:00Z">
              <w:r w:rsidRPr="001F1F6A">
                <w:rPr>
                  <w:rFonts w:eastAsia="Times New Roman"/>
                  <w:color w:val="000000"/>
                  <w:sz w:val="16"/>
                  <w:szCs w:val="16"/>
                  <w:lang w:val="en-US"/>
                </w:rPr>
                <w:t>23.3%</w:t>
              </w:r>
            </w:ins>
          </w:p>
        </w:tc>
        <w:tc>
          <w:tcPr>
            <w:tcW w:w="1210" w:type="dxa"/>
            <w:gridSpan w:val="3"/>
            <w:tcBorders>
              <w:top w:val="nil"/>
              <w:left w:val="single" w:sz="8" w:space="0" w:color="auto"/>
              <w:bottom w:val="nil"/>
              <w:right w:val="single" w:sz="8" w:space="0" w:color="auto"/>
            </w:tcBorders>
            <w:shd w:val="clear" w:color="FFB000" w:fill="FFB000"/>
            <w:vAlign w:val="bottom"/>
          </w:tcPr>
          <w:p w14:paraId="04A9C658" w14:textId="77777777" w:rsidR="00216840" w:rsidRPr="00BC1C26" w:rsidRDefault="00216840" w:rsidP="003215BD">
            <w:pPr>
              <w:spacing w:line="204" w:lineRule="auto"/>
              <w:jc w:val="center"/>
              <w:rPr>
                <w:ins w:id="1111" w:author="Balasubramanian, Ruchita" w:date="2025-08-06T09:13:00Z" w16du:dateUtc="2025-08-06T13:13:00Z"/>
                <w:sz w:val="14"/>
                <w:szCs w:val="14"/>
              </w:rPr>
            </w:pPr>
            <w:ins w:id="1112" w:author="Balasubramanian, Ruchita" w:date="2025-08-06T09:13:00Z" w16du:dateUtc="2025-08-06T13:13:00Z">
              <w:r w:rsidRPr="001F1F6A">
                <w:rPr>
                  <w:rFonts w:eastAsia="Times New Roman"/>
                  <w:color w:val="000000"/>
                  <w:sz w:val="16"/>
                  <w:szCs w:val="16"/>
                  <w:lang w:val="en-US"/>
                </w:rPr>
                <w:t>432</w:t>
              </w:r>
            </w:ins>
          </w:p>
        </w:tc>
        <w:tc>
          <w:tcPr>
            <w:tcW w:w="994" w:type="dxa"/>
            <w:tcBorders>
              <w:top w:val="nil"/>
              <w:left w:val="single" w:sz="8" w:space="0" w:color="auto"/>
              <w:bottom w:val="nil"/>
              <w:right w:val="single" w:sz="8" w:space="0" w:color="auto"/>
            </w:tcBorders>
            <w:shd w:val="clear" w:color="FFB000" w:fill="FFB000"/>
            <w:vAlign w:val="bottom"/>
          </w:tcPr>
          <w:p w14:paraId="002AC90F" w14:textId="77777777" w:rsidR="00216840" w:rsidRPr="00BC1C26" w:rsidRDefault="00216840" w:rsidP="003215BD">
            <w:pPr>
              <w:spacing w:line="204" w:lineRule="auto"/>
              <w:jc w:val="center"/>
              <w:rPr>
                <w:ins w:id="1113" w:author="Balasubramanian, Ruchita" w:date="2025-08-06T09:13:00Z" w16du:dateUtc="2025-08-06T13:13:00Z"/>
                <w:sz w:val="14"/>
                <w:szCs w:val="14"/>
              </w:rPr>
            </w:pPr>
            <w:ins w:id="1114" w:author="Balasubramanian, Ruchita" w:date="2025-08-06T09:13:00Z" w16du:dateUtc="2025-08-06T13:13:00Z">
              <w:r w:rsidRPr="001F1F6A">
                <w:rPr>
                  <w:rFonts w:eastAsia="Times New Roman"/>
                  <w:color w:val="000000"/>
                  <w:sz w:val="16"/>
                  <w:szCs w:val="16"/>
                  <w:lang w:val="en-US"/>
                </w:rPr>
                <w:t>9.3%</w:t>
              </w:r>
            </w:ins>
          </w:p>
        </w:tc>
      </w:tr>
      <w:tr w:rsidR="00216840" w:rsidRPr="006E1E2E" w14:paraId="71C34CC9" w14:textId="77777777" w:rsidTr="003215BD">
        <w:trPr>
          <w:trHeight w:val="144"/>
          <w:jc w:val="center"/>
          <w:ins w:id="1115" w:author="Balasubramanian, Ruchita" w:date="2025-08-06T09:13:00Z" w16du:dateUtc="2025-08-06T13:13:00Z"/>
        </w:trPr>
        <w:tc>
          <w:tcPr>
            <w:tcW w:w="1123" w:type="dxa"/>
            <w:vMerge/>
            <w:tcBorders>
              <w:left w:val="single" w:sz="8" w:space="0" w:color="auto"/>
              <w:bottom w:val="single" w:sz="8" w:space="0" w:color="auto"/>
              <w:right w:val="single" w:sz="8" w:space="0" w:color="auto"/>
            </w:tcBorders>
            <w:vAlign w:val="center"/>
          </w:tcPr>
          <w:p w14:paraId="5353D5A1" w14:textId="77777777" w:rsidR="00216840" w:rsidRPr="00811BF5" w:rsidRDefault="00216840" w:rsidP="003215BD">
            <w:pPr>
              <w:spacing w:line="204" w:lineRule="auto"/>
              <w:jc w:val="center"/>
              <w:rPr>
                <w:ins w:id="1116" w:author="Balasubramanian, Ruchita" w:date="2025-08-06T09:13:00Z" w16du:dateUtc="2025-08-06T13:13:00Z"/>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52375A7D" w14:textId="77777777" w:rsidR="00216840" w:rsidRPr="00AB48E1" w:rsidRDefault="00216840" w:rsidP="003215BD">
            <w:pPr>
              <w:spacing w:line="204" w:lineRule="auto"/>
              <w:jc w:val="center"/>
              <w:rPr>
                <w:ins w:id="1117" w:author="Balasubramanian, Ruchita" w:date="2025-08-06T09:13:00Z" w16du:dateUtc="2025-08-06T13:13:00Z"/>
                <w:sz w:val="16"/>
                <w:szCs w:val="16"/>
              </w:rPr>
            </w:pPr>
            <w:ins w:id="1118" w:author="Balasubramanian, Ruchita" w:date="2025-08-06T09:13:00Z" w16du:dateUtc="2025-08-06T13:13:00Z">
              <w:r w:rsidRPr="001F1F6A">
                <w:rPr>
                  <w:rFonts w:eastAsia="Times New Roman"/>
                  <w:color w:val="000000"/>
                  <w:sz w:val="16"/>
                  <w:szCs w:val="16"/>
                  <w:lang w:val="en-US"/>
                </w:rPr>
                <w:t>(3,895 - 5,396)</w:t>
              </w:r>
            </w:ins>
          </w:p>
        </w:tc>
        <w:tc>
          <w:tcPr>
            <w:tcW w:w="1210" w:type="dxa"/>
            <w:gridSpan w:val="3"/>
            <w:tcBorders>
              <w:top w:val="nil"/>
              <w:left w:val="single" w:sz="8" w:space="0" w:color="auto"/>
              <w:bottom w:val="single" w:sz="8" w:space="0" w:color="auto"/>
              <w:right w:val="single" w:sz="8" w:space="0" w:color="auto"/>
            </w:tcBorders>
            <w:shd w:val="clear" w:color="FF0100" w:fill="FF0100"/>
            <w:vAlign w:val="bottom"/>
          </w:tcPr>
          <w:p w14:paraId="30974EAB" w14:textId="77777777" w:rsidR="00216840" w:rsidRPr="00B100BF" w:rsidRDefault="00216840" w:rsidP="003215BD">
            <w:pPr>
              <w:spacing w:line="204" w:lineRule="auto"/>
              <w:jc w:val="center"/>
              <w:rPr>
                <w:ins w:id="1119" w:author="Balasubramanian, Ruchita" w:date="2025-08-06T09:13:00Z" w16du:dateUtc="2025-08-06T13:13:00Z"/>
                <w:sz w:val="15"/>
                <w:szCs w:val="15"/>
              </w:rPr>
            </w:pPr>
            <w:ins w:id="1120" w:author="Balasubramanian, Ruchita" w:date="2025-08-06T09:13:00Z" w16du:dateUtc="2025-08-06T13:13:00Z">
              <w:r w:rsidRPr="001F1F6A">
                <w:rPr>
                  <w:rFonts w:eastAsia="Times New Roman"/>
                  <w:color w:val="000000"/>
                  <w:sz w:val="16"/>
                  <w:szCs w:val="16"/>
                  <w:lang w:val="en-US"/>
                </w:rPr>
                <w:t>(429 - 2,823)</w:t>
              </w:r>
            </w:ins>
          </w:p>
        </w:tc>
        <w:tc>
          <w:tcPr>
            <w:tcW w:w="994" w:type="dxa"/>
            <w:tcBorders>
              <w:top w:val="nil"/>
              <w:left w:val="single" w:sz="8" w:space="0" w:color="auto"/>
              <w:bottom w:val="single" w:sz="8" w:space="0" w:color="auto"/>
              <w:right w:val="single" w:sz="8" w:space="0" w:color="auto"/>
            </w:tcBorders>
            <w:shd w:val="clear" w:color="FF0100" w:fill="FF0100"/>
            <w:vAlign w:val="bottom"/>
          </w:tcPr>
          <w:p w14:paraId="37B1C71F" w14:textId="77777777" w:rsidR="00216840" w:rsidRPr="00B100BF" w:rsidRDefault="00216840" w:rsidP="003215BD">
            <w:pPr>
              <w:spacing w:line="204" w:lineRule="auto"/>
              <w:jc w:val="center"/>
              <w:rPr>
                <w:ins w:id="1121" w:author="Balasubramanian, Ruchita" w:date="2025-08-06T09:13:00Z" w16du:dateUtc="2025-08-06T13:13:00Z"/>
                <w:sz w:val="15"/>
                <w:szCs w:val="15"/>
              </w:rPr>
            </w:pPr>
            <w:ins w:id="1122" w:author="Balasubramanian, Ruchita" w:date="2025-08-06T09:13:00Z" w16du:dateUtc="2025-08-06T13:13:00Z">
              <w:r w:rsidRPr="001F1F6A">
                <w:rPr>
                  <w:rFonts w:eastAsia="Times New Roman"/>
                  <w:color w:val="000000"/>
                  <w:sz w:val="16"/>
                  <w:szCs w:val="16"/>
                  <w:lang w:val="en-US"/>
                </w:rPr>
                <w:t>(9.4 - 59.9%)</w:t>
              </w:r>
            </w:ins>
          </w:p>
        </w:tc>
        <w:tc>
          <w:tcPr>
            <w:tcW w:w="1210" w:type="dxa"/>
            <w:gridSpan w:val="3"/>
            <w:tcBorders>
              <w:top w:val="nil"/>
              <w:left w:val="single" w:sz="8" w:space="0" w:color="auto"/>
              <w:bottom w:val="single" w:sz="8" w:space="0" w:color="auto"/>
              <w:right w:val="single" w:sz="8" w:space="0" w:color="auto"/>
            </w:tcBorders>
            <w:shd w:val="clear" w:color="FF3900" w:fill="FF3900"/>
            <w:vAlign w:val="bottom"/>
          </w:tcPr>
          <w:p w14:paraId="3A30B14D" w14:textId="77777777" w:rsidR="00216840" w:rsidRPr="00B100BF" w:rsidRDefault="00216840" w:rsidP="003215BD">
            <w:pPr>
              <w:spacing w:line="204" w:lineRule="auto"/>
              <w:jc w:val="center"/>
              <w:rPr>
                <w:ins w:id="1123" w:author="Balasubramanian, Ruchita" w:date="2025-08-06T09:13:00Z" w16du:dateUtc="2025-08-06T13:13:00Z"/>
                <w:sz w:val="15"/>
                <w:szCs w:val="15"/>
              </w:rPr>
            </w:pPr>
            <w:ins w:id="1124" w:author="Balasubramanian, Ruchita" w:date="2025-08-06T09:13:00Z" w16du:dateUtc="2025-08-06T13:13:00Z">
              <w:r w:rsidRPr="001F1F6A">
                <w:rPr>
                  <w:rFonts w:eastAsia="Times New Roman"/>
                  <w:color w:val="000000"/>
                  <w:sz w:val="16"/>
                  <w:szCs w:val="16"/>
                  <w:lang w:val="en-US"/>
                </w:rPr>
                <w:t>(349 - 2,138)</w:t>
              </w:r>
            </w:ins>
          </w:p>
        </w:tc>
        <w:tc>
          <w:tcPr>
            <w:tcW w:w="994" w:type="dxa"/>
            <w:tcBorders>
              <w:top w:val="nil"/>
              <w:left w:val="single" w:sz="8" w:space="0" w:color="auto"/>
              <w:bottom w:val="single" w:sz="8" w:space="0" w:color="auto"/>
              <w:right w:val="single" w:sz="8" w:space="0" w:color="auto"/>
            </w:tcBorders>
            <w:shd w:val="clear" w:color="FF3900" w:fill="FF3900"/>
            <w:vAlign w:val="bottom"/>
          </w:tcPr>
          <w:p w14:paraId="790EA3EC" w14:textId="77777777" w:rsidR="00216840" w:rsidRPr="00B100BF" w:rsidRDefault="00216840" w:rsidP="003215BD">
            <w:pPr>
              <w:spacing w:line="204" w:lineRule="auto"/>
              <w:jc w:val="center"/>
              <w:rPr>
                <w:ins w:id="1125" w:author="Balasubramanian, Ruchita" w:date="2025-08-06T09:13:00Z" w16du:dateUtc="2025-08-06T13:13:00Z"/>
                <w:sz w:val="15"/>
                <w:szCs w:val="15"/>
              </w:rPr>
            </w:pPr>
            <w:ins w:id="1126" w:author="Balasubramanian, Ruchita" w:date="2025-08-06T09:13:00Z" w16du:dateUtc="2025-08-06T13:13:00Z">
              <w:r w:rsidRPr="001F1F6A">
                <w:rPr>
                  <w:rFonts w:eastAsia="Times New Roman"/>
                  <w:color w:val="000000"/>
                  <w:sz w:val="16"/>
                  <w:szCs w:val="16"/>
                  <w:lang w:val="en-US"/>
                </w:rPr>
                <w:t>(7.7 - 45.2%)</w:t>
              </w:r>
            </w:ins>
          </w:p>
        </w:tc>
        <w:tc>
          <w:tcPr>
            <w:tcW w:w="1210" w:type="dxa"/>
            <w:gridSpan w:val="3"/>
            <w:tcBorders>
              <w:top w:val="nil"/>
              <w:left w:val="single" w:sz="8" w:space="0" w:color="auto"/>
              <w:bottom w:val="single" w:sz="8" w:space="0" w:color="auto"/>
              <w:right w:val="single" w:sz="8" w:space="0" w:color="auto"/>
            </w:tcBorders>
            <w:shd w:val="clear" w:color="FFB000" w:fill="FFB000"/>
            <w:vAlign w:val="bottom"/>
          </w:tcPr>
          <w:p w14:paraId="41B3837B" w14:textId="77777777" w:rsidR="00216840" w:rsidRPr="00B100BF" w:rsidRDefault="00216840" w:rsidP="003215BD">
            <w:pPr>
              <w:spacing w:line="204" w:lineRule="auto"/>
              <w:jc w:val="center"/>
              <w:rPr>
                <w:ins w:id="1127" w:author="Balasubramanian, Ruchita" w:date="2025-08-06T09:13:00Z" w16du:dateUtc="2025-08-06T13:13:00Z"/>
                <w:sz w:val="15"/>
                <w:szCs w:val="15"/>
              </w:rPr>
            </w:pPr>
            <w:ins w:id="1128" w:author="Balasubramanian, Ruchita" w:date="2025-08-06T09:13:00Z" w16du:dateUtc="2025-08-06T13:13:00Z">
              <w:r w:rsidRPr="001F1F6A">
                <w:rPr>
                  <w:rFonts w:eastAsia="Times New Roman"/>
                  <w:color w:val="000000"/>
                  <w:sz w:val="16"/>
                  <w:szCs w:val="16"/>
                  <w:lang w:val="en-US"/>
                </w:rPr>
                <w:t>(155 - 780)</w:t>
              </w:r>
            </w:ins>
          </w:p>
        </w:tc>
        <w:tc>
          <w:tcPr>
            <w:tcW w:w="994" w:type="dxa"/>
            <w:tcBorders>
              <w:top w:val="nil"/>
              <w:left w:val="single" w:sz="8" w:space="0" w:color="auto"/>
              <w:bottom w:val="single" w:sz="8" w:space="0" w:color="auto"/>
              <w:right w:val="single" w:sz="8" w:space="0" w:color="auto"/>
            </w:tcBorders>
            <w:shd w:val="clear" w:color="FFB000" w:fill="FFB000"/>
            <w:vAlign w:val="bottom"/>
          </w:tcPr>
          <w:p w14:paraId="1EC7CAFF" w14:textId="77777777" w:rsidR="00216840" w:rsidRPr="00B100BF" w:rsidRDefault="00216840" w:rsidP="003215BD">
            <w:pPr>
              <w:spacing w:line="204" w:lineRule="auto"/>
              <w:jc w:val="center"/>
              <w:rPr>
                <w:ins w:id="1129" w:author="Balasubramanian, Ruchita" w:date="2025-08-06T09:13:00Z" w16du:dateUtc="2025-08-06T13:13:00Z"/>
                <w:sz w:val="15"/>
                <w:szCs w:val="15"/>
              </w:rPr>
            </w:pPr>
            <w:ins w:id="1130" w:author="Balasubramanian, Ruchita" w:date="2025-08-06T09:13:00Z" w16du:dateUtc="2025-08-06T13:13:00Z">
              <w:r w:rsidRPr="001F1F6A">
                <w:rPr>
                  <w:rFonts w:eastAsia="Times New Roman"/>
                  <w:color w:val="000000"/>
                  <w:sz w:val="16"/>
                  <w:szCs w:val="16"/>
                  <w:lang w:val="en-US"/>
                </w:rPr>
                <w:t>(3.5 - 16.3%)</w:t>
              </w:r>
            </w:ins>
          </w:p>
        </w:tc>
      </w:tr>
      <w:tr w:rsidR="00216840" w:rsidRPr="006E1E2E" w14:paraId="088C3411" w14:textId="77777777" w:rsidTr="003215BD">
        <w:trPr>
          <w:trHeight w:val="144"/>
          <w:jc w:val="center"/>
          <w:ins w:id="1131" w:author="Balasubramanian, Ruchita" w:date="2025-08-06T09:13:00Z" w16du:dateUtc="2025-08-06T13:13:00Z"/>
        </w:trPr>
        <w:tc>
          <w:tcPr>
            <w:tcW w:w="1123" w:type="dxa"/>
            <w:vMerge w:val="restart"/>
            <w:tcBorders>
              <w:top w:val="single" w:sz="8" w:space="0" w:color="auto"/>
              <w:left w:val="single" w:sz="8" w:space="0" w:color="auto"/>
              <w:right w:val="single" w:sz="8" w:space="0" w:color="auto"/>
            </w:tcBorders>
            <w:vAlign w:val="center"/>
          </w:tcPr>
          <w:p w14:paraId="6C65A50A" w14:textId="77777777" w:rsidR="00216840" w:rsidRPr="00811BF5" w:rsidRDefault="00216840" w:rsidP="003215BD">
            <w:pPr>
              <w:spacing w:line="204" w:lineRule="auto"/>
              <w:jc w:val="center"/>
              <w:rPr>
                <w:ins w:id="1132" w:author="Balasubramanian, Ruchita" w:date="2025-08-06T09:13:00Z" w16du:dateUtc="2025-08-06T13:13:00Z"/>
                <w:rFonts w:eastAsia="Times New Roman"/>
                <w:b/>
                <w:bCs/>
                <w:sz w:val="16"/>
                <w:szCs w:val="16"/>
                <w:lang w:val="en-US"/>
              </w:rPr>
            </w:pPr>
            <w:ins w:id="1133" w:author="Balasubramanian, Ruchita" w:date="2025-08-06T09:13:00Z" w16du:dateUtc="2025-08-06T13:13:00Z">
              <w:r w:rsidRPr="00811BF5">
                <w:rPr>
                  <w:rFonts w:eastAsia="Times New Roman"/>
                  <w:b/>
                  <w:bCs/>
                  <w:sz w:val="16"/>
                  <w:szCs w:val="16"/>
                  <w:lang w:val="en-US"/>
                </w:rPr>
                <w:t>Missouri</w:t>
              </w:r>
            </w:ins>
          </w:p>
        </w:tc>
        <w:tc>
          <w:tcPr>
            <w:tcW w:w="1511" w:type="dxa"/>
            <w:gridSpan w:val="2"/>
            <w:tcBorders>
              <w:top w:val="single" w:sz="8" w:space="0" w:color="auto"/>
              <w:left w:val="nil"/>
              <w:bottom w:val="nil"/>
              <w:right w:val="single" w:sz="8" w:space="0" w:color="auto"/>
            </w:tcBorders>
            <w:shd w:val="clear" w:color="FFFFFF" w:fill="FFFFFF"/>
            <w:vAlign w:val="bottom"/>
          </w:tcPr>
          <w:p w14:paraId="127971BD" w14:textId="77777777" w:rsidR="00216840" w:rsidRPr="00AB48E1" w:rsidRDefault="00216840" w:rsidP="003215BD">
            <w:pPr>
              <w:spacing w:line="204" w:lineRule="auto"/>
              <w:jc w:val="center"/>
              <w:rPr>
                <w:ins w:id="1134" w:author="Balasubramanian, Ruchita" w:date="2025-08-06T09:13:00Z" w16du:dateUtc="2025-08-06T13:13:00Z"/>
                <w:sz w:val="16"/>
                <w:szCs w:val="16"/>
              </w:rPr>
            </w:pPr>
            <w:ins w:id="1135" w:author="Balasubramanian, Ruchita" w:date="2025-08-06T09:13:00Z" w16du:dateUtc="2025-08-06T13:13:00Z">
              <w:r w:rsidRPr="001F1F6A">
                <w:rPr>
                  <w:rFonts w:eastAsia="Times New Roman"/>
                  <w:color w:val="000000"/>
                  <w:sz w:val="16"/>
                  <w:szCs w:val="16"/>
                  <w:lang w:val="en-US"/>
                </w:rPr>
                <w:t>2,885</w:t>
              </w:r>
            </w:ins>
          </w:p>
        </w:tc>
        <w:tc>
          <w:tcPr>
            <w:tcW w:w="1210" w:type="dxa"/>
            <w:gridSpan w:val="3"/>
            <w:tcBorders>
              <w:top w:val="single" w:sz="8" w:space="0" w:color="auto"/>
              <w:left w:val="single" w:sz="8" w:space="0" w:color="auto"/>
              <w:bottom w:val="nil"/>
              <w:right w:val="single" w:sz="8" w:space="0" w:color="auto"/>
            </w:tcBorders>
            <w:shd w:val="clear" w:color="FF4800" w:fill="FF4800"/>
            <w:vAlign w:val="bottom"/>
          </w:tcPr>
          <w:p w14:paraId="580D11F0" w14:textId="77777777" w:rsidR="00216840" w:rsidRPr="00B100BF" w:rsidRDefault="00216840" w:rsidP="003215BD">
            <w:pPr>
              <w:spacing w:line="204" w:lineRule="auto"/>
              <w:jc w:val="center"/>
              <w:rPr>
                <w:ins w:id="1136" w:author="Balasubramanian, Ruchita" w:date="2025-08-06T09:13:00Z" w16du:dateUtc="2025-08-06T13:13:00Z"/>
                <w:sz w:val="15"/>
                <w:szCs w:val="15"/>
              </w:rPr>
            </w:pPr>
            <w:ins w:id="1137" w:author="Balasubramanian, Ruchita" w:date="2025-08-06T09:13:00Z" w16du:dateUtc="2025-08-06T13:13:00Z">
              <w:r w:rsidRPr="001F1F6A">
                <w:rPr>
                  <w:rFonts w:eastAsia="Times New Roman"/>
                  <w:color w:val="000000"/>
                  <w:sz w:val="16"/>
                  <w:szCs w:val="16"/>
                  <w:lang w:val="en-US"/>
                </w:rPr>
                <w:t>623</w:t>
              </w:r>
            </w:ins>
          </w:p>
        </w:tc>
        <w:tc>
          <w:tcPr>
            <w:tcW w:w="994" w:type="dxa"/>
            <w:tcBorders>
              <w:top w:val="single" w:sz="8" w:space="0" w:color="auto"/>
              <w:left w:val="single" w:sz="8" w:space="0" w:color="auto"/>
              <w:bottom w:val="nil"/>
              <w:right w:val="single" w:sz="8" w:space="0" w:color="auto"/>
            </w:tcBorders>
            <w:shd w:val="clear" w:color="FF4800" w:fill="FF4800"/>
            <w:vAlign w:val="bottom"/>
          </w:tcPr>
          <w:p w14:paraId="0875F976" w14:textId="77777777" w:rsidR="00216840" w:rsidRPr="00B100BF" w:rsidRDefault="00216840" w:rsidP="003215BD">
            <w:pPr>
              <w:spacing w:line="204" w:lineRule="auto"/>
              <w:jc w:val="center"/>
              <w:rPr>
                <w:ins w:id="1138" w:author="Balasubramanian, Ruchita" w:date="2025-08-06T09:13:00Z" w16du:dateUtc="2025-08-06T13:13:00Z"/>
                <w:sz w:val="15"/>
                <w:szCs w:val="15"/>
              </w:rPr>
            </w:pPr>
            <w:ins w:id="1139" w:author="Balasubramanian, Ruchita" w:date="2025-08-06T09:13:00Z" w16du:dateUtc="2025-08-06T13:13:00Z">
              <w:r w:rsidRPr="001F1F6A">
                <w:rPr>
                  <w:rFonts w:eastAsia="Times New Roman"/>
                  <w:color w:val="000000"/>
                  <w:sz w:val="16"/>
                  <w:szCs w:val="16"/>
                  <w:lang w:val="en-US"/>
                </w:rPr>
                <w:t>21.5%</w:t>
              </w:r>
            </w:ins>
          </w:p>
        </w:tc>
        <w:tc>
          <w:tcPr>
            <w:tcW w:w="1210" w:type="dxa"/>
            <w:gridSpan w:val="3"/>
            <w:tcBorders>
              <w:top w:val="single" w:sz="8" w:space="0" w:color="auto"/>
              <w:left w:val="single" w:sz="8" w:space="0" w:color="auto"/>
              <w:bottom w:val="nil"/>
              <w:right w:val="single" w:sz="8" w:space="0" w:color="auto"/>
            </w:tcBorders>
            <w:shd w:val="clear" w:color="FF6800" w:fill="FF6800"/>
            <w:vAlign w:val="bottom"/>
          </w:tcPr>
          <w:p w14:paraId="30EFCC1B" w14:textId="77777777" w:rsidR="00216840" w:rsidRPr="00B100BF" w:rsidRDefault="00216840" w:rsidP="003215BD">
            <w:pPr>
              <w:spacing w:line="204" w:lineRule="auto"/>
              <w:jc w:val="center"/>
              <w:rPr>
                <w:ins w:id="1140" w:author="Balasubramanian, Ruchita" w:date="2025-08-06T09:13:00Z" w16du:dateUtc="2025-08-06T13:13:00Z"/>
                <w:sz w:val="15"/>
                <w:szCs w:val="15"/>
              </w:rPr>
            </w:pPr>
            <w:ins w:id="1141" w:author="Balasubramanian, Ruchita" w:date="2025-08-06T09:13:00Z" w16du:dateUtc="2025-08-06T13:13:00Z">
              <w:r w:rsidRPr="001F1F6A">
                <w:rPr>
                  <w:rFonts w:eastAsia="Times New Roman"/>
                  <w:color w:val="000000"/>
                  <w:sz w:val="16"/>
                  <w:szCs w:val="16"/>
                  <w:lang w:val="en-US"/>
                </w:rPr>
                <w:t>513</w:t>
              </w:r>
            </w:ins>
          </w:p>
        </w:tc>
        <w:tc>
          <w:tcPr>
            <w:tcW w:w="994" w:type="dxa"/>
            <w:tcBorders>
              <w:top w:val="single" w:sz="8" w:space="0" w:color="auto"/>
              <w:left w:val="single" w:sz="8" w:space="0" w:color="auto"/>
              <w:bottom w:val="nil"/>
              <w:right w:val="single" w:sz="8" w:space="0" w:color="auto"/>
            </w:tcBorders>
            <w:shd w:val="clear" w:color="FF6800" w:fill="FF6800"/>
            <w:vAlign w:val="bottom"/>
          </w:tcPr>
          <w:p w14:paraId="7A75F009" w14:textId="77777777" w:rsidR="00216840" w:rsidRPr="00B100BF" w:rsidRDefault="00216840" w:rsidP="003215BD">
            <w:pPr>
              <w:spacing w:line="204" w:lineRule="auto"/>
              <w:jc w:val="center"/>
              <w:rPr>
                <w:ins w:id="1142" w:author="Balasubramanian, Ruchita" w:date="2025-08-06T09:13:00Z" w16du:dateUtc="2025-08-06T13:13:00Z"/>
                <w:sz w:val="15"/>
                <w:szCs w:val="15"/>
              </w:rPr>
            </w:pPr>
            <w:ins w:id="1143" w:author="Balasubramanian, Ruchita" w:date="2025-08-06T09:13:00Z" w16du:dateUtc="2025-08-06T13:13:00Z">
              <w:r w:rsidRPr="001F1F6A">
                <w:rPr>
                  <w:rFonts w:eastAsia="Times New Roman"/>
                  <w:color w:val="000000"/>
                  <w:sz w:val="16"/>
                  <w:szCs w:val="16"/>
                  <w:lang w:val="en-US"/>
                </w:rPr>
                <w:t>17.7%</w:t>
              </w:r>
            </w:ins>
          </w:p>
        </w:tc>
        <w:tc>
          <w:tcPr>
            <w:tcW w:w="1210" w:type="dxa"/>
            <w:gridSpan w:val="3"/>
            <w:tcBorders>
              <w:top w:val="single" w:sz="8" w:space="0" w:color="auto"/>
              <w:left w:val="single" w:sz="8" w:space="0" w:color="auto"/>
              <w:bottom w:val="nil"/>
              <w:right w:val="single" w:sz="8" w:space="0" w:color="auto"/>
            </w:tcBorders>
            <w:shd w:val="clear" w:color="FFBC00" w:fill="FFBC00"/>
            <w:vAlign w:val="bottom"/>
          </w:tcPr>
          <w:p w14:paraId="19868D5F" w14:textId="77777777" w:rsidR="00216840" w:rsidRPr="00B100BF" w:rsidRDefault="00216840" w:rsidP="003215BD">
            <w:pPr>
              <w:spacing w:line="204" w:lineRule="auto"/>
              <w:jc w:val="center"/>
              <w:rPr>
                <w:ins w:id="1144" w:author="Balasubramanian, Ruchita" w:date="2025-08-06T09:13:00Z" w16du:dateUtc="2025-08-06T13:13:00Z"/>
                <w:sz w:val="15"/>
                <w:szCs w:val="15"/>
              </w:rPr>
            </w:pPr>
            <w:ins w:id="1145" w:author="Balasubramanian, Ruchita" w:date="2025-08-06T09:13:00Z" w16du:dateUtc="2025-08-06T13:13:00Z">
              <w:r w:rsidRPr="001F1F6A">
                <w:rPr>
                  <w:rFonts w:eastAsia="Times New Roman"/>
                  <w:color w:val="000000"/>
                  <w:sz w:val="16"/>
                  <w:szCs w:val="16"/>
                  <w:lang w:val="en-US"/>
                </w:rPr>
                <w:t>228</w:t>
              </w:r>
            </w:ins>
          </w:p>
        </w:tc>
        <w:tc>
          <w:tcPr>
            <w:tcW w:w="994" w:type="dxa"/>
            <w:tcBorders>
              <w:top w:val="single" w:sz="8" w:space="0" w:color="auto"/>
              <w:left w:val="single" w:sz="8" w:space="0" w:color="auto"/>
              <w:bottom w:val="nil"/>
              <w:right w:val="single" w:sz="8" w:space="0" w:color="auto"/>
            </w:tcBorders>
            <w:shd w:val="clear" w:color="FFBC00" w:fill="FFBC00"/>
            <w:vAlign w:val="bottom"/>
          </w:tcPr>
          <w:p w14:paraId="59EA31FA" w14:textId="77777777" w:rsidR="00216840" w:rsidRPr="00B100BF" w:rsidRDefault="00216840" w:rsidP="003215BD">
            <w:pPr>
              <w:spacing w:line="204" w:lineRule="auto"/>
              <w:jc w:val="center"/>
              <w:rPr>
                <w:ins w:id="1146" w:author="Balasubramanian, Ruchita" w:date="2025-08-06T09:13:00Z" w16du:dateUtc="2025-08-06T13:13:00Z"/>
                <w:sz w:val="15"/>
                <w:szCs w:val="15"/>
              </w:rPr>
            </w:pPr>
            <w:ins w:id="1147" w:author="Balasubramanian, Ruchita" w:date="2025-08-06T09:13:00Z" w16du:dateUtc="2025-08-06T13:13:00Z">
              <w:r w:rsidRPr="001F1F6A">
                <w:rPr>
                  <w:rFonts w:eastAsia="Times New Roman"/>
                  <w:color w:val="000000"/>
                  <w:sz w:val="16"/>
                  <w:szCs w:val="16"/>
                  <w:lang w:val="en-US"/>
                </w:rPr>
                <w:t>7.9%</w:t>
              </w:r>
            </w:ins>
          </w:p>
        </w:tc>
      </w:tr>
      <w:tr w:rsidR="00216840" w:rsidRPr="006E1E2E" w14:paraId="13DFFA59" w14:textId="77777777" w:rsidTr="003215BD">
        <w:trPr>
          <w:trHeight w:val="144"/>
          <w:jc w:val="center"/>
          <w:ins w:id="1148" w:author="Balasubramanian, Ruchita" w:date="2025-08-06T09:13:00Z" w16du:dateUtc="2025-08-06T13:13:00Z"/>
        </w:trPr>
        <w:tc>
          <w:tcPr>
            <w:tcW w:w="1123" w:type="dxa"/>
            <w:vMerge/>
            <w:tcBorders>
              <w:left w:val="single" w:sz="8" w:space="0" w:color="auto"/>
              <w:bottom w:val="single" w:sz="8" w:space="0" w:color="auto"/>
              <w:right w:val="single" w:sz="8" w:space="0" w:color="auto"/>
            </w:tcBorders>
            <w:vAlign w:val="center"/>
          </w:tcPr>
          <w:p w14:paraId="05B62767" w14:textId="77777777" w:rsidR="00216840" w:rsidRPr="00811BF5" w:rsidRDefault="00216840" w:rsidP="003215BD">
            <w:pPr>
              <w:spacing w:line="204" w:lineRule="auto"/>
              <w:jc w:val="center"/>
              <w:rPr>
                <w:ins w:id="1149"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381248E0" w14:textId="77777777" w:rsidR="00216840" w:rsidRPr="00AB48E1" w:rsidRDefault="00216840" w:rsidP="003215BD">
            <w:pPr>
              <w:spacing w:line="204" w:lineRule="auto"/>
              <w:jc w:val="center"/>
              <w:rPr>
                <w:ins w:id="1150" w:author="Balasubramanian, Ruchita" w:date="2025-08-06T09:13:00Z" w16du:dateUtc="2025-08-06T13:13:00Z"/>
                <w:sz w:val="16"/>
                <w:szCs w:val="16"/>
              </w:rPr>
            </w:pPr>
            <w:ins w:id="1151" w:author="Balasubramanian, Ruchita" w:date="2025-08-06T09:13:00Z" w16du:dateUtc="2025-08-06T13:13:00Z">
              <w:r w:rsidRPr="001F1F6A">
                <w:rPr>
                  <w:rFonts w:eastAsia="Times New Roman"/>
                  <w:color w:val="000000"/>
                  <w:sz w:val="16"/>
                  <w:szCs w:val="16"/>
                  <w:lang w:val="en-US"/>
                </w:rPr>
                <w:t>(2,461 - 3,289)</w:t>
              </w:r>
            </w:ins>
          </w:p>
        </w:tc>
        <w:tc>
          <w:tcPr>
            <w:tcW w:w="1210" w:type="dxa"/>
            <w:gridSpan w:val="3"/>
            <w:tcBorders>
              <w:top w:val="nil"/>
              <w:left w:val="single" w:sz="8" w:space="0" w:color="auto"/>
              <w:bottom w:val="single" w:sz="8" w:space="0" w:color="auto"/>
              <w:right w:val="single" w:sz="8" w:space="0" w:color="auto"/>
            </w:tcBorders>
            <w:shd w:val="clear" w:color="FF4800" w:fill="FF4800"/>
            <w:vAlign w:val="bottom"/>
          </w:tcPr>
          <w:p w14:paraId="30828488" w14:textId="77777777" w:rsidR="00216840" w:rsidRPr="00B100BF" w:rsidRDefault="00216840" w:rsidP="003215BD">
            <w:pPr>
              <w:spacing w:line="204" w:lineRule="auto"/>
              <w:jc w:val="center"/>
              <w:rPr>
                <w:ins w:id="1152" w:author="Balasubramanian, Ruchita" w:date="2025-08-06T09:13:00Z" w16du:dateUtc="2025-08-06T13:13:00Z"/>
                <w:sz w:val="15"/>
                <w:szCs w:val="15"/>
              </w:rPr>
            </w:pPr>
            <w:ins w:id="1153" w:author="Balasubramanian, Ruchita" w:date="2025-08-06T09:13:00Z" w16du:dateUtc="2025-08-06T13:13:00Z">
              <w:r w:rsidRPr="001F1F6A">
                <w:rPr>
                  <w:rFonts w:eastAsia="Times New Roman"/>
                  <w:color w:val="000000"/>
                  <w:sz w:val="16"/>
                  <w:szCs w:val="16"/>
                  <w:lang w:val="en-US"/>
                </w:rPr>
                <w:t>(187 - 1,261)</w:t>
              </w:r>
            </w:ins>
          </w:p>
        </w:tc>
        <w:tc>
          <w:tcPr>
            <w:tcW w:w="994" w:type="dxa"/>
            <w:tcBorders>
              <w:top w:val="nil"/>
              <w:left w:val="single" w:sz="8" w:space="0" w:color="auto"/>
              <w:bottom w:val="single" w:sz="8" w:space="0" w:color="auto"/>
              <w:right w:val="single" w:sz="8" w:space="0" w:color="auto"/>
            </w:tcBorders>
            <w:shd w:val="clear" w:color="FF4800" w:fill="FF4800"/>
            <w:vAlign w:val="bottom"/>
          </w:tcPr>
          <w:p w14:paraId="1A231001" w14:textId="77777777" w:rsidR="00216840" w:rsidRPr="00B100BF" w:rsidRDefault="00216840" w:rsidP="003215BD">
            <w:pPr>
              <w:spacing w:line="204" w:lineRule="auto"/>
              <w:jc w:val="center"/>
              <w:rPr>
                <w:ins w:id="1154" w:author="Balasubramanian, Ruchita" w:date="2025-08-06T09:13:00Z" w16du:dateUtc="2025-08-06T13:13:00Z"/>
                <w:sz w:val="15"/>
                <w:szCs w:val="15"/>
              </w:rPr>
            </w:pPr>
            <w:ins w:id="1155" w:author="Balasubramanian, Ruchita" w:date="2025-08-06T09:13:00Z" w16du:dateUtc="2025-08-06T13:13:00Z">
              <w:r w:rsidRPr="001F1F6A">
                <w:rPr>
                  <w:rFonts w:eastAsia="Times New Roman"/>
                  <w:color w:val="000000"/>
                  <w:sz w:val="16"/>
                  <w:szCs w:val="16"/>
                  <w:lang w:val="en-US"/>
                </w:rPr>
                <w:t>(6.7 - 42.8%)</w:t>
              </w:r>
            </w:ins>
          </w:p>
        </w:tc>
        <w:tc>
          <w:tcPr>
            <w:tcW w:w="1210" w:type="dxa"/>
            <w:gridSpan w:val="3"/>
            <w:tcBorders>
              <w:top w:val="nil"/>
              <w:left w:val="single" w:sz="8" w:space="0" w:color="auto"/>
              <w:bottom w:val="single" w:sz="8" w:space="0" w:color="auto"/>
              <w:right w:val="single" w:sz="8" w:space="0" w:color="auto"/>
            </w:tcBorders>
            <w:shd w:val="clear" w:color="FF6800" w:fill="FF6800"/>
            <w:vAlign w:val="bottom"/>
          </w:tcPr>
          <w:p w14:paraId="4E29AB7D" w14:textId="77777777" w:rsidR="00216840" w:rsidRPr="00B100BF" w:rsidRDefault="00216840" w:rsidP="003215BD">
            <w:pPr>
              <w:spacing w:line="204" w:lineRule="auto"/>
              <w:jc w:val="center"/>
              <w:rPr>
                <w:ins w:id="1156" w:author="Balasubramanian, Ruchita" w:date="2025-08-06T09:13:00Z" w16du:dateUtc="2025-08-06T13:13:00Z"/>
                <w:sz w:val="15"/>
                <w:szCs w:val="15"/>
              </w:rPr>
            </w:pPr>
            <w:ins w:id="1157" w:author="Balasubramanian, Ruchita" w:date="2025-08-06T09:13:00Z" w16du:dateUtc="2025-08-06T13:13:00Z">
              <w:r w:rsidRPr="001F1F6A">
                <w:rPr>
                  <w:rFonts w:eastAsia="Times New Roman"/>
                  <w:color w:val="000000"/>
                  <w:sz w:val="16"/>
                  <w:szCs w:val="16"/>
                  <w:lang w:val="en-US"/>
                </w:rPr>
                <w:t>(158 - 1,011)</w:t>
              </w:r>
            </w:ins>
          </w:p>
        </w:tc>
        <w:tc>
          <w:tcPr>
            <w:tcW w:w="994" w:type="dxa"/>
            <w:tcBorders>
              <w:top w:val="nil"/>
              <w:left w:val="single" w:sz="8" w:space="0" w:color="auto"/>
              <w:bottom w:val="single" w:sz="8" w:space="0" w:color="auto"/>
              <w:right w:val="single" w:sz="8" w:space="0" w:color="auto"/>
            </w:tcBorders>
            <w:shd w:val="clear" w:color="FF6800" w:fill="FF6800"/>
            <w:vAlign w:val="bottom"/>
          </w:tcPr>
          <w:p w14:paraId="2FA4ABEF" w14:textId="77777777" w:rsidR="00216840" w:rsidRPr="00B100BF" w:rsidRDefault="00216840" w:rsidP="003215BD">
            <w:pPr>
              <w:spacing w:line="204" w:lineRule="auto"/>
              <w:jc w:val="center"/>
              <w:rPr>
                <w:ins w:id="1158" w:author="Balasubramanian, Ruchita" w:date="2025-08-06T09:13:00Z" w16du:dateUtc="2025-08-06T13:13:00Z"/>
                <w:sz w:val="15"/>
                <w:szCs w:val="15"/>
              </w:rPr>
            </w:pPr>
            <w:ins w:id="1159" w:author="Balasubramanian, Ruchita" w:date="2025-08-06T09:13:00Z" w16du:dateUtc="2025-08-06T13:13:00Z">
              <w:r w:rsidRPr="001F1F6A">
                <w:rPr>
                  <w:rFonts w:eastAsia="Times New Roman"/>
                  <w:color w:val="000000"/>
                  <w:sz w:val="16"/>
                  <w:szCs w:val="16"/>
                  <w:lang w:val="en-US"/>
                </w:rPr>
                <w:t>(5.7 - 34.0%)</w:t>
              </w:r>
            </w:ins>
          </w:p>
        </w:tc>
        <w:tc>
          <w:tcPr>
            <w:tcW w:w="1210" w:type="dxa"/>
            <w:gridSpan w:val="3"/>
            <w:tcBorders>
              <w:top w:val="nil"/>
              <w:left w:val="single" w:sz="8" w:space="0" w:color="auto"/>
              <w:bottom w:val="single" w:sz="8" w:space="0" w:color="auto"/>
              <w:right w:val="single" w:sz="8" w:space="0" w:color="auto"/>
            </w:tcBorders>
            <w:shd w:val="clear" w:color="FFBC00" w:fill="FFBC00"/>
            <w:vAlign w:val="bottom"/>
          </w:tcPr>
          <w:p w14:paraId="5B64BB47" w14:textId="77777777" w:rsidR="00216840" w:rsidRPr="00B100BF" w:rsidRDefault="00216840" w:rsidP="003215BD">
            <w:pPr>
              <w:spacing w:line="204" w:lineRule="auto"/>
              <w:jc w:val="center"/>
              <w:rPr>
                <w:ins w:id="1160" w:author="Balasubramanian, Ruchita" w:date="2025-08-06T09:13:00Z" w16du:dateUtc="2025-08-06T13:13:00Z"/>
                <w:sz w:val="15"/>
                <w:szCs w:val="15"/>
              </w:rPr>
            </w:pPr>
            <w:ins w:id="1161" w:author="Balasubramanian, Ruchita" w:date="2025-08-06T09:13:00Z" w16du:dateUtc="2025-08-06T13:13:00Z">
              <w:r w:rsidRPr="001F1F6A">
                <w:rPr>
                  <w:rFonts w:eastAsia="Times New Roman"/>
                  <w:color w:val="000000"/>
                  <w:sz w:val="16"/>
                  <w:szCs w:val="16"/>
                  <w:lang w:val="en-US"/>
                </w:rPr>
                <w:t>(78 - 410)</w:t>
              </w:r>
            </w:ins>
          </w:p>
        </w:tc>
        <w:tc>
          <w:tcPr>
            <w:tcW w:w="994" w:type="dxa"/>
            <w:tcBorders>
              <w:top w:val="nil"/>
              <w:left w:val="single" w:sz="8" w:space="0" w:color="auto"/>
              <w:bottom w:val="single" w:sz="8" w:space="0" w:color="auto"/>
              <w:right w:val="single" w:sz="8" w:space="0" w:color="auto"/>
            </w:tcBorders>
            <w:shd w:val="clear" w:color="FFBC00" w:fill="FFBC00"/>
            <w:vAlign w:val="bottom"/>
          </w:tcPr>
          <w:p w14:paraId="42716943" w14:textId="77777777" w:rsidR="00216840" w:rsidRPr="00B100BF" w:rsidRDefault="00216840" w:rsidP="003215BD">
            <w:pPr>
              <w:spacing w:line="204" w:lineRule="auto"/>
              <w:jc w:val="center"/>
              <w:rPr>
                <w:ins w:id="1162" w:author="Balasubramanian, Ruchita" w:date="2025-08-06T09:13:00Z" w16du:dateUtc="2025-08-06T13:13:00Z"/>
                <w:sz w:val="15"/>
                <w:szCs w:val="15"/>
              </w:rPr>
            </w:pPr>
            <w:ins w:id="1163" w:author="Balasubramanian, Ruchita" w:date="2025-08-06T09:13:00Z" w16du:dateUtc="2025-08-06T13:13:00Z">
              <w:r w:rsidRPr="001F1F6A">
                <w:rPr>
                  <w:rFonts w:eastAsia="Times New Roman"/>
                  <w:color w:val="000000"/>
                  <w:sz w:val="16"/>
                  <w:szCs w:val="16"/>
                  <w:lang w:val="en-US"/>
                </w:rPr>
                <w:t>(2.8 - 13.9%)</w:t>
              </w:r>
            </w:ins>
          </w:p>
        </w:tc>
      </w:tr>
      <w:tr w:rsidR="00216840" w:rsidRPr="006E1E2E" w14:paraId="3810D160" w14:textId="77777777" w:rsidTr="003215BD">
        <w:trPr>
          <w:trHeight w:val="144"/>
          <w:jc w:val="center"/>
          <w:ins w:id="1164" w:author="Balasubramanian, Ruchita" w:date="2025-08-06T09:13:00Z" w16du:dateUtc="2025-08-06T13: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293D4FE" w14:textId="77777777" w:rsidR="00216840" w:rsidRPr="00811BF5" w:rsidRDefault="00216840" w:rsidP="003215BD">
            <w:pPr>
              <w:spacing w:line="204" w:lineRule="auto"/>
              <w:jc w:val="center"/>
              <w:rPr>
                <w:ins w:id="1165" w:author="Balasubramanian, Ruchita" w:date="2025-08-06T09:13:00Z" w16du:dateUtc="2025-08-06T13:13:00Z"/>
                <w:rFonts w:eastAsia="Times New Roman"/>
                <w:b/>
                <w:bCs/>
                <w:sz w:val="16"/>
                <w:szCs w:val="16"/>
                <w:lang w:val="en-US"/>
              </w:rPr>
            </w:pPr>
            <w:ins w:id="1166" w:author="Balasubramanian, Ruchita" w:date="2025-08-06T09:13:00Z" w16du:dateUtc="2025-08-06T13:13:00Z">
              <w:r w:rsidRPr="00811BF5">
                <w:rPr>
                  <w:rFonts w:eastAsia="Times New Roman"/>
                  <w:b/>
                  <w:bCs/>
                  <w:sz w:val="16"/>
                  <w:szCs w:val="16"/>
                  <w:lang w:val="en-US"/>
                </w:rPr>
                <w:t>Mississippi</w:t>
              </w:r>
            </w:ins>
          </w:p>
        </w:tc>
        <w:tc>
          <w:tcPr>
            <w:tcW w:w="1511" w:type="dxa"/>
            <w:gridSpan w:val="2"/>
            <w:tcBorders>
              <w:top w:val="single" w:sz="8" w:space="0" w:color="auto"/>
              <w:left w:val="nil"/>
              <w:bottom w:val="nil"/>
              <w:right w:val="single" w:sz="8" w:space="0" w:color="auto"/>
            </w:tcBorders>
            <w:shd w:val="clear" w:color="FFFFFF" w:fill="FFFFFF"/>
            <w:vAlign w:val="bottom"/>
          </w:tcPr>
          <w:p w14:paraId="4C5ED1A4" w14:textId="77777777" w:rsidR="00216840" w:rsidRPr="00AB48E1" w:rsidRDefault="00216840" w:rsidP="003215BD">
            <w:pPr>
              <w:spacing w:line="204" w:lineRule="auto"/>
              <w:jc w:val="center"/>
              <w:rPr>
                <w:ins w:id="1167" w:author="Balasubramanian, Ruchita" w:date="2025-08-06T09:13:00Z" w16du:dateUtc="2025-08-06T13:13:00Z"/>
                <w:sz w:val="16"/>
                <w:szCs w:val="16"/>
              </w:rPr>
            </w:pPr>
            <w:ins w:id="1168" w:author="Balasubramanian, Ruchita" w:date="2025-08-06T09:13:00Z" w16du:dateUtc="2025-08-06T13:13:00Z">
              <w:r w:rsidRPr="001F1F6A">
                <w:rPr>
                  <w:rFonts w:eastAsia="Times New Roman"/>
                  <w:color w:val="000000"/>
                  <w:sz w:val="16"/>
                  <w:szCs w:val="16"/>
                  <w:lang w:val="en-US"/>
                </w:rPr>
                <w:t>2,561</w:t>
              </w:r>
            </w:ins>
          </w:p>
        </w:tc>
        <w:tc>
          <w:tcPr>
            <w:tcW w:w="1210" w:type="dxa"/>
            <w:gridSpan w:val="3"/>
            <w:tcBorders>
              <w:top w:val="single" w:sz="8" w:space="0" w:color="auto"/>
              <w:left w:val="single" w:sz="8" w:space="0" w:color="auto"/>
              <w:bottom w:val="nil"/>
              <w:right w:val="single" w:sz="8" w:space="0" w:color="auto"/>
            </w:tcBorders>
            <w:shd w:val="clear" w:color="FF5400" w:fill="FF5400"/>
            <w:vAlign w:val="bottom"/>
          </w:tcPr>
          <w:p w14:paraId="6C9D5159" w14:textId="77777777" w:rsidR="00216840" w:rsidRPr="00B100BF" w:rsidRDefault="00216840" w:rsidP="003215BD">
            <w:pPr>
              <w:spacing w:line="204" w:lineRule="auto"/>
              <w:jc w:val="center"/>
              <w:rPr>
                <w:ins w:id="1169" w:author="Balasubramanian, Ruchita" w:date="2025-08-06T09:13:00Z" w16du:dateUtc="2025-08-06T13:13:00Z"/>
                <w:sz w:val="15"/>
                <w:szCs w:val="15"/>
              </w:rPr>
            </w:pPr>
            <w:ins w:id="1170" w:author="Balasubramanian, Ruchita" w:date="2025-08-06T09:13:00Z" w16du:dateUtc="2025-08-06T13:13:00Z">
              <w:r w:rsidRPr="001F1F6A">
                <w:rPr>
                  <w:rFonts w:eastAsia="Times New Roman"/>
                  <w:color w:val="000000"/>
                  <w:sz w:val="16"/>
                  <w:szCs w:val="16"/>
                  <w:lang w:val="en-US"/>
                </w:rPr>
                <w:t>515</w:t>
              </w:r>
            </w:ins>
          </w:p>
        </w:tc>
        <w:tc>
          <w:tcPr>
            <w:tcW w:w="994" w:type="dxa"/>
            <w:tcBorders>
              <w:top w:val="single" w:sz="8" w:space="0" w:color="auto"/>
              <w:left w:val="single" w:sz="8" w:space="0" w:color="auto"/>
              <w:bottom w:val="nil"/>
              <w:right w:val="single" w:sz="8" w:space="0" w:color="auto"/>
            </w:tcBorders>
            <w:shd w:val="clear" w:color="FF5400" w:fill="FF5400"/>
            <w:vAlign w:val="bottom"/>
          </w:tcPr>
          <w:p w14:paraId="6A46BC30" w14:textId="77777777" w:rsidR="00216840" w:rsidRPr="00B100BF" w:rsidRDefault="00216840" w:rsidP="003215BD">
            <w:pPr>
              <w:spacing w:line="204" w:lineRule="auto"/>
              <w:jc w:val="center"/>
              <w:rPr>
                <w:ins w:id="1171" w:author="Balasubramanian, Ruchita" w:date="2025-08-06T09:13:00Z" w16du:dateUtc="2025-08-06T13:13:00Z"/>
                <w:sz w:val="15"/>
                <w:szCs w:val="15"/>
              </w:rPr>
            </w:pPr>
            <w:ins w:id="1172" w:author="Balasubramanian, Ruchita" w:date="2025-08-06T09:13:00Z" w16du:dateUtc="2025-08-06T13:13:00Z">
              <w:r w:rsidRPr="001F1F6A">
                <w:rPr>
                  <w:rFonts w:eastAsia="Times New Roman"/>
                  <w:color w:val="000000"/>
                  <w:sz w:val="16"/>
                  <w:szCs w:val="16"/>
                  <w:lang w:val="en-US"/>
                </w:rPr>
                <w:t>20.2%</w:t>
              </w:r>
            </w:ins>
          </w:p>
        </w:tc>
        <w:tc>
          <w:tcPr>
            <w:tcW w:w="1210" w:type="dxa"/>
            <w:gridSpan w:val="3"/>
            <w:tcBorders>
              <w:top w:val="single" w:sz="8" w:space="0" w:color="auto"/>
              <w:left w:val="single" w:sz="8" w:space="0" w:color="auto"/>
              <w:bottom w:val="nil"/>
              <w:right w:val="single" w:sz="8" w:space="0" w:color="auto"/>
            </w:tcBorders>
            <w:shd w:val="clear" w:color="FF6F00" w:fill="FF6F00"/>
            <w:vAlign w:val="bottom"/>
          </w:tcPr>
          <w:p w14:paraId="36AE7D31" w14:textId="77777777" w:rsidR="00216840" w:rsidRPr="00B100BF" w:rsidRDefault="00216840" w:rsidP="003215BD">
            <w:pPr>
              <w:spacing w:line="204" w:lineRule="auto"/>
              <w:jc w:val="center"/>
              <w:rPr>
                <w:ins w:id="1173" w:author="Balasubramanian, Ruchita" w:date="2025-08-06T09:13:00Z" w16du:dateUtc="2025-08-06T13:13:00Z"/>
                <w:sz w:val="15"/>
                <w:szCs w:val="15"/>
              </w:rPr>
            </w:pPr>
            <w:ins w:id="1174" w:author="Balasubramanian, Ruchita" w:date="2025-08-06T09:13:00Z" w16du:dateUtc="2025-08-06T13:13:00Z">
              <w:r w:rsidRPr="001F1F6A">
                <w:rPr>
                  <w:rFonts w:eastAsia="Times New Roman"/>
                  <w:color w:val="000000"/>
                  <w:sz w:val="16"/>
                  <w:szCs w:val="16"/>
                  <w:lang w:val="en-US"/>
                </w:rPr>
                <w:t>432</w:t>
              </w:r>
            </w:ins>
          </w:p>
        </w:tc>
        <w:tc>
          <w:tcPr>
            <w:tcW w:w="994" w:type="dxa"/>
            <w:tcBorders>
              <w:top w:val="single" w:sz="8" w:space="0" w:color="auto"/>
              <w:left w:val="single" w:sz="8" w:space="0" w:color="auto"/>
              <w:bottom w:val="nil"/>
              <w:right w:val="single" w:sz="8" w:space="0" w:color="auto"/>
            </w:tcBorders>
            <w:shd w:val="clear" w:color="FF6F00" w:fill="FF6F00"/>
            <w:vAlign w:val="bottom"/>
          </w:tcPr>
          <w:p w14:paraId="5F058F06" w14:textId="77777777" w:rsidR="00216840" w:rsidRPr="00B100BF" w:rsidRDefault="00216840" w:rsidP="003215BD">
            <w:pPr>
              <w:spacing w:line="204" w:lineRule="auto"/>
              <w:jc w:val="center"/>
              <w:rPr>
                <w:ins w:id="1175" w:author="Balasubramanian, Ruchita" w:date="2025-08-06T09:13:00Z" w16du:dateUtc="2025-08-06T13:13:00Z"/>
                <w:sz w:val="15"/>
                <w:szCs w:val="15"/>
              </w:rPr>
            </w:pPr>
            <w:ins w:id="1176" w:author="Balasubramanian, Ruchita" w:date="2025-08-06T09:13:00Z" w16du:dateUtc="2025-08-06T13:13:00Z">
              <w:r w:rsidRPr="001F1F6A">
                <w:rPr>
                  <w:rFonts w:eastAsia="Times New Roman"/>
                  <w:color w:val="000000"/>
                  <w:sz w:val="16"/>
                  <w:szCs w:val="16"/>
                  <w:lang w:val="en-US"/>
                </w:rPr>
                <w:t>16.9%</w:t>
              </w:r>
            </w:ins>
          </w:p>
        </w:tc>
        <w:tc>
          <w:tcPr>
            <w:tcW w:w="1210" w:type="dxa"/>
            <w:gridSpan w:val="3"/>
            <w:tcBorders>
              <w:top w:val="single" w:sz="8" w:space="0" w:color="auto"/>
              <w:left w:val="single" w:sz="8" w:space="0" w:color="auto"/>
              <w:bottom w:val="nil"/>
              <w:right w:val="single" w:sz="8" w:space="0" w:color="auto"/>
            </w:tcBorders>
            <w:shd w:val="clear" w:color="FFBC00" w:fill="FFBC00"/>
            <w:vAlign w:val="bottom"/>
          </w:tcPr>
          <w:p w14:paraId="734CCB4B" w14:textId="77777777" w:rsidR="00216840" w:rsidRPr="00B100BF" w:rsidRDefault="00216840" w:rsidP="003215BD">
            <w:pPr>
              <w:spacing w:line="204" w:lineRule="auto"/>
              <w:jc w:val="center"/>
              <w:rPr>
                <w:ins w:id="1177" w:author="Balasubramanian, Ruchita" w:date="2025-08-06T09:13:00Z" w16du:dateUtc="2025-08-06T13:13:00Z"/>
                <w:sz w:val="15"/>
                <w:szCs w:val="15"/>
              </w:rPr>
            </w:pPr>
            <w:ins w:id="1178" w:author="Balasubramanian, Ruchita" w:date="2025-08-06T09:13:00Z" w16du:dateUtc="2025-08-06T13:13:00Z">
              <w:r w:rsidRPr="001F1F6A">
                <w:rPr>
                  <w:rFonts w:eastAsia="Times New Roman"/>
                  <w:color w:val="000000"/>
                  <w:sz w:val="16"/>
                  <w:szCs w:val="16"/>
                  <w:lang w:val="en-US"/>
                </w:rPr>
                <w:t>201</w:t>
              </w:r>
            </w:ins>
          </w:p>
        </w:tc>
        <w:tc>
          <w:tcPr>
            <w:tcW w:w="994" w:type="dxa"/>
            <w:tcBorders>
              <w:top w:val="single" w:sz="8" w:space="0" w:color="auto"/>
              <w:left w:val="single" w:sz="8" w:space="0" w:color="auto"/>
              <w:bottom w:val="nil"/>
              <w:right w:val="single" w:sz="8" w:space="0" w:color="auto"/>
            </w:tcBorders>
            <w:shd w:val="clear" w:color="FFBC00" w:fill="FFBC00"/>
            <w:vAlign w:val="bottom"/>
          </w:tcPr>
          <w:p w14:paraId="641FEE96" w14:textId="77777777" w:rsidR="00216840" w:rsidRPr="00B100BF" w:rsidRDefault="00216840" w:rsidP="003215BD">
            <w:pPr>
              <w:spacing w:line="204" w:lineRule="auto"/>
              <w:jc w:val="center"/>
              <w:rPr>
                <w:ins w:id="1179" w:author="Balasubramanian, Ruchita" w:date="2025-08-06T09:13:00Z" w16du:dateUtc="2025-08-06T13:13:00Z"/>
                <w:sz w:val="15"/>
                <w:szCs w:val="15"/>
              </w:rPr>
            </w:pPr>
            <w:ins w:id="1180" w:author="Balasubramanian, Ruchita" w:date="2025-08-06T09:13:00Z" w16du:dateUtc="2025-08-06T13:13:00Z">
              <w:r w:rsidRPr="001F1F6A">
                <w:rPr>
                  <w:rFonts w:eastAsia="Times New Roman"/>
                  <w:color w:val="000000"/>
                  <w:sz w:val="16"/>
                  <w:szCs w:val="16"/>
                  <w:lang w:val="en-US"/>
                </w:rPr>
                <w:t>7.9%</w:t>
              </w:r>
            </w:ins>
          </w:p>
        </w:tc>
      </w:tr>
      <w:tr w:rsidR="00216840" w:rsidRPr="006E1E2E" w14:paraId="0246A269" w14:textId="77777777" w:rsidTr="003215BD">
        <w:trPr>
          <w:trHeight w:val="144"/>
          <w:jc w:val="center"/>
          <w:ins w:id="1181" w:author="Balasubramanian, Ruchita" w:date="2025-08-06T09:13:00Z" w16du:dateUtc="2025-08-06T13:13:00Z"/>
        </w:trPr>
        <w:tc>
          <w:tcPr>
            <w:tcW w:w="1123" w:type="dxa"/>
            <w:vMerge/>
            <w:tcBorders>
              <w:left w:val="single" w:sz="8" w:space="0" w:color="auto"/>
              <w:bottom w:val="single" w:sz="8" w:space="0" w:color="auto"/>
              <w:right w:val="single" w:sz="8" w:space="0" w:color="auto"/>
            </w:tcBorders>
            <w:vAlign w:val="center"/>
          </w:tcPr>
          <w:p w14:paraId="783D2464" w14:textId="77777777" w:rsidR="00216840" w:rsidRPr="00811BF5" w:rsidRDefault="00216840" w:rsidP="003215BD">
            <w:pPr>
              <w:spacing w:line="204" w:lineRule="auto"/>
              <w:jc w:val="center"/>
              <w:rPr>
                <w:ins w:id="1182"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5CAA0C55" w14:textId="77777777" w:rsidR="00216840" w:rsidRPr="00AB48E1" w:rsidRDefault="00216840" w:rsidP="003215BD">
            <w:pPr>
              <w:spacing w:line="204" w:lineRule="auto"/>
              <w:jc w:val="center"/>
              <w:rPr>
                <w:ins w:id="1183" w:author="Balasubramanian, Ruchita" w:date="2025-08-06T09:13:00Z" w16du:dateUtc="2025-08-06T13:13:00Z"/>
                <w:sz w:val="16"/>
                <w:szCs w:val="16"/>
              </w:rPr>
            </w:pPr>
            <w:ins w:id="1184" w:author="Balasubramanian, Ruchita" w:date="2025-08-06T09:13:00Z" w16du:dateUtc="2025-08-06T13:13:00Z">
              <w:r w:rsidRPr="001F1F6A">
                <w:rPr>
                  <w:rFonts w:eastAsia="Times New Roman"/>
                  <w:color w:val="000000"/>
                  <w:sz w:val="16"/>
                  <w:szCs w:val="16"/>
                  <w:lang w:val="en-US"/>
                </w:rPr>
                <w:t>(2,171 - 3,013)</w:t>
              </w:r>
            </w:ins>
          </w:p>
        </w:tc>
        <w:tc>
          <w:tcPr>
            <w:tcW w:w="1210" w:type="dxa"/>
            <w:gridSpan w:val="3"/>
            <w:tcBorders>
              <w:top w:val="nil"/>
              <w:left w:val="single" w:sz="8" w:space="0" w:color="auto"/>
              <w:bottom w:val="single" w:sz="8" w:space="0" w:color="auto"/>
              <w:right w:val="single" w:sz="8" w:space="0" w:color="auto"/>
            </w:tcBorders>
            <w:shd w:val="clear" w:color="FF5400" w:fill="FF5400"/>
            <w:vAlign w:val="bottom"/>
          </w:tcPr>
          <w:p w14:paraId="02A80A66" w14:textId="77777777" w:rsidR="00216840" w:rsidRPr="00B100BF" w:rsidRDefault="00216840" w:rsidP="003215BD">
            <w:pPr>
              <w:spacing w:line="204" w:lineRule="auto"/>
              <w:jc w:val="center"/>
              <w:rPr>
                <w:ins w:id="1185" w:author="Balasubramanian, Ruchita" w:date="2025-08-06T09:13:00Z" w16du:dateUtc="2025-08-06T13:13:00Z"/>
                <w:sz w:val="15"/>
                <w:szCs w:val="15"/>
              </w:rPr>
            </w:pPr>
            <w:ins w:id="1186" w:author="Balasubramanian, Ruchita" w:date="2025-08-06T09:13:00Z" w16du:dateUtc="2025-08-06T13:13:00Z">
              <w:r w:rsidRPr="001F1F6A">
                <w:rPr>
                  <w:rFonts w:eastAsia="Times New Roman"/>
                  <w:color w:val="000000"/>
                  <w:sz w:val="16"/>
                  <w:szCs w:val="16"/>
                  <w:lang w:val="en-US"/>
                </w:rPr>
                <w:t>(186 - 978)</w:t>
              </w:r>
            </w:ins>
          </w:p>
        </w:tc>
        <w:tc>
          <w:tcPr>
            <w:tcW w:w="994" w:type="dxa"/>
            <w:tcBorders>
              <w:top w:val="nil"/>
              <w:left w:val="single" w:sz="8" w:space="0" w:color="auto"/>
              <w:bottom w:val="single" w:sz="8" w:space="0" w:color="auto"/>
              <w:right w:val="single" w:sz="8" w:space="0" w:color="auto"/>
            </w:tcBorders>
            <w:shd w:val="clear" w:color="FF5400" w:fill="FF5400"/>
            <w:vAlign w:val="bottom"/>
          </w:tcPr>
          <w:p w14:paraId="03A3A5A7" w14:textId="77777777" w:rsidR="00216840" w:rsidRPr="00B100BF" w:rsidRDefault="00216840" w:rsidP="003215BD">
            <w:pPr>
              <w:spacing w:line="204" w:lineRule="auto"/>
              <w:jc w:val="center"/>
              <w:rPr>
                <w:ins w:id="1187" w:author="Balasubramanian, Ruchita" w:date="2025-08-06T09:13:00Z" w16du:dateUtc="2025-08-06T13:13:00Z"/>
                <w:sz w:val="15"/>
                <w:szCs w:val="15"/>
              </w:rPr>
            </w:pPr>
            <w:ins w:id="1188" w:author="Balasubramanian, Ruchita" w:date="2025-08-06T09:13:00Z" w16du:dateUtc="2025-08-06T13:13:00Z">
              <w:r w:rsidRPr="001F1F6A">
                <w:rPr>
                  <w:rFonts w:eastAsia="Times New Roman"/>
                  <w:color w:val="000000"/>
                  <w:sz w:val="16"/>
                  <w:szCs w:val="16"/>
                  <w:lang w:val="en-US"/>
                </w:rPr>
                <w:t>(7.4 - 37.5%)</w:t>
              </w:r>
            </w:ins>
          </w:p>
        </w:tc>
        <w:tc>
          <w:tcPr>
            <w:tcW w:w="1210" w:type="dxa"/>
            <w:gridSpan w:val="3"/>
            <w:tcBorders>
              <w:top w:val="nil"/>
              <w:left w:val="single" w:sz="8" w:space="0" w:color="auto"/>
              <w:bottom w:val="single" w:sz="8" w:space="0" w:color="auto"/>
              <w:right w:val="single" w:sz="8" w:space="0" w:color="auto"/>
            </w:tcBorders>
            <w:shd w:val="clear" w:color="FF6F00" w:fill="FF6F00"/>
            <w:vAlign w:val="bottom"/>
          </w:tcPr>
          <w:p w14:paraId="3816ACCC" w14:textId="77777777" w:rsidR="00216840" w:rsidRPr="00B100BF" w:rsidRDefault="00216840" w:rsidP="003215BD">
            <w:pPr>
              <w:spacing w:line="204" w:lineRule="auto"/>
              <w:jc w:val="center"/>
              <w:rPr>
                <w:ins w:id="1189" w:author="Balasubramanian, Ruchita" w:date="2025-08-06T09:13:00Z" w16du:dateUtc="2025-08-06T13:13:00Z"/>
                <w:sz w:val="15"/>
                <w:szCs w:val="15"/>
              </w:rPr>
            </w:pPr>
            <w:ins w:id="1190" w:author="Balasubramanian, Ruchita" w:date="2025-08-06T09:13:00Z" w16du:dateUtc="2025-08-06T13:13:00Z">
              <w:r w:rsidRPr="001F1F6A">
                <w:rPr>
                  <w:rFonts w:eastAsia="Times New Roman"/>
                  <w:color w:val="000000"/>
                  <w:sz w:val="16"/>
                  <w:szCs w:val="16"/>
                  <w:lang w:val="en-US"/>
                </w:rPr>
                <w:t>(160 - 802)</w:t>
              </w:r>
            </w:ins>
          </w:p>
        </w:tc>
        <w:tc>
          <w:tcPr>
            <w:tcW w:w="994" w:type="dxa"/>
            <w:tcBorders>
              <w:top w:val="nil"/>
              <w:left w:val="single" w:sz="8" w:space="0" w:color="auto"/>
              <w:bottom w:val="single" w:sz="8" w:space="0" w:color="auto"/>
              <w:right w:val="single" w:sz="8" w:space="0" w:color="auto"/>
            </w:tcBorders>
            <w:shd w:val="clear" w:color="FF6F00" w:fill="FF6F00"/>
            <w:vAlign w:val="bottom"/>
          </w:tcPr>
          <w:p w14:paraId="58EFD044" w14:textId="77777777" w:rsidR="00216840" w:rsidRPr="00B100BF" w:rsidRDefault="00216840" w:rsidP="003215BD">
            <w:pPr>
              <w:spacing w:line="204" w:lineRule="auto"/>
              <w:jc w:val="center"/>
              <w:rPr>
                <w:ins w:id="1191" w:author="Balasubramanian, Ruchita" w:date="2025-08-06T09:13:00Z" w16du:dateUtc="2025-08-06T13:13:00Z"/>
                <w:sz w:val="15"/>
                <w:szCs w:val="15"/>
              </w:rPr>
            </w:pPr>
            <w:ins w:id="1192" w:author="Balasubramanian, Ruchita" w:date="2025-08-06T09:13:00Z" w16du:dateUtc="2025-08-06T13:13:00Z">
              <w:r w:rsidRPr="001F1F6A">
                <w:rPr>
                  <w:rFonts w:eastAsia="Times New Roman"/>
                  <w:color w:val="000000"/>
                  <w:sz w:val="16"/>
                  <w:szCs w:val="16"/>
                  <w:lang w:val="en-US"/>
                </w:rPr>
                <w:t>(6.2 - 30.9%)</w:t>
              </w:r>
            </w:ins>
          </w:p>
        </w:tc>
        <w:tc>
          <w:tcPr>
            <w:tcW w:w="1210" w:type="dxa"/>
            <w:gridSpan w:val="3"/>
            <w:tcBorders>
              <w:top w:val="nil"/>
              <w:left w:val="single" w:sz="8" w:space="0" w:color="auto"/>
              <w:bottom w:val="single" w:sz="8" w:space="0" w:color="auto"/>
              <w:right w:val="single" w:sz="8" w:space="0" w:color="auto"/>
            </w:tcBorders>
            <w:shd w:val="clear" w:color="FFBC00" w:fill="FFBC00"/>
            <w:vAlign w:val="bottom"/>
          </w:tcPr>
          <w:p w14:paraId="0315A1D0" w14:textId="77777777" w:rsidR="00216840" w:rsidRPr="00B100BF" w:rsidRDefault="00216840" w:rsidP="003215BD">
            <w:pPr>
              <w:spacing w:line="204" w:lineRule="auto"/>
              <w:jc w:val="center"/>
              <w:rPr>
                <w:ins w:id="1193" w:author="Balasubramanian, Ruchita" w:date="2025-08-06T09:13:00Z" w16du:dateUtc="2025-08-06T13:13:00Z"/>
                <w:sz w:val="15"/>
                <w:szCs w:val="15"/>
              </w:rPr>
            </w:pPr>
            <w:ins w:id="1194" w:author="Balasubramanian, Ruchita" w:date="2025-08-06T09:13:00Z" w16du:dateUtc="2025-08-06T13:13:00Z">
              <w:r w:rsidRPr="001F1F6A">
                <w:rPr>
                  <w:rFonts w:eastAsia="Times New Roman"/>
                  <w:color w:val="000000"/>
                  <w:sz w:val="16"/>
                  <w:szCs w:val="16"/>
                  <w:lang w:val="en-US"/>
                </w:rPr>
                <w:t>(76 - 345)</w:t>
              </w:r>
            </w:ins>
          </w:p>
        </w:tc>
        <w:tc>
          <w:tcPr>
            <w:tcW w:w="994" w:type="dxa"/>
            <w:tcBorders>
              <w:top w:val="nil"/>
              <w:left w:val="single" w:sz="8" w:space="0" w:color="auto"/>
              <w:bottom w:val="single" w:sz="8" w:space="0" w:color="auto"/>
              <w:right w:val="single" w:sz="8" w:space="0" w:color="auto"/>
            </w:tcBorders>
            <w:shd w:val="clear" w:color="FFBC00" w:fill="FFBC00"/>
            <w:vAlign w:val="bottom"/>
          </w:tcPr>
          <w:p w14:paraId="6FED6B9F" w14:textId="77777777" w:rsidR="00216840" w:rsidRPr="00B100BF" w:rsidRDefault="00216840" w:rsidP="003215BD">
            <w:pPr>
              <w:spacing w:line="204" w:lineRule="auto"/>
              <w:jc w:val="center"/>
              <w:rPr>
                <w:ins w:id="1195" w:author="Balasubramanian, Ruchita" w:date="2025-08-06T09:13:00Z" w16du:dateUtc="2025-08-06T13:13:00Z"/>
                <w:sz w:val="15"/>
                <w:szCs w:val="15"/>
              </w:rPr>
            </w:pPr>
            <w:ins w:id="1196" w:author="Balasubramanian, Ruchita" w:date="2025-08-06T09:13:00Z" w16du:dateUtc="2025-08-06T13:13:00Z">
              <w:r w:rsidRPr="001F1F6A">
                <w:rPr>
                  <w:rFonts w:eastAsia="Times New Roman"/>
                  <w:color w:val="000000"/>
                  <w:sz w:val="16"/>
                  <w:szCs w:val="16"/>
                  <w:lang w:val="en-US"/>
                </w:rPr>
                <w:t>(3.0 - 13.4%)</w:t>
              </w:r>
            </w:ins>
          </w:p>
        </w:tc>
      </w:tr>
      <w:tr w:rsidR="00216840" w:rsidRPr="006E1E2E" w14:paraId="2D88E46A" w14:textId="77777777" w:rsidTr="003215BD">
        <w:trPr>
          <w:trHeight w:val="144"/>
          <w:jc w:val="center"/>
          <w:ins w:id="1197" w:author="Balasubramanian, Ruchita" w:date="2025-08-06T09:13:00Z" w16du:dateUtc="2025-08-06T13:13:00Z"/>
        </w:trPr>
        <w:tc>
          <w:tcPr>
            <w:tcW w:w="1123" w:type="dxa"/>
            <w:vMerge w:val="restart"/>
            <w:tcBorders>
              <w:top w:val="single" w:sz="8" w:space="0" w:color="auto"/>
              <w:left w:val="single" w:sz="8" w:space="0" w:color="auto"/>
              <w:right w:val="single" w:sz="8" w:space="0" w:color="auto"/>
            </w:tcBorders>
            <w:vAlign w:val="center"/>
          </w:tcPr>
          <w:p w14:paraId="6AD152E9" w14:textId="77777777" w:rsidR="00216840" w:rsidRPr="00811BF5" w:rsidRDefault="00216840" w:rsidP="003215BD">
            <w:pPr>
              <w:spacing w:line="204" w:lineRule="auto"/>
              <w:jc w:val="center"/>
              <w:rPr>
                <w:ins w:id="1198" w:author="Balasubramanian, Ruchita" w:date="2025-08-06T09:13:00Z" w16du:dateUtc="2025-08-06T13:13:00Z"/>
                <w:rFonts w:eastAsia="Times New Roman"/>
                <w:b/>
                <w:bCs/>
                <w:sz w:val="16"/>
                <w:szCs w:val="16"/>
                <w:lang w:val="en-US"/>
              </w:rPr>
            </w:pPr>
            <w:ins w:id="1199" w:author="Balasubramanian, Ruchita" w:date="2025-08-06T09:13:00Z" w16du:dateUtc="2025-08-06T13:13:00Z">
              <w:r>
                <w:rPr>
                  <w:rFonts w:eastAsia="Times New Roman"/>
                  <w:b/>
                  <w:bCs/>
                  <w:sz w:val="16"/>
                  <w:szCs w:val="16"/>
                  <w:lang w:val="en-US"/>
                </w:rPr>
                <w:t>South Carolina</w:t>
              </w:r>
            </w:ins>
          </w:p>
        </w:tc>
        <w:tc>
          <w:tcPr>
            <w:tcW w:w="1511" w:type="dxa"/>
            <w:gridSpan w:val="2"/>
            <w:tcBorders>
              <w:top w:val="single" w:sz="8" w:space="0" w:color="auto"/>
              <w:left w:val="nil"/>
              <w:bottom w:val="nil"/>
              <w:right w:val="single" w:sz="8" w:space="0" w:color="auto"/>
            </w:tcBorders>
            <w:shd w:val="clear" w:color="FFFFFF" w:fill="FFFFFF"/>
            <w:vAlign w:val="bottom"/>
          </w:tcPr>
          <w:p w14:paraId="7B669A65" w14:textId="77777777" w:rsidR="00216840" w:rsidRPr="00AB48E1" w:rsidRDefault="00216840" w:rsidP="003215BD">
            <w:pPr>
              <w:spacing w:line="204" w:lineRule="auto"/>
              <w:jc w:val="center"/>
              <w:rPr>
                <w:ins w:id="1200" w:author="Balasubramanian, Ruchita" w:date="2025-08-06T09:13:00Z" w16du:dateUtc="2025-08-06T13:13:00Z"/>
                <w:sz w:val="16"/>
                <w:szCs w:val="16"/>
              </w:rPr>
            </w:pPr>
            <w:ins w:id="1201" w:author="Balasubramanian, Ruchita" w:date="2025-08-06T09:13:00Z" w16du:dateUtc="2025-08-06T13:13:00Z">
              <w:r w:rsidRPr="001F1F6A">
                <w:rPr>
                  <w:rFonts w:eastAsia="Times New Roman"/>
                  <w:color w:val="000000"/>
                  <w:sz w:val="16"/>
                  <w:szCs w:val="16"/>
                  <w:lang w:val="en-US"/>
                </w:rPr>
                <w:t>3,135</w:t>
              </w:r>
            </w:ins>
          </w:p>
        </w:tc>
        <w:tc>
          <w:tcPr>
            <w:tcW w:w="1210" w:type="dxa"/>
            <w:gridSpan w:val="3"/>
            <w:tcBorders>
              <w:top w:val="single" w:sz="8" w:space="0" w:color="auto"/>
              <w:left w:val="single" w:sz="8" w:space="0" w:color="auto"/>
              <w:bottom w:val="nil"/>
              <w:right w:val="single" w:sz="8" w:space="0" w:color="auto"/>
            </w:tcBorders>
            <w:shd w:val="clear" w:color="FF6F00" w:fill="FF6F00"/>
            <w:vAlign w:val="bottom"/>
          </w:tcPr>
          <w:p w14:paraId="2A3E1F16" w14:textId="77777777" w:rsidR="00216840" w:rsidRPr="00B100BF" w:rsidRDefault="00216840" w:rsidP="003215BD">
            <w:pPr>
              <w:spacing w:line="204" w:lineRule="auto"/>
              <w:jc w:val="center"/>
              <w:rPr>
                <w:ins w:id="1202" w:author="Balasubramanian, Ruchita" w:date="2025-08-06T09:13:00Z" w16du:dateUtc="2025-08-06T13:13:00Z"/>
                <w:sz w:val="15"/>
                <w:szCs w:val="15"/>
              </w:rPr>
            </w:pPr>
            <w:ins w:id="1203" w:author="Balasubramanian, Ruchita" w:date="2025-08-06T09:13:00Z" w16du:dateUtc="2025-08-06T13:13:00Z">
              <w:r w:rsidRPr="001F1F6A">
                <w:rPr>
                  <w:rFonts w:eastAsia="Times New Roman"/>
                  <w:color w:val="000000"/>
                  <w:sz w:val="16"/>
                  <w:szCs w:val="16"/>
                  <w:lang w:val="en-US"/>
                </w:rPr>
                <w:t>532</w:t>
              </w:r>
            </w:ins>
          </w:p>
        </w:tc>
        <w:tc>
          <w:tcPr>
            <w:tcW w:w="994" w:type="dxa"/>
            <w:tcBorders>
              <w:top w:val="single" w:sz="8" w:space="0" w:color="auto"/>
              <w:left w:val="single" w:sz="8" w:space="0" w:color="auto"/>
              <w:bottom w:val="nil"/>
              <w:right w:val="single" w:sz="8" w:space="0" w:color="auto"/>
            </w:tcBorders>
            <w:shd w:val="clear" w:color="FF6F00" w:fill="FF6F00"/>
            <w:vAlign w:val="bottom"/>
          </w:tcPr>
          <w:p w14:paraId="2C3B555A" w14:textId="77777777" w:rsidR="00216840" w:rsidRPr="00B100BF" w:rsidRDefault="00216840" w:rsidP="003215BD">
            <w:pPr>
              <w:spacing w:line="204" w:lineRule="auto"/>
              <w:jc w:val="center"/>
              <w:rPr>
                <w:ins w:id="1204" w:author="Balasubramanian, Ruchita" w:date="2025-08-06T09:13:00Z" w16du:dateUtc="2025-08-06T13:13:00Z"/>
                <w:sz w:val="15"/>
                <w:szCs w:val="15"/>
              </w:rPr>
            </w:pPr>
            <w:ins w:id="1205" w:author="Balasubramanian, Ruchita" w:date="2025-08-06T09:13:00Z" w16du:dateUtc="2025-08-06T13:13:00Z">
              <w:r w:rsidRPr="001F1F6A">
                <w:rPr>
                  <w:rFonts w:eastAsia="Times New Roman"/>
                  <w:color w:val="000000"/>
                  <w:sz w:val="16"/>
                  <w:szCs w:val="16"/>
                  <w:lang w:val="en-US"/>
                </w:rPr>
                <w:t>17.0%</w:t>
              </w:r>
            </w:ins>
          </w:p>
        </w:tc>
        <w:tc>
          <w:tcPr>
            <w:tcW w:w="1210" w:type="dxa"/>
            <w:gridSpan w:val="3"/>
            <w:tcBorders>
              <w:top w:val="single" w:sz="8" w:space="0" w:color="auto"/>
              <w:left w:val="single" w:sz="8" w:space="0" w:color="auto"/>
              <w:bottom w:val="nil"/>
              <w:right w:val="single" w:sz="8" w:space="0" w:color="auto"/>
            </w:tcBorders>
            <w:shd w:val="clear" w:color="FF8500" w:fill="FF8500"/>
            <w:vAlign w:val="bottom"/>
          </w:tcPr>
          <w:p w14:paraId="7B4626AC" w14:textId="77777777" w:rsidR="00216840" w:rsidRPr="00B100BF" w:rsidRDefault="00216840" w:rsidP="003215BD">
            <w:pPr>
              <w:spacing w:line="204" w:lineRule="auto"/>
              <w:jc w:val="center"/>
              <w:rPr>
                <w:ins w:id="1206" w:author="Balasubramanian, Ruchita" w:date="2025-08-06T09:13:00Z" w16du:dateUtc="2025-08-06T13:13:00Z"/>
                <w:sz w:val="15"/>
                <w:szCs w:val="15"/>
              </w:rPr>
            </w:pPr>
            <w:ins w:id="1207" w:author="Balasubramanian, Ruchita" w:date="2025-08-06T09:13:00Z" w16du:dateUtc="2025-08-06T13:13:00Z">
              <w:r w:rsidRPr="001F1F6A">
                <w:rPr>
                  <w:rFonts w:eastAsia="Times New Roman"/>
                  <w:color w:val="000000"/>
                  <w:sz w:val="16"/>
                  <w:szCs w:val="16"/>
                  <w:lang w:val="en-US"/>
                </w:rPr>
                <w:t>450</w:t>
              </w:r>
            </w:ins>
          </w:p>
        </w:tc>
        <w:tc>
          <w:tcPr>
            <w:tcW w:w="994" w:type="dxa"/>
            <w:tcBorders>
              <w:top w:val="single" w:sz="8" w:space="0" w:color="auto"/>
              <w:left w:val="single" w:sz="8" w:space="0" w:color="auto"/>
              <w:bottom w:val="nil"/>
              <w:right w:val="single" w:sz="8" w:space="0" w:color="auto"/>
            </w:tcBorders>
            <w:shd w:val="clear" w:color="FF8500" w:fill="FF8500"/>
            <w:vAlign w:val="bottom"/>
          </w:tcPr>
          <w:p w14:paraId="4D46918A" w14:textId="77777777" w:rsidR="00216840" w:rsidRPr="00B100BF" w:rsidRDefault="00216840" w:rsidP="003215BD">
            <w:pPr>
              <w:spacing w:line="204" w:lineRule="auto"/>
              <w:jc w:val="center"/>
              <w:rPr>
                <w:ins w:id="1208" w:author="Balasubramanian, Ruchita" w:date="2025-08-06T09:13:00Z" w16du:dateUtc="2025-08-06T13:13:00Z"/>
                <w:sz w:val="15"/>
                <w:szCs w:val="15"/>
              </w:rPr>
            </w:pPr>
            <w:ins w:id="1209" w:author="Balasubramanian, Ruchita" w:date="2025-08-06T09:13:00Z" w16du:dateUtc="2025-08-06T13:13:00Z">
              <w:r w:rsidRPr="001F1F6A">
                <w:rPr>
                  <w:rFonts w:eastAsia="Times New Roman"/>
                  <w:color w:val="000000"/>
                  <w:sz w:val="16"/>
                  <w:szCs w:val="16"/>
                  <w:lang w:val="en-US"/>
                </w:rPr>
                <w:t>14.4%</w:t>
              </w:r>
            </w:ins>
          </w:p>
        </w:tc>
        <w:tc>
          <w:tcPr>
            <w:tcW w:w="1210" w:type="dxa"/>
            <w:gridSpan w:val="3"/>
            <w:tcBorders>
              <w:top w:val="single" w:sz="8" w:space="0" w:color="auto"/>
              <w:left w:val="single" w:sz="8" w:space="0" w:color="auto"/>
              <w:bottom w:val="nil"/>
              <w:right w:val="single" w:sz="8" w:space="0" w:color="auto"/>
            </w:tcBorders>
            <w:shd w:val="clear" w:color="FFC400" w:fill="FFC400"/>
            <w:vAlign w:val="bottom"/>
          </w:tcPr>
          <w:p w14:paraId="274A3B1E" w14:textId="77777777" w:rsidR="00216840" w:rsidRPr="00B100BF" w:rsidRDefault="00216840" w:rsidP="003215BD">
            <w:pPr>
              <w:spacing w:line="204" w:lineRule="auto"/>
              <w:jc w:val="center"/>
              <w:rPr>
                <w:ins w:id="1210" w:author="Balasubramanian, Ruchita" w:date="2025-08-06T09:13:00Z" w16du:dateUtc="2025-08-06T13:13:00Z"/>
                <w:sz w:val="15"/>
                <w:szCs w:val="15"/>
              </w:rPr>
            </w:pPr>
            <w:ins w:id="1211" w:author="Balasubramanian, Ruchita" w:date="2025-08-06T09:13:00Z" w16du:dateUtc="2025-08-06T13:13:00Z">
              <w:r w:rsidRPr="001F1F6A">
                <w:rPr>
                  <w:rFonts w:eastAsia="Times New Roman"/>
                  <w:color w:val="000000"/>
                  <w:sz w:val="16"/>
                  <w:szCs w:val="16"/>
                  <w:lang w:val="en-US"/>
                </w:rPr>
                <w:t>217</w:t>
              </w:r>
            </w:ins>
          </w:p>
        </w:tc>
        <w:tc>
          <w:tcPr>
            <w:tcW w:w="994" w:type="dxa"/>
            <w:tcBorders>
              <w:top w:val="single" w:sz="8" w:space="0" w:color="auto"/>
              <w:left w:val="single" w:sz="8" w:space="0" w:color="auto"/>
              <w:bottom w:val="nil"/>
              <w:right w:val="single" w:sz="8" w:space="0" w:color="auto"/>
            </w:tcBorders>
            <w:shd w:val="clear" w:color="FFC400" w:fill="FFC400"/>
            <w:vAlign w:val="bottom"/>
          </w:tcPr>
          <w:p w14:paraId="65CABB86" w14:textId="77777777" w:rsidR="00216840" w:rsidRPr="00B100BF" w:rsidRDefault="00216840" w:rsidP="003215BD">
            <w:pPr>
              <w:spacing w:line="204" w:lineRule="auto"/>
              <w:jc w:val="center"/>
              <w:rPr>
                <w:ins w:id="1212" w:author="Balasubramanian, Ruchita" w:date="2025-08-06T09:13:00Z" w16du:dateUtc="2025-08-06T13:13:00Z"/>
                <w:sz w:val="15"/>
                <w:szCs w:val="15"/>
              </w:rPr>
            </w:pPr>
            <w:ins w:id="1213" w:author="Balasubramanian, Ruchita" w:date="2025-08-06T09:13:00Z" w16du:dateUtc="2025-08-06T13:13:00Z">
              <w:r w:rsidRPr="001F1F6A">
                <w:rPr>
                  <w:rFonts w:eastAsia="Times New Roman"/>
                  <w:color w:val="000000"/>
                  <w:sz w:val="16"/>
                  <w:szCs w:val="16"/>
                  <w:lang w:val="en-US"/>
                </w:rPr>
                <w:t>6.9%</w:t>
              </w:r>
            </w:ins>
          </w:p>
        </w:tc>
      </w:tr>
      <w:tr w:rsidR="00216840" w:rsidRPr="006E1E2E" w14:paraId="5102B282" w14:textId="77777777" w:rsidTr="003215BD">
        <w:trPr>
          <w:trHeight w:val="144"/>
          <w:jc w:val="center"/>
          <w:ins w:id="1214" w:author="Balasubramanian, Ruchita" w:date="2025-08-06T09:13:00Z" w16du:dateUtc="2025-08-06T13:13:00Z"/>
        </w:trPr>
        <w:tc>
          <w:tcPr>
            <w:tcW w:w="1123" w:type="dxa"/>
            <w:vMerge/>
            <w:tcBorders>
              <w:left w:val="single" w:sz="8" w:space="0" w:color="auto"/>
              <w:bottom w:val="single" w:sz="8" w:space="0" w:color="auto"/>
              <w:right w:val="single" w:sz="8" w:space="0" w:color="auto"/>
            </w:tcBorders>
            <w:vAlign w:val="center"/>
          </w:tcPr>
          <w:p w14:paraId="77AF7D16" w14:textId="77777777" w:rsidR="00216840" w:rsidRPr="00811BF5" w:rsidRDefault="00216840" w:rsidP="003215BD">
            <w:pPr>
              <w:spacing w:line="204" w:lineRule="auto"/>
              <w:jc w:val="center"/>
              <w:rPr>
                <w:ins w:id="1215"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225EB93E" w14:textId="77777777" w:rsidR="00216840" w:rsidRPr="00AB48E1" w:rsidRDefault="00216840" w:rsidP="003215BD">
            <w:pPr>
              <w:spacing w:line="204" w:lineRule="auto"/>
              <w:jc w:val="center"/>
              <w:rPr>
                <w:ins w:id="1216" w:author="Balasubramanian, Ruchita" w:date="2025-08-06T09:13:00Z" w16du:dateUtc="2025-08-06T13:13:00Z"/>
                <w:sz w:val="16"/>
                <w:szCs w:val="16"/>
              </w:rPr>
            </w:pPr>
            <w:ins w:id="1217" w:author="Balasubramanian, Ruchita" w:date="2025-08-06T09:13:00Z" w16du:dateUtc="2025-08-06T13:13:00Z">
              <w:r w:rsidRPr="001F1F6A">
                <w:rPr>
                  <w:rFonts w:eastAsia="Times New Roman"/>
                  <w:color w:val="000000"/>
                  <w:sz w:val="16"/>
                  <w:szCs w:val="16"/>
                  <w:lang w:val="en-US"/>
                </w:rPr>
                <w:t>(2,730 - 3,529)</w:t>
              </w:r>
            </w:ins>
          </w:p>
        </w:tc>
        <w:tc>
          <w:tcPr>
            <w:tcW w:w="1210" w:type="dxa"/>
            <w:gridSpan w:val="3"/>
            <w:tcBorders>
              <w:top w:val="nil"/>
              <w:left w:val="single" w:sz="8" w:space="0" w:color="auto"/>
              <w:bottom w:val="single" w:sz="8" w:space="0" w:color="auto"/>
              <w:right w:val="single" w:sz="8" w:space="0" w:color="auto"/>
            </w:tcBorders>
            <w:shd w:val="clear" w:color="FF6F00" w:fill="FF6F00"/>
            <w:vAlign w:val="bottom"/>
          </w:tcPr>
          <w:p w14:paraId="26F549EE" w14:textId="77777777" w:rsidR="00216840" w:rsidRPr="00B100BF" w:rsidRDefault="00216840" w:rsidP="003215BD">
            <w:pPr>
              <w:spacing w:line="204" w:lineRule="auto"/>
              <w:jc w:val="center"/>
              <w:rPr>
                <w:ins w:id="1218" w:author="Balasubramanian, Ruchita" w:date="2025-08-06T09:13:00Z" w16du:dateUtc="2025-08-06T13:13:00Z"/>
                <w:sz w:val="15"/>
                <w:szCs w:val="15"/>
              </w:rPr>
            </w:pPr>
            <w:ins w:id="1219" w:author="Balasubramanian, Ruchita" w:date="2025-08-06T09:13:00Z" w16du:dateUtc="2025-08-06T13:13:00Z">
              <w:r w:rsidRPr="001F1F6A">
                <w:rPr>
                  <w:rFonts w:eastAsia="Times New Roman"/>
                  <w:color w:val="000000"/>
                  <w:sz w:val="16"/>
                  <w:szCs w:val="16"/>
                  <w:lang w:val="en-US"/>
                </w:rPr>
                <w:t>(176 - 1,016)</w:t>
              </w:r>
            </w:ins>
          </w:p>
        </w:tc>
        <w:tc>
          <w:tcPr>
            <w:tcW w:w="994" w:type="dxa"/>
            <w:tcBorders>
              <w:top w:val="nil"/>
              <w:left w:val="single" w:sz="8" w:space="0" w:color="auto"/>
              <w:bottom w:val="single" w:sz="8" w:space="0" w:color="auto"/>
              <w:right w:val="single" w:sz="8" w:space="0" w:color="auto"/>
            </w:tcBorders>
            <w:shd w:val="clear" w:color="FF6F00" w:fill="FF6F00"/>
            <w:vAlign w:val="bottom"/>
          </w:tcPr>
          <w:p w14:paraId="2B21F11A" w14:textId="77777777" w:rsidR="00216840" w:rsidRPr="00B100BF" w:rsidRDefault="00216840" w:rsidP="003215BD">
            <w:pPr>
              <w:spacing w:line="204" w:lineRule="auto"/>
              <w:jc w:val="center"/>
              <w:rPr>
                <w:ins w:id="1220" w:author="Balasubramanian, Ruchita" w:date="2025-08-06T09:13:00Z" w16du:dateUtc="2025-08-06T13:13:00Z"/>
                <w:sz w:val="15"/>
                <w:szCs w:val="15"/>
              </w:rPr>
            </w:pPr>
            <w:ins w:id="1221" w:author="Balasubramanian, Ruchita" w:date="2025-08-06T09:13:00Z" w16du:dateUtc="2025-08-06T13:13:00Z">
              <w:r w:rsidRPr="001F1F6A">
                <w:rPr>
                  <w:rFonts w:eastAsia="Times New Roman"/>
                  <w:color w:val="000000"/>
                  <w:sz w:val="16"/>
                  <w:szCs w:val="16"/>
                  <w:lang w:val="en-US"/>
                </w:rPr>
                <w:t>(5.8 - 31.1%)</w:t>
              </w:r>
            </w:ins>
          </w:p>
        </w:tc>
        <w:tc>
          <w:tcPr>
            <w:tcW w:w="1210" w:type="dxa"/>
            <w:gridSpan w:val="3"/>
            <w:tcBorders>
              <w:top w:val="nil"/>
              <w:left w:val="single" w:sz="8" w:space="0" w:color="auto"/>
              <w:bottom w:val="single" w:sz="8" w:space="0" w:color="auto"/>
              <w:right w:val="single" w:sz="8" w:space="0" w:color="auto"/>
            </w:tcBorders>
            <w:shd w:val="clear" w:color="FF8500" w:fill="FF8500"/>
            <w:vAlign w:val="bottom"/>
          </w:tcPr>
          <w:p w14:paraId="502B2A6B" w14:textId="77777777" w:rsidR="00216840" w:rsidRPr="00B100BF" w:rsidRDefault="00216840" w:rsidP="003215BD">
            <w:pPr>
              <w:spacing w:line="204" w:lineRule="auto"/>
              <w:jc w:val="center"/>
              <w:rPr>
                <w:ins w:id="1222" w:author="Balasubramanian, Ruchita" w:date="2025-08-06T09:13:00Z" w16du:dateUtc="2025-08-06T13:13:00Z"/>
                <w:sz w:val="15"/>
                <w:szCs w:val="15"/>
              </w:rPr>
            </w:pPr>
            <w:ins w:id="1223" w:author="Balasubramanian, Ruchita" w:date="2025-08-06T09:13:00Z" w16du:dateUtc="2025-08-06T13:13:00Z">
              <w:r w:rsidRPr="001F1F6A">
                <w:rPr>
                  <w:rFonts w:eastAsia="Times New Roman"/>
                  <w:color w:val="000000"/>
                  <w:sz w:val="16"/>
                  <w:szCs w:val="16"/>
                  <w:lang w:val="en-US"/>
                </w:rPr>
                <w:t>(153 - 836)</w:t>
              </w:r>
            </w:ins>
          </w:p>
        </w:tc>
        <w:tc>
          <w:tcPr>
            <w:tcW w:w="994" w:type="dxa"/>
            <w:tcBorders>
              <w:top w:val="nil"/>
              <w:left w:val="single" w:sz="8" w:space="0" w:color="auto"/>
              <w:bottom w:val="single" w:sz="8" w:space="0" w:color="auto"/>
              <w:right w:val="single" w:sz="8" w:space="0" w:color="auto"/>
            </w:tcBorders>
            <w:shd w:val="clear" w:color="FF8500" w:fill="FF8500"/>
            <w:vAlign w:val="bottom"/>
          </w:tcPr>
          <w:p w14:paraId="230718A6" w14:textId="77777777" w:rsidR="00216840" w:rsidRPr="00B100BF" w:rsidRDefault="00216840" w:rsidP="003215BD">
            <w:pPr>
              <w:spacing w:line="204" w:lineRule="auto"/>
              <w:jc w:val="center"/>
              <w:rPr>
                <w:ins w:id="1224" w:author="Balasubramanian, Ruchita" w:date="2025-08-06T09:13:00Z" w16du:dateUtc="2025-08-06T13:13:00Z"/>
                <w:sz w:val="15"/>
                <w:szCs w:val="15"/>
              </w:rPr>
            </w:pPr>
            <w:ins w:id="1225" w:author="Balasubramanian, Ruchita" w:date="2025-08-06T09:13:00Z" w16du:dateUtc="2025-08-06T13:13:00Z">
              <w:r w:rsidRPr="001F1F6A">
                <w:rPr>
                  <w:rFonts w:eastAsia="Times New Roman"/>
                  <w:color w:val="000000"/>
                  <w:sz w:val="16"/>
                  <w:szCs w:val="16"/>
                  <w:lang w:val="en-US"/>
                </w:rPr>
                <w:t>(5.0 - 25.9%)</w:t>
              </w:r>
            </w:ins>
          </w:p>
        </w:tc>
        <w:tc>
          <w:tcPr>
            <w:tcW w:w="1210" w:type="dxa"/>
            <w:gridSpan w:val="3"/>
            <w:tcBorders>
              <w:top w:val="nil"/>
              <w:left w:val="single" w:sz="8" w:space="0" w:color="auto"/>
              <w:bottom w:val="single" w:sz="8" w:space="0" w:color="auto"/>
              <w:right w:val="single" w:sz="8" w:space="0" w:color="auto"/>
            </w:tcBorders>
            <w:shd w:val="clear" w:color="FFC400" w:fill="FFC400"/>
            <w:vAlign w:val="bottom"/>
          </w:tcPr>
          <w:p w14:paraId="6249609C" w14:textId="77777777" w:rsidR="00216840" w:rsidRPr="00B100BF" w:rsidRDefault="00216840" w:rsidP="003215BD">
            <w:pPr>
              <w:spacing w:line="204" w:lineRule="auto"/>
              <w:jc w:val="center"/>
              <w:rPr>
                <w:ins w:id="1226" w:author="Balasubramanian, Ruchita" w:date="2025-08-06T09:13:00Z" w16du:dateUtc="2025-08-06T13:13:00Z"/>
                <w:sz w:val="15"/>
                <w:szCs w:val="15"/>
              </w:rPr>
            </w:pPr>
            <w:ins w:id="1227" w:author="Balasubramanian, Ruchita" w:date="2025-08-06T09:13:00Z" w16du:dateUtc="2025-08-06T13:13:00Z">
              <w:r w:rsidRPr="001F1F6A">
                <w:rPr>
                  <w:rFonts w:eastAsia="Times New Roman"/>
                  <w:color w:val="000000"/>
                  <w:sz w:val="16"/>
                  <w:szCs w:val="16"/>
                  <w:lang w:val="en-US"/>
                </w:rPr>
                <w:t>(82 - 382)</w:t>
              </w:r>
            </w:ins>
          </w:p>
        </w:tc>
        <w:tc>
          <w:tcPr>
            <w:tcW w:w="994" w:type="dxa"/>
            <w:tcBorders>
              <w:top w:val="nil"/>
              <w:left w:val="single" w:sz="8" w:space="0" w:color="auto"/>
              <w:bottom w:val="single" w:sz="8" w:space="0" w:color="auto"/>
              <w:right w:val="single" w:sz="8" w:space="0" w:color="auto"/>
            </w:tcBorders>
            <w:shd w:val="clear" w:color="FFC400" w:fill="FFC400"/>
            <w:vAlign w:val="bottom"/>
          </w:tcPr>
          <w:p w14:paraId="340C2560" w14:textId="77777777" w:rsidR="00216840" w:rsidRPr="00B100BF" w:rsidRDefault="00216840" w:rsidP="003215BD">
            <w:pPr>
              <w:spacing w:line="204" w:lineRule="auto"/>
              <w:jc w:val="center"/>
              <w:rPr>
                <w:ins w:id="1228" w:author="Balasubramanian, Ruchita" w:date="2025-08-06T09:13:00Z" w16du:dateUtc="2025-08-06T13:13:00Z"/>
                <w:sz w:val="15"/>
                <w:szCs w:val="15"/>
              </w:rPr>
            </w:pPr>
            <w:ins w:id="1229" w:author="Balasubramanian, Ruchita" w:date="2025-08-06T09:13:00Z" w16du:dateUtc="2025-08-06T13:13:00Z">
              <w:r w:rsidRPr="001F1F6A">
                <w:rPr>
                  <w:rFonts w:eastAsia="Times New Roman"/>
                  <w:color w:val="000000"/>
                  <w:sz w:val="16"/>
                  <w:szCs w:val="16"/>
                  <w:lang w:val="en-US"/>
                </w:rPr>
                <w:t>(2.6 - 11.8%)</w:t>
              </w:r>
            </w:ins>
          </w:p>
        </w:tc>
      </w:tr>
      <w:tr w:rsidR="00216840" w:rsidRPr="006E1E2E" w14:paraId="44B6AD9D" w14:textId="77777777" w:rsidTr="003215BD">
        <w:trPr>
          <w:trHeight w:val="43"/>
          <w:jc w:val="center"/>
          <w:ins w:id="1230" w:author="Balasubramanian, Ruchita" w:date="2025-08-06T09:13:00Z" w16du:dateUtc="2025-08-06T13:13:00Z"/>
        </w:trPr>
        <w:tc>
          <w:tcPr>
            <w:tcW w:w="1123" w:type="dxa"/>
            <w:vMerge w:val="restart"/>
            <w:tcBorders>
              <w:top w:val="single" w:sz="8" w:space="0" w:color="auto"/>
              <w:left w:val="single" w:sz="8" w:space="0" w:color="auto"/>
              <w:right w:val="single" w:sz="8" w:space="0" w:color="auto"/>
            </w:tcBorders>
            <w:vAlign w:val="center"/>
          </w:tcPr>
          <w:p w14:paraId="6F870EDF" w14:textId="77777777" w:rsidR="00216840" w:rsidRPr="00811BF5" w:rsidRDefault="00216840" w:rsidP="003215BD">
            <w:pPr>
              <w:spacing w:line="204" w:lineRule="auto"/>
              <w:jc w:val="center"/>
              <w:rPr>
                <w:ins w:id="1231" w:author="Balasubramanian, Ruchita" w:date="2025-08-06T09:13:00Z" w16du:dateUtc="2025-08-06T13:13:00Z"/>
                <w:b/>
                <w:bCs/>
                <w:sz w:val="16"/>
                <w:szCs w:val="16"/>
              </w:rPr>
            </w:pPr>
            <w:ins w:id="1232" w:author="Balasubramanian, Ruchita" w:date="2025-08-06T09:13:00Z" w16du:dateUtc="2025-08-06T13:13:00Z">
              <w:r w:rsidRPr="00811BF5">
                <w:rPr>
                  <w:rFonts w:eastAsia="Times New Roman"/>
                  <w:b/>
                  <w:bCs/>
                  <w:sz w:val="16"/>
                  <w:szCs w:val="16"/>
                  <w:lang w:val="en-US"/>
                </w:rPr>
                <w:t>Tennessee</w:t>
              </w:r>
            </w:ins>
          </w:p>
        </w:tc>
        <w:tc>
          <w:tcPr>
            <w:tcW w:w="1511" w:type="dxa"/>
            <w:gridSpan w:val="2"/>
            <w:tcBorders>
              <w:top w:val="single" w:sz="8" w:space="0" w:color="auto"/>
              <w:left w:val="nil"/>
              <w:bottom w:val="nil"/>
              <w:right w:val="single" w:sz="8" w:space="0" w:color="auto"/>
            </w:tcBorders>
            <w:shd w:val="clear" w:color="FFFFFF" w:fill="FFFFFF"/>
            <w:vAlign w:val="bottom"/>
          </w:tcPr>
          <w:p w14:paraId="2B528590" w14:textId="77777777" w:rsidR="00216840" w:rsidRPr="00AB48E1" w:rsidRDefault="00216840" w:rsidP="003215BD">
            <w:pPr>
              <w:spacing w:line="204" w:lineRule="auto"/>
              <w:jc w:val="center"/>
              <w:rPr>
                <w:ins w:id="1233" w:author="Balasubramanian, Ruchita" w:date="2025-08-06T09:13:00Z" w16du:dateUtc="2025-08-06T13:13:00Z"/>
                <w:rFonts w:eastAsia="Times New Roman"/>
                <w:color w:val="000000"/>
                <w:sz w:val="16"/>
                <w:szCs w:val="16"/>
              </w:rPr>
            </w:pPr>
            <w:ins w:id="1234" w:author="Balasubramanian, Ruchita" w:date="2025-08-06T09:13:00Z" w16du:dateUtc="2025-08-06T13:13:00Z">
              <w:r w:rsidRPr="001F1F6A">
                <w:rPr>
                  <w:rFonts w:eastAsia="Times New Roman"/>
                  <w:color w:val="000000"/>
                  <w:sz w:val="16"/>
                  <w:szCs w:val="16"/>
                  <w:lang w:val="en-US"/>
                </w:rPr>
                <w:t>5,348</w:t>
              </w:r>
            </w:ins>
          </w:p>
        </w:tc>
        <w:tc>
          <w:tcPr>
            <w:tcW w:w="1210" w:type="dxa"/>
            <w:gridSpan w:val="3"/>
            <w:tcBorders>
              <w:top w:val="single" w:sz="8" w:space="0" w:color="auto"/>
              <w:left w:val="single" w:sz="8" w:space="0" w:color="auto"/>
              <w:bottom w:val="nil"/>
              <w:right w:val="single" w:sz="8" w:space="0" w:color="auto"/>
            </w:tcBorders>
            <w:shd w:val="clear" w:color="FF7200" w:fill="FF7200"/>
            <w:vAlign w:val="bottom"/>
          </w:tcPr>
          <w:p w14:paraId="17DAA53B" w14:textId="77777777" w:rsidR="00216840" w:rsidRPr="00B100BF" w:rsidRDefault="00216840" w:rsidP="003215BD">
            <w:pPr>
              <w:spacing w:line="204" w:lineRule="auto"/>
              <w:jc w:val="center"/>
              <w:rPr>
                <w:ins w:id="1235" w:author="Balasubramanian, Ruchita" w:date="2025-08-06T09:13:00Z" w16du:dateUtc="2025-08-06T13:13:00Z"/>
                <w:rFonts w:eastAsia="Times New Roman"/>
                <w:color w:val="000000"/>
                <w:sz w:val="15"/>
                <w:szCs w:val="15"/>
              </w:rPr>
            </w:pPr>
            <w:ins w:id="1236" w:author="Balasubramanian, Ruchita" w:date="2025-08-06T09:13:00Z" w16du:dateUtc="2025-08-06T13:13:00Z">
              <w:r w:rsidRPr="001F1F6A">
                <w:rPr>
                  <w:rFonts w:eastAsia="Times New Roman"/>
                  <w:color w:val="000000"/>
                  <w:sz w:val="16"/>
                  <w:szCs w:val="16"/>
                  <w:lang w:val="en-US"/>
                </w:rPr>
                <w:t>883</w:t>
              </w:r>
            </w:ins>
          </w:p>
        </w:tc>
        <w:tc>
          <w:tcPr>
            <w:tcW w:w="994" w:type="dxa"/>
            <w:tcBorders>
              <w:top w:val="single" w:sz="8" w:space="0" w:color="auto"/>
              <w:left w:val="single" w:sz="8" w:space="0" w:color="auto"/>
              <w:bottom w:val="nil"/>
              <w:right w:val="single" w:sz="8" w:space="0" w:color="auto"/>
            </w:tcBorders>
            <w:shd w:val="clear" w:color="FF7200" w:fill="FF7200"/>
            <w:vAlign w:val="bottom"/>
          </w:tcPr>
          <w:p w14:paraId="3A017996" w14:textId="77777777" w:rsidR="00216840" w:rsidRPr="00B100BF" w:rsidRDefault="00216840" w:rsidP="003215BD">
            <w:pPr>
              <w:spacing w:line="204" w:lineRule="auto"/>
              <w:jc w:val="center"/>
              <w:rPr>
                <w:ins w:id="1237" w:author="Balasubramanian, Ruchita" w:date="2025-08-06T09:13:00Z" w16du:dateUtc="2025-08-06T13:13:00Z"/>
                <w:rFonts w:eastAsia="Times New Roman"/>
                <w:color w:val="000000"/>
                <w:sz w:val="15"/>
                <w:szCs w:val="15"/>
              </w:rPr>
            </w:pPr>
            <w:ins w:id="1238" w:author="Balasubramanian, Ruchita" w:date="2025-08-06T09:13:00Z" w16du:dateUtc="2025-08-06T13:13:00Z">
              <w:r w:rsidRPr="001F1F6A">
                <w:rPr>
                  <w:rFonts w:eastAsia="Times New Roman"/>
                  <w:color w:val="000000"/>
                  <w:sz w:val="16"/>
                  <w:szCs w:val="16"/>
                  <w:lang w:val="en-US"/>
                </w:rPr>
                <w:t>16.5%</w:t>
              </w:r>
            </w:ins>
          </w:p>
        </w:tc>
        <w:tc>
          <w:tcPr>
            <w:tcW w:w="1210" w:type="dxa"/>
            <w:gridSpan w:val="3"/>
            <w:tcBorders>
              <w:top w:val="single" w:sz="8" w:space="0" w:color="auto"/>
              <w:left w:val="single" w:sz="8" w:space="0" w:color="auto"/>
              <w:bottom w:val="nil"/>
              <w:right w:val="single" w:sz="8" w:space="0" w:color="auto"/>
            </w:tcBorders>
            <w:shd w:val="clear" w:color="FF8C00" w:fill="FF8C00"/>
            <w:vAlign w:val="bottom"/>
          </w:tcPr>
          <w:p w14:paraId="65A24F53" w14:textId="77777777" w:rsidR="00216840" w:rsidRPr="00B100BF" w:rsidRDefault="00216840" w:rsidP="003215BD">
            <w:pPr>
              <w:spacing w:line="204" w:lineRule="auto"/>
              <w:jc w:val="center"/>
              <w:rPr>
                <w:ins w:id="1239" w:author="Balasubramanian, Ruchita" w:date="2025-08-06T09:13:00Z" w16du:dateUtc="2025-08-06T13:13:00Z"/>
                <w:rFonts w:eastAsia="Times New Roman"/>
                <w:color w:val="000000"/>
                <w:sz w:val="15"/>
                <w:szCs w:val="15"/>
              </w:rPr>
            </w:pPr>
            <w:ins w:id="1240" w:author="Balasubramanian, Ruchita" w:date="2025-08-06T09:13:00Z" w16du:dateUtc="2025-08-06T13:13:00Z">
              <w:r w:rsidRPr="001F1F6A">
                <w:rPr>
                  <w:rFonts w:eastAsia="Times New Roman"/>
                  <w:color w:val="000000"/>
                  <w:sz w:val="16"/>
                  <w:szCs w:val="16"/>
                  <w:lang w:val="en-US"/>
                </w:rPr>
                <w:t>722</w:t>
              </w:r>
            </w:ins>
          </w:p>
        </w:tc>
        <w:tc>
          <w:tcPr>
            <w:tcW w:w="994" w:type="dxa"/>
            <w:tcBorders>
              <w:top w:val="single" w:sz="8" w:space="0" w:color="auto"/>
              <w:left w:val="single" w:sz="8" w:space="0" w:color="auto"/>
              <w:bottom w:val="nil"/>
              <w:right w:val="single" w:sz="8" w:space="0" w:color="auto"/>
            </w:tcBorders>
            <w:shd w:val="clear" w:color="FF8C00" w:fill="FF8C00"/>
            <w:vAlign w:val="bottom"/>
          </w:tcPr>
          <w:p w14:paraId="1ECA0935" w14:textId="77777777" w:rsidR="00216840" w:rsidRPr="00B100BF" w:rsidRDefault="00216840" w:rsidP="003215BD">
            <w:pPr>
              <w:spacing w:line="204" w:lineRule="auto"/>
              <w:jc w:val="center"/>
              <w:rPr>
                <w:ins w:id="1241" w:author="Balasubramanian, Ruchita" w:date="2025-08-06T09:13:00Z" w16du:dateUtc="2025-08-06T13:13:00Z"/>
                <w:rFonts w:eastAsia="Times New Roman"/>
                <w:color w:val="000000"/>
                <w:sz w:val="15"/>
                <w:szCs w:val="15"/>
              </w:rPr>
            </w:pPr>
            <w:ins w:id="1242" w:author="Balasubramanian, Ruchita" w:date="2025-08-06T09:13:00Z" w16du:dateUtc="2025-08-06T13:13:00Z">
              <w:r w:rsidRPr="001F1F6A">
                <w:rPr>
                  <w:rFonts w:eastAsia="Times New Roman"/>
                  <w:color w:val="000000"/>
                  <w:sz w:val="16"/>
                  <w:szCs w:val="16"/>
                  <w:lang w:val="en-US"/>
                </w:rPr>
                <w:t>13.5%</w:t>
              </w:r>
            </w:ins>
          </w:p>
        </w:tc>
        <w:tc>
          <w:tcPr>
            <w:tcW w:w="1210" w:type="dxa"/>
            <w:gridSpan w:val="3"/>
            <w:tcBorders>
              <w:top w:val="single" w:sz="8" w:space="0" w:color="auto"/>
              <w:left w:val="single" w:sz="8" w:space="0" w:color="auto"/>
              <w:bottom w:val="nil"/>
              <w:right w:val="single" w:sz="8" w:space="0" w:color="auto"/>
            </w:tcBorders>
            <w:shd w:val="clear" w:color="FFCB00" w:fill="FFCB00"/>
            <w:vAlign w:val="bottom"/>
          </w:tcPr>
          <w:p w14:paraId="47CFF8DD" w14:textId="77777777" w:rsidR="00216840" w:rsidRPr="00B100BF" w:rsidRDefault="00216840" w:rsidP="003215BD">
            <w:pPr>
              <w:spacing w:line="204" w:lineRule="auto"/>
              <w:jc w:val="center"/>
              <w:rPr>
                <w:ins w:id="1243" w:author="Balasubramanian, Ruchita" w:date="2025-08-06T09:13:00Z" w16du:dateUtc="2025-08-06T13:13:00Z"/>
                <w:rFonts w:eastAsia="Times New Roman"/>
                <w:color w:val="000000"/>
                <w:sz w:val="15"/>
                <w:szCs w:val="15"/>
              </w:rPr>
            </w:pPr>
            <w:ins w:id="1244" w:author="Balasubramanian, Ruchita" w:date="2025-08-06T09:13:00Z" w16du:dateUtc="2025-08-06T13:13:00Z">
              <w:r w:rsidRPr="001F1F6A">
                <w:rPr>
                  <w:rFonts w:eastAsia="Times New Roman"/>
                  <w:color w:val="000000"/>
                  <w:sz w:val="16"/>
                  <w:szCs w:val="16"/>
                  <w:lang w:val="en-US"/>
                </w:rPr>
                <w:t>323</w:t>
              </w:r>
            </w:ins>
          </w:p>
        </w:tc>
        <w:tc>
          <w:tcPr>
            <w:tcW w:w="994" w:type="dxa"/>
            <w:tcBorders>
              <w:top w:val="single" w:sz="8" w:space="0" w:color="auto"/>
              <w:left w:val="single" w:sz="8" w:space="0" w:color="auto"/>
              <w:bottom w:val="nil"/>
              <w:right w:val="single" w:sz="8" w:space="0" w:color="auto"/>
            </w:tcBorders>
            <w:shd w:val="clear" w:color="FFCB00" w:fill="FFCB00"/>
            <w:vAlign w:val="bottom"/>
          </w:tcPr>
          <w:p w14:paraId="108B227C" w14:textId="77777777" w:rsidR="00216840" w:rsidRPr="00B100BF" w:rsidRDefault="00216840" w:rsidP="003215BD">
            <w:pPr>
              <w:spacing w:line="204" w:lineRule="auto"/>
              <w:jc w:val="center"/>
              <w:rPr>
                <w:ins w:id="1245" w:author="Balasubramanian, Ruchita" w:date="2025-08-06T09:13:00Z" w16du:dateUtc="2025-08-06T13:13:00Z"/>
                <w:rFonts w:eastAsia="Times New Roman"/>
                <w:color w:val="000000"/>
                <w:sz w:val="15"/>
                <w:szCs w:val="15"/>
              </w:rPr>
            </w:pPr>
            <w:ins w:id="1246" w:author="Balasubramanian, Ruchita" w:date="2025-08-06T09:13:00Z" w16du:dateUtc="2025-08-06T13:13:00Z">
              <w:r w:rsidRPr="001F1F6A">
                <w:rPr>
                  <w:rFonts w:eastAsia="Times New Roman"/>
                  <w:color w:val="000000"/>
                  <w:sz w:val="16"/>
                  <w:szCs w:val="16"/>
                  <w:lang w:val="en-US"/>
                </w:rPr>
                <w:t>6.1%</w:t>
              </w:r>
            </w:ins>
          </w:p>
        </w:tc>
      </w:tr>
      <w:tr w:rsidR="00216840" w:rsidRPr="006E1E2E" w14:paraId="203E58A6" w14:textId="77777777" w:rsidTr="003215BD">
        <w:trPr>
          <w:trHeight w:val="144"/>
          <w:jc w:val="center"/>
          <w:ins w:id="1247" w:author="Balasubramanian, Ruchita" w:date="2025-08-06T09:13:00Z" w16du:dateUtc="2025-08-06T13:13:00Z"/>
        </w:trPr>
        <w:tc>
          <w:tcPr>
            <w:tcW w:w="1123" w:type="dxa"/>
            <w:vMerge/>
            <w:tcBorders>
              <w:left w:val="single" w:sz="8" w:space="0" w:color="auto"/>
              <w:bottom w:val="single" w:sz="8" w:space="0" w:color="auto"/>
              <w:right w:val="single" w:sz="8" w:space="0" w:color="auto"/>
            </w:tcBorders>
            <w:vAlign w:val="center"/>
          </w:tcPr>
          <w:p w14:paraId="2F2F2D36" w14:textId="77777777" w:rsidR="00216840" w:rsidRPr="00811BF5" w:rsidRDefault="00216840" w:rsidP="003215BD">
            <w:pPr>
              <w:spacing w:line="204" w:lineRule="auto"/>
              <w:jc w:val="center"/>
              <w:rPr>
                <w:ins w:id="1248"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3FE64DE7" w14:textId="77777777" w:rsidR="00216840" w:rsidRPr="00AB48E1" w:rsidRDefault="00216840" w:rsidP="003215BD">
            <w:pPr>
              <w:spacing w:line="204" w:lineRule="auto"/>
              <w:jc w:val="center"/>
              <w:rPr>
                <w:ins w:id="1249" w:author="Balasubramanian, Ruchita" w:date="2025-08-06T09:13:00Z" w16du:dateUtc="2025-08-06T13:13:00Z"/>
                <w:rFonts w:eastAsia="Times New Roman"/>
                <w:color w:val="000000"/>
                <w:sz w:val="16"/>
                <w:szCs w:val="16"/>
              </w:rPr>
            </w:pPr>
            <w:ins w:id="1250" w:author="Balasubramanian, Ruchita" w:date="2025-08-06T09:13:00Z" w16du:dateUtc="2025-08-06T13:13:00Z">
              <w:r w:rsidRPr="001F1F6A">
                <w:rPr>
                  <w:rFonts w:eastAsia="Times New Roman"/>
                  <w:color w:val="000000"/>
                  <w:sz w:val="16"/>
                  <w:szCs w:val="16"/>
                  <w:lang w:val="en-US"/>
                </w:rPr>
                <w:t>(4,390 - 6,463)</w:t>
              </w:r>
            </w:ins>
          </w:p>
        </w:tc>
        <w:tc>
          <w:tcPr>
            <w:tcW w:w="1210" w:type="dxa"/>
            <w:gridSpan w:val="3"/>
            <w:tcBorders>
              <w:top w:val="nil"/>
              <w:left w:val="single" w:sz="8" w:space="0" w:color="auto"/>
              <w:bottom w:val="single" w:sz="8" w:space="0" w:color="auto"/>
              <w:right w:val="single" w:sz="8" w:space="0" w:color="auto"/>
            </w:tcBorders>
            <w:shd w:val="clear" w:color="FF7200" w:fill="FF7200"/>
            <w:vAlign w:val="bottom"/>
          </w:tcPr>
          <w:p w14:paraId="0147763B" w14:textId="77777777" w:rsidR="00216840" w:rsidRPr="00B100BF" w:rsidRDefault="00216840" w:rsidP="003215BD">
            <w:pPr>
              <w:spacing w:line="204" w:lineRule="auto"/>
              <w:jc w:val="center"/>
              <w:rPr>
                <w:ins w:id="1251" w:author="Balasubramanian, Ruchita" w:date="2025-08-06T09:13:00Z" w16du:dateUtc="2025-08-06T13:13:00Z"/>
                <w:rFonts w:eastAsia="Times New Roman"/>
                <w:color w:val="000000"/>
                <w:sz w:val="15"/>
                <w:szCs w:val="15"/>
              </w:rPr>
            </w:pPr>
            <w:ins w:id="1252" w:author="Balasubramanian, Ruchita" w:date="2025-08-06T09:13:00Z" w16du:dateUtc="2025-08-06T13:13:00Z">
              <w:r w:rsidRPr="001F1F6A">
                <w:rPr>
                  <w:rFonts w:eastAsia="Times New Roman"/>
                  <w:color w:val="000000"/>
                  <w:sz w:val="16"/>
                  <w:szCs w:val="16"/>
                  <w:lang w:val="en-US"/>
                </w:rPr>
                <w:t>(289 - 1,652)</w:t>
              </w:r>
            </w:ins>
          </w:p>
        </w:tc>
        <w:tc>
          <w:tcPr>
            <w:tcW w:w="994" w:type="dxa"/>
            <w:tcBorders>
              <w:top w:val="nil"/>
              <w:left w:val="single" w:sz="8" w:space="0" w:color="auto"/>
              <w:bottom w:val="single" w:sz="8" w:space="0" w:color="auto"/>
              <w:right w:val="single" w:sz="8" w:space="0" w:color="auto"/>
            </w:tcBorders>
            <w:shd w:val="clear" w:color="FF7200" w:fill="FF7200"/>
            <w:vAlign w:val="bottom"/>
          </w:tcPr>
          <w:p w14:paraId="2D8F6AB6" w14:textId="77777777" w:rsidR="00216840" w:rsidRPr="00B100BF" w:rsidRDefault="00216840" w:rsidP="003215BD">
            <w:pPr>
              <w:spacing w:line="204" w:lineRule="auto"/>
              <w:jc w:val="center"/>
              <w:rPr>
                <w:ins w:id="1253" w:author="Balasubramanian, Ruchita" w:date="2025-08-06T09:13:00Z" w16du:dateUtc="2025-08-06T13:13:00Z"/>
                <w:rFonts w:eastAsia="Times New Roman"/>
                <w:color w:val="000000"/>
                <w:sz w:val="15"/>
                <w:szCs w:val="15"/>
              </w:rPr>
            </w:pPr>
            <w:ins w:id="1254" w:author="Balasubramanian, Ruchita" w:date="2025-08-06T09:13:00Z" w16du:dateUtc="2025-08-06T13:13:00Z">
              <w:r w:rsidRPr="001F1F6A">
                <w:rPr>
                  <w:rFonts w:eastAsia="Times New Roman"/>
                  <w:color w:val="000000"/>
                  <w:sz w:val="16"/>
                  <w:szCs w:val="16"/>
                  <w:lang w:val="en-US"/>
                </w:rPr>
                <w:t>(5.6 - 30.4%)</w:t>
              </w:r>
            </w:ins>
          </w:p>
        </w:tc>
        <w:tc>
          <w:tcPr>
            <w:tcW w:w="1210" w:type="dxa"/>
            <w:gridSpan w:val="3"/>
            <w:tcBorders>
              <w:top w:val="nil"/>
              <w:left w:val="single" w:sz="8" w:space="0" w:color="auto"/>
              <w:bottom w:val="single" w:sz="8" w:space="0" w:color="auto"/>
              <w:right w:val="single" w:sz="8" w:space="0" w:color="auto"/>
            </w:tcBorders>
            <w:shd w:val="clear" w:color="FF8C00" w:fill="FF8C00"/>
            <w:vAlign w:val="bottom"/>
          </w:tcPr>
          <w:p w14:paraId="71FD8136" w14:textId="77777777" w:rsidR="00216840" w:rsidRPr="00B100BF" w:rsidRDefault="00216840" w:rsidP="003215BD">
            <w:pPr>
              <w:spacing w:line="204" w:lineRule="auto"/>
              <w:jc w:val="center"/>
              <w:rPr>
                <w:ins w:id="1255" w:author="Balasubramanian, Ruchita" w:date="2025-08-06T09:13:00Z" w16du:dateUtc="2025-08-06T13:13:00Z"/>
                <w:rFonts w:eastAsia="Times New Roman"/>
                <w:color w:val="000000"/>
                <w:sz w:val="15"/>
                <w:szCs w:val="15"/>
              </w:rPr>
            </w:pPr>
            <w:ins w:id="1256" w:author="Balasubramanian, Ruchita" w:date="2025-08-06T09:13:00Z" w16du:dateUtc="2025-08-06T13:13:00Z">
              <w:r w:rsidRPr="001F1F6A">
                <w:rPr>
                  <w:rFonts w:eastAsia="Times New Roman"/>
                  <w:color w:val="000000"/>
                  <w:sz w:val="16"/>
                  <w:szCs w:val="16"/>
                  <w:lang w:val="en-US"/>
                </w:rPr>
                <w:t>(244 - 1,330)</w:t>
              </w:r>
            </w:ins>
          </w:p>
        </w:tc>
        <w:tc>
          <w:tcPr>
            <w:tcW w:w="994" w:type="dxa"/>
            <w:tcBorders>
              <w:top w:val="nil"/>
              <w:left w:val="single" w:sz="8" w:space="0" w:color="auto"/>
              <w:bottom w:val="single" w:sz="8" w:space="0" w:color="auto"/>
              <w:right w:val="single" w:sz="8" w:space="0" w:color="auto"/>
            </w:tcBorders>
            <w:shd w:val="clear" w:color="FF8C00" w:fill="FF8C00"/>
            <w:vAlign w:val="bottom"/>
          </w:tcPr>
          <w:p w14:paraId="2552E9B2" w14:textId="77777777" w:rsidR="00216840" w:rsidRPr="00B100BF" w:rsidRDefault="00216840" w:rsidP="003215BD">
            <w:pPr>
              <w:spacing w:line="204" w:lineRule="auto"/>
              <w:jc w:val="center"/>
              <w:rPr>
                <w:ins w:id="1257" w:author="Balasubramanian, Ruchita" w:date="2025-08-06T09:13:00Z" w16du:dateUtc="2025-08-06T13:13:00Z"/>
                <w:rFonts w:eastAsia="Times New Roman"/>
                <w:color w:val="000000"/>
                <w:sz w:val="15"/>
                <w:szCs w:val="15"/>
              </w:rPr>
            </w:pPr>
            <w:ins w:id="1258" w:author="Balasubramanian, Ruchita" w:date="2025-08-06T09:13:00Z" w16du:dateUtc="2025-08-06T13:13:00Z">
              <w:r w:rsidRPr="001F1F6A">
                <w:rPr>
                  <w:rFonts w:eastAsia="Times New Roman"/>
                  <w:color w:val="000000"/>
                  <w:sz w:val="16"/>
                  <w:szCs w:val="16"/>
                  <w:lang w:val="en-US"/>
                </w:rPr>
                <w:t>(4.6 - 24.2%)</w:t>
              </w:r>
            </w:ins>
          </w:p>
        </w:tc>
        <w:tc>
          <w:tcPr>
            <w:tcW w:w="1210" w:type="dxa"/>
            <w:gridSpan w:val="3"/>
            <w:tcBorders>
              <w:top w:val="nil"/>
              <w:left w:val="single" w:sz="8" w:space="0" w:color="auto"/>
              <w:bottom w:val="single" w:sz="8" w:space="0" w:color="auto"/>
              <w:right w:val="single" w:sz="8" w:space="0" w:color="auto"/>
            </w:tcBorders>
            <w:shd w:val="clear" w:color="FFCB00" w:fill="FFCB00"/>
            <w:vAlign w:val="bottom"/>
          </w:tcPr>
          <w:p w14:paraId="78DC1120" w14:textId="77777777" w:rsidR="00216840" w:rsidRPr="00B100BF" w:rsidRDefault="00216840" w:rsidP="003215BD">
            <w:pPr>
              <w:spacing w:line="204" w:lineRule="auto"/>
              <w:jc w:val="center"/>
              <w:rPr>
                <w:ins w:id="1259" w:author="Balasubramanian, Ruchita" w:date="2025-08-06T09:13:00Z" w16du:dateUtc="2025-08-06T13:13:00Z"/>
                <w:rFonts w:eastAsia="Times New Roman"/>
                <w:color w:val="000000"/>
                <w:sz w:val="15"/>
                <w:szCs w:val="15"/>
              </w:rPr>
            </w:pPr>
            <w:ins w:id="1260" w:author="Balasubramanian, Ruchita" w:date="2025-08-06T09:13:00Z" w16du:dateUtc="2025-08-06T13:13:00Z">
              <w:r w:rsidRPr="001F1F6A">
                <w:rPr>
                  <w:rFonts w:eastAsia="Times New Roman"/>
                  <w:color w:val="000000"/>
                  <w:sz w:val="16"/>
                  <w:szCs w:val="16"/>
                  <w:lang w:val="en-US"/>
                </w:rPr>
                <w:t>(119 - 557)</w:t>
              </w:r>
            </w:ins>
          </w:p>
        </w:tc>
        <w:tc>
          <w:tcPr>
            <w:tcW w:w="994" w:type="dxa"/>
            <w:tcBorders>
              <w:top w:val="nil"/>
              <w:left w:val="single" w:sz="8" w:space="0" w:color="auto"/>
              <w:bottom w:val="single" w:sz="8" w:space="0" w:color="auto"/>
              <w:right w:val="single" w:sz="8" w:space="0" w:color="auto"/>
            </w:tcBorders>
            <w:shd w:val="clear" w:color="FFCB00" w:fill="FFCB00"/>
            <w:vAlign w:val="bottom"/>
          </w:tcPr>
          <w:p w14:paraId="2D89F30F" w14:textId="77777777" w:rsidR="00216840" w:rsidRPr="00B100BF" w:rsidRDefault="00216840" w:rsidP="003215BD">
            <w:pPr>
              <w:spacing w:line="204" w:lineRule="auto"/>
              <w:jc w:val="center"/>
              <w:rPr>
                <w:ins w:id="1261" w:author="Balasubramanian, Ruchita" w:date="2025-08-06T09:13:00Z" w16du:dateUtc="2025-08-06T13:13:00Z"/>
                <w:rFonts w:eastAsia="Times New Roman"/>
                <w:color w:val="000000"/>
                <w:sz w:val="15"/>
                <w:szCs w:val="15"/>
              </w:rPr>
            </w:pPr>
            <w:ins w:id="1262" w:author="Balasubramanian, Ruchita" w:date="2025-08-06T09:13:00Z" w16du:dateUtc="2025-08-06T13:13:00Z">
              <w:r w:rsidRPr="001F1F6A">
                <w:rPr>
                  <w:rFonts w:eastAsia="Times New Roman"/>
                  <w:color w:val="000000"/>
                  <w:sz w:val="16"/>
                  <w:szCs w:val="16"/>
                  <w:lang w:val="en-US"/>
                </w:rPr>
                <w:t>(2.3 - 10.5%)</w:t>
              </w:r>
            </w:ins>
          </w:p>
        </w:tc>
      </w:tr>
      <w:tr w:rsidR="00216840" w:rsidRPr="006E1E2E" w14:paraId="00D9D052" w14:textId="77777777" w:rsidTr="003215BD">
        <w:trPr>
          <w:trHeight w:val="144"/>
          <w:jc w:val="center"/>
          <w:ins w:id="1263" w:author="Balasubramanian, Ruchita" w:date="2025-08-06T09:13:00Z" w16du:dateUtc="2025-08-06T13: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2DB95C0" w14:textId="77777777" w:rsidR="00216840" w:rsidRPr="00811BF5" w:rsidRDefault="00216840" w:rsidP="003215BD">
            <w:pPr>
              <w:spacing w:line="204" w:lineRule="auto"/>
              <w:jc w:val="center"/>
              <w:rPr>
                <w:ins w:id="1264" w:author="Balasubramanian, Ruchita" w:date="2025-08-06T09:13:00Z" w16du:dateUtc="2025-08-06T13:13:00Z"/>
                <w:rFonts w:eastAsia="Times New Roman"/>
                <w:b/>
                <w:bCs/>
                <w:sz w:val="16"/>
                <w:szCs w:val="16"/>
                <w:lang w:val="en-US"/>
              </w:rPr>
            </w:pPr>
            <w:ins w:id="1265" w:author="Balasubramanian, Ruchita" w:date="2025-08-06T09:13:00Z" w16du:dateUtc="2025-08-06T13:13:00Z">
              <w:r w:rsidRPr="00811BF5">
                <w:rPr>
                  <w:b/>
                  <w:bCs/>
                  <w:sz w:val="16"/>
                  <w:szCs w:val="16"/>
                </w:rPr>
                <w:t>Alabama</w:t>
              </w:r>
            </w:ins>
          </w:p>
        </w:tc>
        <w:tc>
          <w:tcPr>
            <w:tcW w:w="1511" w:type="dxa"/>
            <w:gridSpan w:val="2"/>
            <w:tcBorders>
              <w:top w:val="single" w:sz="8" w:space="0" w:color="auto"/>
              <w:left w:val="nil"/>
              <w:bottom w:val="nil"/>
              <w:right w:val="single" w:sz="8" w:space="0" w:color="auto"/>
            </w:tcBorders>
            <w:shd w:val="clear" w:color="FFFFFF" w:fill="FFFFFF"/>
            <w:vAlign w:val="bottom"/>
          </w:tcPr>
          <w:p w14:paraId="0D0C9822" w14:textId="77777777" w:rsidR="00216840" w:rsidRPr="00AB48E1" w:rsidRDefault="00216840" w:rsidP="003215BD">
            <w:pPr>
              <w:spacing w:line="204" w:lineRule="auto"/>
              <w:jc w:val="center"/>
              <w:rPr>
                <w:ins w:id="1266" w:author="Balasubramanian, Ruchita" w:date="2025-08-06T09:13:00Z" w16du:dateUtc="2025-08-06T13:13:00Z"/>
                <w:sz w:val="16"/>
                <w:szCs w:val="16"/>
              </w:rPr>
            </w:pPr>
            <w:ins w:id="1267" w:author="Balasubramanian, Ruchita" w:date="2025-08-06T09:13:00Z" w16du:dateUtc="2025-08-06T13:13:00Z">
              <w:r w:rsidRPr="001F1F6A">
                <w:rPr>
                  <w:rFonts w:eastAsia="Times New Roman"/>
                  <w:color w:val="000000"/>
                  <w:sz w:val="16"/>
                  <w:szCs w:val="16"/>
                  <w:lang w:val="en-US"/>
                </w:rPr>
                <w:t>3,915</w:t>
              </w:r>
            </w:ins>
          </w:p>
        </w:tc>
        <w:tc>
          <w:tcPr>
            <w:tcW w:w="1210" w:type="dxa"/>
            <w:gridSpan w:val="3"/>
            <w:tcBorders>
              <w:top w:val="single" w:sz="8" w:space="0" w:color="auto"/>
              <w:left w:val="single" w:sz="8" w:space="0" w:color="auto"/>
              <w:bottom w:val="nil"/>
              <w:right w:val="single" w:sz="8" w:space="0" w:color="auto"/>
            </w:tcBorders>
            <w:shd w:val="clear" w:color="FF7E00" w:fill="FF7E00"/>
            <w:vAlign w:val="bottom"/>
          </w:tcPr>
          <w:p w14:paraId="3734F85D" w14:textId="77777777" w:rsidR="00216840" w:rsidRPr="00B100BF" w:rsidRDefault="00216840" w:rsidP="003215BD">
            <w:pPr>
              <w:spacing w:line="204" w:lineRule="auto"/>
              <w:jc w:val="center"/>
              <w:rPr>
                <w:ins w:id="1268" w:author="Balasubramanian, Ruchita" w:date="2025-08-06T09:13:00Z" w16du:dateUtc="2025-08-06T13:13:00Z"/>
                <w:sz w:val="15"/>
                <w:szCs w:val="15"/>
              </w:rPr>
            </w:pPr>
            <w:ins w:id="1269" w:author="Balasubramanian, Ruchita" w:date="2025-08-06T09:13:00Z" w16du:dateUtc="2025-08-06T13:13:00Z">
              <w:r w:rsidRPr="001F1F6A">
                <w:rPr>
                  <w:rFonts w:eastAsia="Times New Roman"/>
                  <w:color w:val="000000"/>
                  <w:sz w:val="16"/>
                  <w:szCs w:val="16"/>
                  <w:lang w:val="en-US"/>
                </w:rPr>
                <w:t>595</w:t>
              </w:r>
            </w:ins>
          </w:p>
        </w:tc>
        <w:tc>
          <w:tcPr>
            <w:tcW w:w="994" w:type="dxa"/>
            <w:tcBorders>
              <w:top w:val="single" w:sz="8" w:space="0" w:color="auto"/>
              <w:left w:val="single" w:sz="8" w:space="0" w:color="auto"/>
              <w:bottom w:val="nil"/>
              <w:right w:val="single" w:sz="8" w:space="0" w:color="auto"/>
            </w:tcBorders>
            <w:shd w:val="clear" w:color="FF7E00" w:fill="FF7E00"/>
            <w:vAlign w:val="bottom"/>
          </w:tcPr>
          <w:p w14:paraId="0628E17A" w14:textId="77777777" w:rsidR="00216840" w:rsidRPr="00B100BF" w:rsidRDefault="00216840" w:rsidP="003215BD">
            <w:pPr>
              <w:spacing w:line="204" w:lineRule="auto"/>
              <w:jc w:val="center"/>
              <w:rPr>
                <w:ins w:id="1270" w:author="Balasubramanian, Ruchita" w:date="2025-08-06T09:13:00Z" w16du:dateUtc="2025-08-06T13:13:00Z"/>
                <w:sz w:val="15"/>
                <w:szCs w:val="15"/>
              </w:rPr>
            </w:pPr>
            <w:ins w:id="1271" w:author="Balasubramanian, Ruchita" w:date="2025-08-06T09:13:00Z" w16du:dateUtc="2025-08-06T13:13:00Z">
              <w:r w:rsidRPr="001F1F6A">
                <w:rPr>
                  <w:rFonts w:eastAsia="Times New Roman"/>
                  <w:color w:val="000000"/>
                  <w:sz w:val="16"/>
                  <w:szCs w:val="16"/>
                  <w:lang w:val="en-US"/>
                </w:rPr>
                <w:t>15.2%</w:t>
              </w:r>
            </w:ins>
          </w:p>
        </w:tc>
        <w:tc>
          <w:tcPr>
            <w:tcW w:w="1210" w:type="dxa"/>
            <w:gridSpan w:val="3"/>
            <w:tcBorders>
              <w:top w:val="single" w:sz="8" w:space="0" w:color="auto"/>
              <w:left w:val="single" w:sz="8" w:space="0" w:color="auto"/>
              <w:bottom w:val="nil"/>
              <w:right w:val="single" w:sz="8" w:space="0" w:color="auto"/>
            </w:tcBorders>
            <w:shd w:val="clear" w:color="FF9400" w:fill="FF9400"/>
            <w:vAlign w:val="bottom"/>
          </w:tcPr>
          <w:p w14:paraId="695EC90E" w14:textId="77777777" w:rsidR="00216840" w:rsidRPr="00B100BF" w:rsidRDefault="00216840" w:rsidP="003215BD">
            <w:pPr>
              <w:spacing w:line="204" w:lineRule="auto"/>
              <w:jc w:val="center"/>
              <w:rPr>
                <w:ins w:id="1272" w:author="Balasubramanian, Ruchita" w:date="2025-08-06T09:13:00Z" w16du:dateUtc="2025-08-06T13:13:00Z"/>
                <w:sz w:val="15"/>
                <w:szCs w:val="15"/>
              </w:rPr>
            </w:pPr>
            <w:ins w:id="1273" w:author="Balasubramanian, Ruchita" w:date="2025-08-06T09:13:00Z" w16du:dateUtc="2025-08-06T13:13:00Z">
              <w:r w:rsidRPr="001F1F6A">
                <w:rPr>
                  <w:rFonts w:eastAsia="Times New Roman"/>
                  <w:color w:val="000000"/>
                  <w:sz w:val="16"/>
                  <w:szCs w:val="16"/>
                  <w:lang w:val="en-US"/>
                </w:rPr>
                <w:t>494</w:t>
              </w:r>
            </w:ins>
          </w:p>
        </w:tc>
        <w:tc>
          <w:tcPr>
            <w:tcW w:w="994" w:type="dxa"/>
            <w:tcBorders>
              <w:top w:val="single" w:sz="8" w:space="0" w:color="auto"/>
              <w:left w:val="single" w:sz="8" w:space="0" w:color="auto"/>
              <w:bottom w:val="nil"/>
              <w:right w:val="single" w:sz="8" w:space="0" w:color="auto"/>
            </w:tcBorders>
            <w:shd w:val="clear" w:color="FF9400" w:fill="FF9400"/>
            <w:vAlign w:val="bottom"/>
          </w:tcPr>
          <w:p w14:paraId="7453FFB7" w14:textId="77777777" w:rsidR="00216840" w:rsidRPr="00B100BF" w:rsidRDefault="00216840" w:rsidP="003215BD">
            <w:pPr>
              <w:spacing w:line="204" w:lineRule="auto"/>
              <w:jc w:val="center"/>
              <w:rPr>
                <w:ins w:id="1274" w:author="Balasubramanian, Ruchita" w:date="2025-08-06T09:13:00Z" w16du:dateUtc="2025-08-06T13:13:00Z"/>
                <w:sz w:val="15"/>
                <w:szCs w:val="15"/>
              </w:rPr>
            </w:pPr>
            <w:ins w:id="1275" w:author="Balasubramanian, Ruchita" w:date="2025-08-06T09:13:00Z" w16du:dateUtc="2025-08-06T13:13:00Z">
              <w:r w:rsidRPr="001F1F6A">
                <w:rPr>
                  <w:rFonts w:eastAsia="Times New Roman"/>
                  <w:color w:val="000000"/>
                  <w:sz w:val="16"/>
                  <w:szCs w:val="16"/>
                  <w:lang w:val="en-US"/>
                </w:rPr>
                <w:t>12.6%</w:t>
              </w:r>
            </w:ins>
          </w:p>
        </w:tc>
        <w:tc>
          <w:tcPr>
            <w:tcW w:w="1210" w:type="dxa"/>
            <w:gridSpan w:val="3"/>
            <w:tcBorders>
              <w:top w:val="single" w:sz="8" w:space="0" w:color="auto"/>
              <w:left w:val="single" w:sz="8" w:space="0" w:color="auto"/>
              <w:bottom w:val="nil"/>
              <w:right w:val="single" w:sz="8" w:space="0" w:color="auto"/>
            </w:tcBorders>
            <w:shd w:val="clear" w:color="FFCE00" w:fill="FFCE00"/>
            <w:vAlign w:val="bottom"/>
          </w:tcPr>
          <w:p w14:paraId="55860352" w14:textId="77777777" w:rsidR="00216840" w:rsidRPr="00B100BF" w:rsidRDefault="00216840" w:rsidP="003215BD">
            <w:pPr>
              <w:spacing w:line="204" w:lineRule="auto"/>
              <w:jc w:val="center"/>
              <w:rPr>
                <w:ins w:id="1276" w:author="Balasubramanian, Ruchita" w:date="2025-08-06T09:13:00Z" w16du:dateUtc="2025-08-06T13:13:00Z"/>
                <w:sz w:val="15"/>
                <w:szCs w:val="15"/>
              </w:rPr>
            </w:pPr>
            <w:ins w:id="1277" w:author="Balasubramanian, Ruchita" w:date="2025-08-06T09:13:00Z" w16du:dateUtc="2025-08-06T13:13:00Z">
              <w:r w:rsidRPr="001F1F6A">
                <w:rPr>
                  <w:rFonts w:eastAsia="Times New Roman"/>
                  <w:color w:val="000000"/>
                  <w:sz w:val="16"/>
                  <w:szCs w:val="16"/>
                  <w:lang w:val="en-US"/>
                </w:rPr>
                <w:t>226</w:t>
              </w:r>
            </w:ins>
          </w:p>
        </w:tc>
        <w:tc>
          <w:tcPr>
            <w:tcW w:w="994" w:type="dxa"/>
            <w:tcBorders>
              <w:top w:val="single" w:sz="8" w:space="0" w:color="auto"/>
              <w:left w:val="single" w:sz="8" w:space="0" w:color="auto"/>
              <w:bottom w:val="nil"/>
              <w:right w:val="single" w:sz="8" w:space="0" w:color="auto"/>
            </w:tcBorders>
            <w:shd w:val="clear" w:color="FFCE00" w:fill="FFCE00"/>
            <w:vAlign w:val="bottom"/>
          </w:tcPr>
          <w:p w14:paraId="113A3397" w14:textId="77777777" w:rsidR="00216840" w:rsidRPr="00B100BF" w:rsidRDefault="00216840" w:rsidP="003215BD">
            <w:pPr>
              <w:spacing w:line="204" w:lineRule="auto"/>
              <w:jc w:val="center"/>
              <w:rPr>
                <w:ins w:id="1278" w:author="Balasubramanian, Ruchita" w:date="2025-08-06T09:13:00Z" w16du:dateUtc="2025-08-06T13:13:00Z"/>
                <w:sz w:val="15"/>
                <w:szCs w:val="15"/>
              </w:rPr>
            </w:pPr>
            <w:ins w:id="1279" w:author="Balasubramanian, Ruchita" w:date="2025-08-06T09:13:00Z" w16du:dateUtc="2025-08-06T13:13:00Z">
              <w:r w:rsidRPr="001F1F6A">
                <w:rPr>
                  <w:rFonts w:eastAsia="Times New Roman"/>
                  <w:color w:val="000000"/>
                  <w:sz w:val="16"/>
                  <w:szCs w:val="16"/>
                  <w:lang w:val="en-US"/>
                </w:rPr>
                <w:t>5.8%</w:t>
              </w:r>
            </w:ins>
          </w:p>
        </w:tc>
      </w:tr>
      <w:tr w:rsidR="00216840" w:rsidRPr="006E1E2E" w14:paraId="4AF12A4C" w14:textId="77777777" w:rsidTr="003215BD">
        <w:trPr>
          <w:trHeight w:val="144"/>
          <w:jc w:val="center"/>
          <w:ins w:id="1280" w:author="Balasubramanian, Ruchita" w:date="2025-08-06T09:13:00Z" w16du:dateUtc="2025-08-06T13:13:00Z"/>
        </w:trPr>
        <w:tc>
          <w:tcPr>
            <w:tcW w:w="1123" w:type="dxa"/>
            <w:vMerge/>
            <w:tcBorders>
              <w:left w:val="single" w:sz="8" w:space="0" w:color="auto"/>
              <w:bottom w:val="single" w:sz="8" w:space="0" w:color="auto"/>
              <w:right w:val="single" w:sz="8" w:space="0" w:color="auto"/>
            </w:tcBorders>
            <w:vAlign w:val="center"/>
          </w:tcPr>
          <w:p w14:paraId="3F199090" w14:textId="77777777" w:rsidR="00216840" w:rsidRPr="00811BF5" w:rsidRDefault="00216840" w:rsidP="003215BD">
            <w:pPr>
              <w:spacing w:line="204" w:lineRule="auto"/>
              <w:jc w:val="center"/>
              <w:rPr>
                <w:ins w:id="1281"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52CBB5AF" w14:textId="77777777" w:rsidR="00216840" w:rsidRPr="00AB48E1" w:rsidRDefault="00216840" w:rsidP="003215BD">
            <w:pPr>
              <w:spacing w:line="204" w:lineRule="auto"/>
              <w:jc w:val="center"/>
              <w:rPr>
                <w:ins w:id="1282" w:author="Balasubramanian, Ruchita" w:date="2025-08-06T09:13:00Z" w16du:dateUtc="2025-08-06T13:13:00Z"/>
                <w:sz w:val="16"/>
                <w:szCs w:val="16"/>
              </w:rPr>
            </w:pPr>
            <w:ins w:id="1283" w:author="Balasubramanian, Ruchita" w:date="2025-08-06T09:13:00Z" w16du:dateUtc="2025-08-06T13:13:00Z">
              <w:r w:rsidRPr="001F1F6A">
                <w:rPr>
                  <w:rFonts w:eastAsia="Times New Roman"/>
                  <w:color w:val="000000"/>
                  <w:sz w:val="16"/>
                  <w:szCs w:val="16"/>
                  <w:lang w:val="en-US"/>
                </w:rPr>
                <w:t>(3,408 - 4,371)</w:t>
              </w:r>
            </w:ins>
          </w:p>
        </w:tc>
        <w:tc>
          <w:tcPr>
            <w:tcW w:w="1210" w:type="dxa"/>
            <w:gridSpan w:val="3"/>
            <w:tcBorders>
              <w:top w:val="nil"/>
              <w:left w:val="single" w:sz="8" w:space="0" w:color="auto"/>
              <w:bottom w:val="single" w:sz="8" w:space="0" w:color="auto"/>
              <w:right w:val="single" w:sz="8" w:space="0" w:color="auto"/>
            </w:tcBorders>
            <w:shd w:val="clear" w:color="FF7E00" w:fill="FF7E00"/>
            <w:vAlign w:val="bottom"/>
          </w:tcPr>
          <w:p w14:paraId="6C05E9EA" w14:textId="77777777" w:rsidR="00216840" w:rsidRPr="00B100BF" w:rsidRDefault="00216840" w:rsidP="003215BD">
            <w:pPr>
              <w:spacing w:line="204" w:lineRule="auto"/>
              <w:jc w:val="center"/>
              <w:rPr>
                <w:ins w:id="1284" w:author="Balasubramanian, Ruchita" w:date="2025-08-06T09:13:00Z" w16du:dateUtc="2025-08-06T13:13:00Z"/>
                <w:sz w:val="15"/>
                <w:szCs w:val="15"/>
              </w:rPr>
            </w:pPr>
            <w:ins w:id="1285" w:author="Balasubramanian, Ruchita" w:date="2025-08-06T09:13:00Z" w16du:dateUtc="2025-08-06T13:13:00Z">
              <w:r w:rsidRPr="001F1F6A">
                <w:rPr>
                  <w:rFonts w:eastAsia="Times New Roman"/>
                  <w:color w:val="000000"/>
                  <w:sz w:val="16"/>
                  <w:szCs w:val="16"/>
                  <w:lang w:val="en-US"/>
                </w:rPr>
                <w:t>(194 - 1,120)</w:t>
              </w:r>
            </w:ins>
          </w:p>
        </w:tc>
        <w:tc>
          <w:tcPr>
            <w:tcW w:w="994" w:type="dxa"/>
            <w:tcBorders>
              <w:top w:val="nil"/>
              <w:left w:val="single" w:sz="8" w:space="0" w:color="auto"/>
              <w:bottom w:val="single" w:sz="8" w:space="0" w:color="auto"/>
              <w:right w:val="single" w:sz="8" w:space="0" w:color="auto"/>
            </w:tcBorders>
            <w:shd w:val="clear" w:color="FF7E00" w:fill="FF7E00"/>
            <w:vAlign w:val="bottom"/>
          </w:tcPr>
          <w:p w14:paraId="39EBB310" w14:textId="77777777" w:rsidR="00216840" w:rsidRPr="00B100BF" w:rsidRDefault="00216840" w:rsidP="003215BD">
            <w:pPr>
              <w:spacing w:line="204" w:lineRule="auto"/>
              <w:jc w:val="center"/>
              <w:rPr>
                <w:ins w:id="1286" w:author="Balasubramanian, Ruchita" w:date="2025-08-06T09:13:00Z" w16du:dateUtc="2025-08-06T13:13:00Z"/>
                <w:sz w:val="15"/>
                <w:szCs w:val="15"/>
              </w:rPr>
            </w:pPr>
            <w:ins w:id="1287" w:author="Balasubramanian, Ruchita" w:date="2025-08-06T09:13:00Z" w16du:dateUtc="2025-08-06T13:13:00Z">
              <w:r w:rsidRPr="001F1F6A">
                <w:rPr>
                  <w:rFonts w:eastAsia="Times New Roman"/>
                  <w:color w:val="000000"/>
                  <w:sz w:val="16"/>
                  <w:szCs w:val="16"/>
                  <w:lang w:val="en-US"/>
                </w:rPr>
                <w:t>(5.1 - 28.1%)</w:t>
              </w:r>
            </w:ins>
          </w:p>
        </w:tc>
        <w:tc>
          <w:tcPr>
            <w:tcW w:w="1210" w:type="dxa"/>
            <w:gridSpan w:val="3"/>
            <w:tcBorders>
              <w:top w:val="nil"/>
              <w:left w:val="single" w:sz="8" w:space="0" w:color="auto"/>
              <w:bottom w:val="single" w:sz="8" w:space="0" w:color="auto"/>
              <w:right w:val="single" w:sz="8" w:space="0" w:color="auto"/>
            </w:tcBorders>
            <w:shd w:val="clear" w:color="FF9400" w:fill="FF9400"/>
            <w:vAlign w:val="bottom"/>
          </w:tcPr>
          <w:p w14:paraId="22414CCC" w14:textId="77777777" w:rsidR="00216840" w:rsidRPr="00B100BF" w:rsidRDefault="00216840" w:rsidP="003215BD">
            <w:pPr>
              <w:spacing w:line="204" w:lineRule="auto"/>
              <w:jc w:val="center"/>
              <w:rPr>
                <w:ins w:id="1288" w:author="Balasubramanian, Ruchita" w:date="2025-08-06T09:13:00Z" w16du:dateUtc="2025-08-06T13:13:00Z"/>
                <w:sz w:val="15"/>
                <w:szCs w:val="15"/>
              </w:rPr>
            </w:pPr>
            <w:ins w:id="1289" w:author="Balasubramanian, Ruchita" w:date="2025-08-06T09:13:00Z" w16du:dateUtc="2025-08-06T13:13:00Z">
              <w:r w:rsidRPr="001F1F6A">
                <w:rPr>
                  <w:rFonts w:eastAsia="Times New Roman"/>
                  <w:color w:val="000000"/>
                  <w:sz w:val="16"/>
                  <w:szCs w:val="16"/>
                  <w:lang w:val="en-US"/>
                </w:rPr>
                <w:t>(167 - 915)</w:t>
              </w:r>
            </w:ins>
          </w:p>
        </w:tc>
        <w:tc>
          <w:tcPr>
            <w:tcW w:w="994" w:type="dxa"/>
            <w:tcBorders>
              <w:top w:val="nil"/>
              <w:left w:val="single" w:sz="8" w:space="0" w:color="auto"/>
              <w:bottom w:val="single" w:sz="8" w:space="0" w:color="auto"/>
              <w:right w:val="single" w:sz="8" w:space="0" w:color="auto"/>
            </w:tcBorders>
            <w:shd w:val="clear" w:color="FF9400" w:fill="FF9400"/>
            <w:vAlign w:val="bottom"/>
          </w:tcPr>
          <w:p w14:paraId="3E2BFBBC" w14:textId="77777777" w:rsidR="00216840" w:rsidRPr="00B100BF" w:rsidRDefault="00216840" w:rsidP="003215BD">
            <w:pPr>
              <w:spacing w:line="204" w:lineRule="auto"/>
              <w:jc w:val="center"/>
              <w:rPr>
                <w:ins w:id="1290" w:author="Balasubramanian, Ruchita" w:date="2025-08-06T09:13:00Z" w16du:dateUtc="2025-08-06T13:13:00Z"/>
                <w:sz w:val="15"/>
                <w:szCs w:val="15"/>
              </w:rPr>
            </w:pPr>
            <w:ins w:id="1291" w:author="Balasubramanian, Ruchita" w:date="2025-08-06T09:13:00Z" w16du:dateUtc="2025-08-06T13:13:00Z">
              <w:r w:rsidRPr="001F1F6A">
                <w:rPr>
                  <w:rFonts w:eastAsia="Times New Roman"/>
                  <w:color w:val="000000"/>
                  <w:sz w:val="16"/>
                  <w:szCs w:val="16"/>
                  <w:lang w:val="en-US"/>
                </w:rPr>
                <w:t>(4.4 - 22.8%)</w:t>
              </w:r>
            </w:ins>
          </w:p>
        </w:tc>
        <w:tc>
          <w:tcPr>
            <w:tcW w:w="1210" w:type="dxa"/>
            <w:gridSpan w:val="3"/>
            <w:tcBorders>
              <w:top w:val="nil"/>
              <w:left w:val="single" w:sz="8" w:space="0" w:color="auto"/>
              <w:bottom w:val="single" w:sz="8" w:space="0" w:color="auto"/>
              <w:right w:val="single" w:sz="8" w:space="0" w:color="auto"/>
            </w:tcBorders>
            <w:shd w:val="clear" w:color="FFCE00" w:fill="FFCE00"/>
            <w:vAlign w:val="bottom"/>
          </w:tcPr>
          <w:p w14:paraId="38653C08" w14:textId="77777777" w:rsidR="00216840" w:rsidRPr="00B100BF" w:rsidRDefault="00216840" w:rsidP="003215BD">
            <w:pPr>
              <w:spacing w:line="204" w:lineRule="auto"/>
              <w:jc w:val="center"/>
              <w:rPr>
                <w:ins w:id="1292" w:author="Balasubramanian, Ruchita" w:date="2025-08-06T09:13:00Z" w16du:dateUtc="2025-08-06T13:13:00Z"/>
                <w:sz w:val="15"/>
                <w:szCs w:val="15"/>
              </w:rPr>
            </w:pPr>
            <w:ins w:id="1293" w:author="Balasubramanian, Ruchita" w:date="2025-08-06T09:13:00Z" w16du:dateUtc="2025-08-06T13:13:00Z">
              <w:r w:rsidRPr="001F1F6A">
                <w:rPr>
                  <w:rFonts w:eastAsia="Times New Roman"/>
                  <w:color w:val="000000"/>
                  <w:sz w:val="16"/>
                  <w:szCs w:val="16"/>
                  <w:lang w:val="en-US"/>
                </w:rPr>
                <w:t>(83 - 397)</w:t>
              </w:r>
            </w:ins>
          </w:p>
        </w:tc>
        <w:tc>
          <w:tcPr>
            <w:tcW w:w="994" w:type="dxa"/>
            <w:tcBorders>
              <w:top w:val="nil"/>
              <w:left w:val="single" w:sz="8" w:space="0" w:color="auto"/>
              <w:bottom w:val="single" w:sz="8" w:space="0" w:color="auto"/>
              <w:right w:val="single" w:sz="8" w:space="0" w:color="auto"/>
            </w:tcBorders>
            <w:shd w:val="clear" w:color="FFCE00" w:fill="FFCE00"/>
            <w:vAlign w:val="bottom"/>
          </w:tcPr>
          <w:p w14:paraId="1EBCC57E" w14:textId="77777777" w:rsidR="00216840" w:rsidRPr="00B100BF" w:rsidRDefault="00216840" w:rsidP="003215BD">
            <w:pPr>
              <w:spacing w:line="204" w:lineRule="auto"/>
              <w:jc w:val="center"/>
              <w:rPr>
                <w:ins w:id="1294" w:author="Balasubramanian, Ruchita" w:date="2025-08-06T09:13:00Z" w16du:dateUtc="2025-08-06T13:13:00Z"/>
                <w:sz w:val="15"/>
                <w:szCs w:val="15"/>
              </w:rPr>
            </w:pPr>
            <w:ins w:id="1295" w:author="Balasubramanian, Ruchita" w:date="2025-08-06T09:13:00Z" w16du:dateUtc="2025-08-06T13:13:00Z">
              <w:r w:rsidRPr="001F1F6A">
                <w:rPr>
                  <w:rFonts w:eastAsia="Times New Roman"/>
                  <w:color w:val="000000"/>
                  <w:sz w:val="16"/>
                  <w:szCs w:val="16"/>
                  <w:lang w:val="en-US"/>
                </w:rPr>
                <w:t>(2.2 - 9.9%)</w:t>
              </w:r>
            </w:ins>
          </w:p>
        </w:tc>
      </w:tr>
      <w:tr w:rsidR="00216840" w:rsidRPr="006E1E2E" w14:paraId="2051FAF8" w14:textId="77777777" w:rsidTr="003215BD">
        <w:trPr>
          <w:trHeight w:val="144"/>
          <w:jc w:val="center"/>
          <w:ins w:id="1296" w:author="Balasubramanian, Ruchita" w:date="2025-08-06T09:13:00Z" w16du:dateUtc="2025-08-06T13: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20F06FF1" w14:textId="77777777" w:rsidR="00216840" w:rsidRPr="00811BF5" w:rsidRDefault="00216840" w:rsidP="003215BD">
            <w:pPr>
              <w:spacing w:line="204" w:lineRule="auto"/>
              <w:jc w:val="center"/>
              <w:rPr>
                <w:ins w:id="1297" w:author="Balasubramanian, Ruchita" w:date="2025-08-06T09:13:00Z" w16du:dateUtc="2025-08-06T13:13:00Z"/>
                <w:b/>
                <w:bCs/>
                <w:sz w:val="16"/>
                <w:szCs w:val="16"/>
              </w:rPr>
            </w:pPr>
            <w:ins w:id="1298" w:author="Balasubramanian, Ruchita" w:date="2025-08-06T09:13:00Z" w16du:dateUtc="2025-08-06T13:13:00Z">
              <w:r w:rsidRPr="00811BF5">
                <w:rPr>
                  <w:rFonts w:eastAsia="Times New Roman"/>
                  <w:b/>
                  <w:bCs/>
                  <w:sz w:val="16"/>
                  <w:szCs w:val="16"/>
                  <w:lang w:val="en-US"/>
                </w:rPr>
                <w:t>Arizona</w:t>
              </w:r>
            </w:ins>
          </w:p>
        </w:tc>
        <w:tc>
          <w:tcPr>
            <w:tcW w:w="1511" w:type="dxa"/>
            <w:gridSpan w:val="2"/>
            <w:tcBorders>
              <w:top w:val="single" w:sz="8" w:space="0" w:color="auto"/>
              <w:left w:val="nil"/>
              <w:bottom w:val="nil"/>
              <w:right w:val="single" w:sz="8" w:space="0" w:color="auto"/>
            </w:tcBorders>
            <w:shd w:val="clear" w:color="FFFFFF" w:fill="FFFFFF"/>
            <w:vAlign w:val="bottom"/>
          </w:tcPr>
          <w:p w14:paraId="43032B38" w14:textId="77777777" w:rsidR="00216840" w:rsidRPr="00AB48E1" w:rsidRDefault="00216840" w:rsidP="003215BD">
            <w:pPr>
              <w:spacing w:line="204" w:lineRule="auto"/>
              <w:jc w:val="center"/>
              <w:rPr>
                <w:ins w:id="1299" w:author="Balasubramanian, Ruchita" w:date="2025-08-06T09:13:00Z" w16du:dateUtc="2025-08-06T13:13:00Z"/>
                <w:sz w:val="16"/>
                <w:szCs w:val="16"/>
              </w:rPr>
            </w:pPr>
            <w:ins w:id="1300" w:author="Balasubramanian, Ruchita" w:date="2025-08-06T09:13:00Z" w16du:dateUtc="2025-08-06T13:13:00Z">
              <w:r w:rsidRPr="001F1F6A">
                <w:rPr>
                  <w:rFonts w:eastAsia="Times New Roman"/>
                  <w:color w:val="000000"/>
                  <w:sz w:val="16"/>
                  <w:szCs w:val="16"/>
                  <w:lang w:val="en-US"/>
                </w:rPr>
                <w:t>3,854</w:t>
              </w:r>
            </w:ins>
          </w:p>
        </w:tc>
        <w:tc>
          <w:tcPr>
            <w:tcW w:w="1210" w:type="dxa"/>
            <w:gridSpan w:val="3"/>
            <w:tcBorders>
              <w:top w:val="single" w:sz="8" w:space="0" w:color="auto"/>
              <w:left w:val="single" w:sz="8" w:space="0" w:color="auto"/>
              <w:bottom w:val="nil"/>
              <w:right w:val="single" w:sz="8" w:space="0" w:color="auto"/>
            </w:tcBorders>
            <w:shd w:val="clear" w:color="FF9600" w:fill="FF9600"/>
            <w:vAlign w:val="bottom"/>
          </w:tcPr>
          <w:p w14:paraId="6B9DE5CC" w14:textId="77777777" w:rsidR="00216840" w:rsidRPr="00B100BF" w:rsidRDefault="00216840" w:rsidP="003215BD">
            <w:pPr>
              <w:spacing w:line="204" w:lineRule="auto"/>
              <w:jc w:val="center"/>
              <w:rPr>
                <w:ins w:id="1301" w:author="Balasubramanian, Ruchita" w:date="2025-08-06T09:13:00Z" w16du:dateUtc="2025-08-06T13:13:00Z"/>
                <w:sz w:val="15"/>
                <w:szCs w:val="15"/>
              </w:rPr>
            </w:pPr>
            <w:ins w:id="1302" w:author="Balasubramanian, Ruchita" w:date="2025-08-06T09:13:00Z" w16du:dateUtc="2025-08-06T13:13:00Z">
              <w:r w:rsidRPr="001F1F6A">
                <w:rPr>
                  <w:rFonts w:eastAsia="Times New Roman"/>
                  <w:color w:val="000000"/>
                  <w:sz w:val="16"/>
                  <w:szCs w:val="16"/>
                  <w:lang w:val="en-US"/>
                </w:rPr>
                <w:t>474</w:t>
              </w:r>
            </w:ins>
          </w:p>
        </w:tc>
        <w:tc>
          <w:tcPr>
            <w:tcW w:w="994" w:type="dxa"/>
            <w:tcBorders>
              <w:top w:val="single" w:sz="8" w:space="0" w:color="auto"/>
              <w:left w:val="single" w:sz="8" w:space="0" w:color="auto"/>
              <w:bottom w:val="nil"/>
              <w:right w:val="single" w:sz="8" w:space="0" w:color="auto"/>
            </w:tcBorders>
            <w:shd w:val="clear" w:color="FF9600" w:fill="FF9600"/>
            <w:vAlign w:val="bottom"/>
          </w:tcPr>
          <w:p w14:paraId="2385B6E0" w14:textId="77777777" w:rsidR="00216840" w:rsidRPr="00B100BF" w:rsidRDefault="00216840" w:rsidP="003215BD">
            <w:pPr>
              <w:spacing w:line="204" w:lineRule="auto"/>
              <w:jc w:val="center"/>
              <w:rPr>
                <w:ins w:id="1303" w:author="Balasubramanian, Ruchita" w:date="2025-08-06T09:13:00Z" w16du:dateUtc="2025-08-06T13:13:00Z"/>
                <w:sz w:val="15"/>
                <w:szCs w:val="15"/>
              </w:rPr>
            </w:pPr>
            <w:ins w:id="1304" w:author="Balasubramanian, Ruchita" w:date="2025-08-06T09:13:00Z" w16du:dateUtc="2025-08-06T13:13:00Z">
              <w:r w:rsidRPr="001F1F6A">
                <w:rPr>
                  <w:rFonts w:eastAsia="Times New Roman"/>
                  <w:color w:val="000000"/>
                  <w:sz w:val="16"/>
                  <w:szCs w:val="16"/>
                  <w:lang w:val="en-US"/>
                </w:rPr>
                <w:t>12.3%</w:t>
              </w:r>
            </w:ins>
          </w:p>
        </w:tc>
        <w:tc>
          <w:tcPr>
            <w:tcW w:w="1210" w:type="dxa"/>
            <w:gridSpan w:val="3"/>
            <w:tcBorders>
              <w:top w:val="single" w:sz="8" w:space="0" w:color="auto"/>
              <w:left w:val="single" w:sz="8" w:space="0" w:color="auto"/>
              <w:bottom w:val="nil"/>
              <w:right w:val="single" w:sz="8" w:space="0" w:color="auto"/>
            </w:tcBorders>
            <w:shd w:val="clear" w:color="FFAB00" w:fill="FFAB00"/>
            <w:vAlign w:val="bottom"/>
          </w:tcPr>
          <w:p w14:paraId="5BC57B47" w14:textId="77777777" w:rsidR="00216840" w:rsidRPr="00B100BF" w:rsidRDefault="00216840" w:rsidP="003215BD">
            <w:pPr>
              <w:spacing w:line="204" w:lineRule="auto"/>
              <w:jc w:val="center"/>
              <w:rPr>
                <w:ins w:id="1305" w:author="Balasubramanian, Ruchita" w:date="2025-08-06T09:13:00Z" w16du:dateUtc="2025-08-06T13:13:00Z"/>
                <w:sz w:val="15"/>
                <w:szCs w:val="15"/>
              </w:rPr>
            </w:pPr>
            <w:ins w:id="1306" w:author="Balasubramanian, Ruchita" w:date="2025-08-06T09:13:00Z" w16du:dateUtc="2025-08-06T13:13:00Z">
              <w:r w:rsidRPr="001F1F6A">
                <w:rPr>
                  <w:rFonts w:eastAsia="Times New Roman"/>
                  <w:color w:val="000000"/>
                  <w:sz w:val="16"/>
                  <w:szCs w:val="16"/>
                  <w:lang w:val="en-US"/>
                </w:rPr>
                <w:t>382</w:t>
              </w:r>
            </w:ins>
          </w:p>
        </w:tc>
        <w:tc>
          <w:tcPr>
            <w:tcW w:w="994" w:type="dxa"/>
            <w:tcBorders>
              <w:top w:val="single" w:sz="8" w:space="0" w:color="auto"/>
              <w:left w:val="single" w:sz="8" w:space="0" w:color="auto"/>
              <w:bottom w:val="nil"/>
              <w:right w:val="single" w:sz="8" w:space="0" w:color="auto"/>
            </w:tcBorders>
            <w:shd w:val="clear" w:color="FFAB00" w:fill="FFAB00"/>
            <w:vAlign w:val="bottom"/>
          </w:tcPr>
          <w:p w14:paraId="42172CB5" w14:textId="77777777" w:rsidR="00216840" w:rsidRPr="00B100BF" w:rsidRDefault="00216840" w:rsidP="003215BD">
            <w:pPr>
              <w:spacing w:line="204" w:lineRule="auto"/>
              <w:jc w:val="center"/>
              <w:rPr>
                <w:ins w:id="1307" w:author="Balasubramanian, Ruchita" w:date="2025-08-06T09:13:00Z" w16du:dateUtc="2025-08-06T13:13:00Z"/>
                <w:sz w:val="15"/>
                <w:szCs w:val="15"/>
              </w:rPr>
            </w:pPr>
            <w:ins w:id="1308" w:author="Balasubramanian, Ruchita" w:date="2025-08-06T09:13:00Z" w16du:dateUtc="2025-08-06T13:13:00Z">
              <w:r w:rsidRPr="001F1F6A">
                <w:rPr>
                  <w:rFonts w:eastAsia="Times New Roman"/>
                  <w:color w:val="000000"/>
                  <w:sz w:val="16"/>
                  <w:szCs w:val="16"/>
                  <w:lang w:val="en-US"/>
                </w:rPr>
                <w:t>9.9%</w:t>
              </w:r>
            </w:ins>
          </w:p>
        </w:tc>
        <w:tc>
          <w:tcPr>
            <w:tcW w:w="1210" w:type="dxa"/>
            <w:gridSpan w:val="3"/>
            <w:tcBorders>
              <w:top w:val="single" w:sz="8" w:space="0" w:color="auto"/>
              <w:left w:val="single" w:sz="8" w:space="0" w:color="auto"/>
              <w:bottom w:val="nil"/>
              <w:right w:val="single" w:sz="8" w:space="0" w:color="auto"/>
            </w:tcBorders>
            <w:shd w:val="clear" w:color="FFD900" w:fill="FFD900"/>
            <w:vAlign w:val="bottom"/>
          </w:tcPr>
          <w:p w14:paraId="0E1AF466" w14:textId="77777777" w:rsidR="00216840" w:rsidRPr="00B100BF" w:rsidRDefault="00216840" w:rsidP="003215BD">
            <w:pPr>
              <w:spacing w:line="204" w:lineRule="auto"/>
              <w:jc w:val="center"/>
              <w:rPr>
                <w:ins w:id="1309" w:author="Balasubramanian, Ruchita" w:date="2025-08-06T09:13:00Z" w16du:dateUtc="2025-08-06T13:13:00Z"/>
                <w:sz w:val="15"/>
                <w:szCs w:val="15"/>
              </w:rPr>
            </w:pPr>
            <w:ins w:id="1310" w:author="Balasubramanian, Ruchita" w:date="2025-08-06T09:13:00Z" w16du:dateUtc="2025-08-06T13:13:00Z">
              <w:r w:rsidRPr="001F1F6A">
                <w:rPr>
                  <w:rFonts w:eastAsia="Times New Roman"/>
                  <w:color w:val="000000"/>
                  <w:sz w:val="16"/>
                  <w:szCs w:val="16"/>
                  <w:lang w:val="en-US"/>
                </w:rPr>
                <w:t>173</w:t>
              </w:r>
            </w:ins>
          </w:p>
        </w:tc>
        <w:tc>
          <w:tcPr>
            <w:tcW w:w="994" w:type="dxa"/>
            <w:tcBorders>
              <w:top w:val="single" w:sz="8" w:space="0" w:color="auto"/>
              <w:left w:val="single" w:sz="8" w:space="0" w:color="auto"/>
              <w:bottom w:val="nil"/>
              <w:right w:val="single" w:sz="8" w:space="0" w:color="auto"/>
            </w:tcBorders>
            <w:shd w:val="clear" w:color="FFD900" w:fill="FFD900"/>
            <w:vAlign w:val="bottom"/>
          </w:tcPr>
          <w:p w14:paraId="3B1E9BF6" w14:textId="77777777" w:rsidR="00216840" w:rsidRPr="00B100BF" w:rsidRDefault="00216840" w:rsidP="003215BD">
            <w:pPr>
              <w:spacing w:line="204" w:lineRule="auto"/>
              <w:jc w:val="center"/>
              <w:rPr>
                <w:ins w:id="1311" w:author="Balasubramanian, Ruchita" w:date="2025-08-06T09:13:00Z" w16du:dateUtc="2025-08-06T13:13:00Z"/>
                <w:sz w:val="15"/>
                <w:szCs w:val="15"/>
              </w:rPr>
            </w:pPr>
            <w:ins w:id="1312" w:author="Balasubramanian, Ruchita" w:date="2025-08-06T09:13:00Z" w16du:dateUtc="2025-08-06T13:13:00Z">
              <w:r w:rsidRPr="001F1F6A">
                <w:rPr>
                  <w:rFonts w:eastAsia="Times New Roman"/>
                  <w:color w:val="000000"/>
                  <w:sz w:val="16"/>
                  <w:szCs w:val="16"/>
                  <w:lang w:val="en-US"/>
                </w:rPr>
                <w:t>4.5%</w:t>
              </w:r>
            </w:ins>
          </w:p>
        </w:tc>
      </w:tr>
      <w:tr w:rsidR="00216840" w:rsidRPr="006E1E2E" w14:paraId="60180551" w14:textId="77777777" w:rsidTr="003215BD">
        <w:trPr>
          <w:trHeight w:val="144"/>
          <w:jc w:val="center"/>
          <w:ins w:id="1313" w:author="Balasubramanian, Ruchita" w:date="2025-08-06T09:13:00Z" w16du:dateUtc="2025-08-06T13:13:00Z"/>
        </w:trPr>
        <w:tc>
          <w:tcPr>
            <w:tcW w:w="1123" w:type="dxa"/>
            <w:vMerge/>
            <w:tcBorders>
              <w:left w:val="single" w:sz="8" w:space="0" w:color="auto"/>
              <w:bottom w:val="single" w:sz="8" w:space="0" w:color="auto"/>
              <w:right w:val="single" w:sz="8" w:space="0" w:color="auto"/>
            </w:tcBorders>
            <w:vAlign w:val="center"/>
          </w:tcPr>
          <w:p w14:paraId="0415C454" w14:textId="77777777" w:rsidR="00216840" w:rsidRPr="00811BF5" w:rsidRDefault="00216840" w:rsidP="003215BD">
            <w:pPr>
              <w:spacing w:line="204" w:lineRule="auto"/>
              <w:jc w:val="center"/>
              <w:rPr>
                <w:ins w:id="1314"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521981E3" w14:textId="77777777" w:rsidR="00216840" w:rsidRPr="00AB48E1" w:rsidRDefault="00216840" w:rsidP="003215BD">
            <w:pPr>
              <w:spacing w:line="204" w:lineRule="auto"/>
              <w:jc w:val="center"/>
              <w:rPr>
                <w:ins w:id="1315" w:author="Balasubramanian, Ruchita" w:date="2025-08-06T09:13:00Z" w16du:dateUtc="2025-08-06T13:13:00Z"/>
                <w:sz w:val="16"/>
                <w:szCs w:val="16"/>
              </w:rPr>
            </w:pPr>
            <w:ins w:id="1316" w:author="Balasubramanian, Ruchita" w:date="2025-08-06T09:13:00Z" w16du:dateUtc="2025-08-06T13:13:00Z">
              <w:r w:rsidRPr="001F1F6A">
                <w:rPr>
                  <w:rFonts w:eastAsia="Times New Roman"/>
                  <w:color w:val="000000"/>
                  <w:sz w:val="16"/>
                  <w:szCs w:val="16"/>
                  <w:lang w:val="en-US"/>
                </w:rPr>
                <w:t>(3,254 - 4,532)</w:t>
              </w:r>
            </w:ins>
          </w:p>
        </w:tc>
        <w:tc>
          <w:tcPr>
            <w:tcW w:w="1210" w:type="dxa"/>
            <w:gridSpan w:val="3"/>
            <w:tcBorders>
              <w:top w:val="nil"/>
              <w:left w:val="single" w:sz="8" w:space="0" w:color="auto"/>
              <w:bottom w:val="single" w:sz="8" w:space="0" w:color="auto"/>
              <w:right w:val="single" w:sz="8" w:space="0" w:color="auto"/>
            </w:tcBorders>
            <w:shd w:val="clear" w:color="FF9600" w:fill="FF9600"/>
            <w:vAlign w:val="bottom"/>
          </w:tcPr>
          <w:p w14:paraId="3798C439" w14:textId="77777777" w:rsidR="00216840" w:rsidRPr="00B100BF" w:rsidRDefault="00216840" w:rsidP="003215BD">
            <w:pPr>
              <w:spacing w:line="204" w:lineRule="auto"/>
              <w:jc w:val="center"/>
              <w:rPr>
                <w:ins w:id="1317" w:author="Balasubramanian, Ruchita" w:date="2025-08-06T09:13:00Z" w16du:dateUtc="2025-08-06T13:13:00Z"/>
                <w:sz w:val="15"/>
                <w:szCs w:val="15"/>
              </w:rPr>
            </w:pPr>
            <w:ins w:id="1318" w:author="Balasubramanian, Ruchita" w:date="2025-08-06T09:13:00Z" w16du:dateUtc="2025-08-06T13:13:00Z">
              <w:r w:rsidRPr="001F1F6A">
                <w:rPr>
                  <w:rFonts w:eastAsia="Times New Roman"/>
                  <w:color w:val="000000"/>
                  <w:sz w:val="16"/>
                  <w:szCs w:val="16"/>
                  <w:lang w:val="en-US"/>
                </w:rPr>
                <w:t>(161 - 904)</w:t>
              </w:r>
            </w:ins>
          </w:p>
        </w:tc>
        <w:tc>
          <w:tcPr>
            <w:tcW w:w="994" w:type="dxa"/>
            <w:tcBorders>
              <w:top w:val="nil"/>
              <w:left w:val="single" w:sz="8" w:space="0" w:color="auto"/>
              <w:bottom w:val="single" w:sz="8" w:space="0" w:color="auto"/>
              <w:right w:val="single" w:sz="8" w:space="0" w:color="auto"/>
            </w:tcBorders>
            <w:shd w:val="clear" w:color="FF9600" w:fill="FF9600"/>
            <w:vAlign w:val="bottom"/>
          </w:tcPr>
          <w:p w14:paraId="7AAC819D" w14:textId="77777777" w:rsidR="00216840" w:rsidRPr="00B100BF" w:rsidRDefault="00216840" w:rsidP="003215BD">
            <w:pPr>
              <w:spacing w:line="204" w:lineRule="auto"/>
              <w:jc w:val="center"/>
              <w:rPr>
                <w:ins w:id="1319" w:author="Balasubramanian, Ruchita" w:date="2025-08-06T09:13:00Z" w16du:dateUtc="2025-08-06T13:13:00Z"/>
                <w:sz w:val="15"/>
                <w:szCs w:val="15"/>
              </w:rPr>
            </w:pPr>
            <w:ins w:id="1320" w:author="Balasubramanian, Ruchita" w:date="2025-08-06T09:13:00Z" w16du:dateUtc="2025-08-06T13:13:00Z">
              <w:r w:rsidRPr="001F1F6A">
                <w:rPr>
                  <w:rFonts w:eastAsia="Times New Roman"/>
                  <w:color w:val="000000"/>
                  <w:sz w:val="16"/>
                  <w:szCs w:val="16"/>
                  <w:lang w:val="en-US"/>
                </w:rPr>
                <w:t>(4.1 - 22.8%)</w:t>
              </w:r>
            </w:ins>
          </w:p>
        </w:tc>
        <w:tc>
          <w:tcPr>
            <w:tcW w:w="1210" w:type="dxa"/>
            <w:gridSpan w:val="3"/>
            <w:tcBorders>
              <w:top w:val="nil"/>
              <w:left w:val="single" w:sz="8" w:space="0" w:color="auto"/>
              <w:bottom w:val="single" w:sz="8" w:space="0" w:color="auto"/>
              <w:right w:val="single" w:sz="8" w:space="0" w:color="auto"/>
            </w:tcBorders>
            <w:shd w:val="clear" w:color="FFAB00" w:fill="FFAB00"/>
            <w:vAlign w:val="bottom"/>
          </w:tcPr>
          <w:p w14:paraId="46F56C1B" w14:textId="77777777" w:rsidR="00216840" w:rsidRPr="00B100BF" w:rsidRDefault="00216840" w:rsidP="003215BD">
            <w:pPr>
              <w:spacing w:line="204" w:lineRule="auto"/>
              <w:jc w:val="center"/>
              <w:rPr>
                <w:ins w:id="1321" w:author="Balasubramanian, Ruchita" w:date="2025-08-06T09:13:00Z" w16du:dateUtc="2025-08-06T13:13:00Z"/>
                <w:sz w:val="15"/>
                <w:szCs w:val="15"/>
              </w:rPr>
            </w:pPr>
            <w:ins w:id="1322" w:author="Balasubramanian, Ruchita" w:date="2025-08-06T09:13:00Z" w16du:dateUtc="2025-08-06T13:13:00Z">
              <w:r w:rsidRPr="001F1F6A">
                <w:rPr>
                  <w:rFonts w:eastAsia="Times New Roman"/>
                  <w:color w:val="000000"/>
                  <w:sz w:val="16"/>
                  <w:szCs w:val="16"/>
                  <w:lang w:val="en-US"/>
                </w:rPr>
                <w:t>(134 - 715)</w:t>
              </w:r>
            </w:ins>
          </w:p>
        </w:tc>
        <w:tc>
          <w:tcPr>
            <w:tcW w:w="994" w:type="dxa"/>
            <w:tcBorders>
              <w:top w:val="nil"/>
              <w:left w:val="single" w:sz="8" w:space="0" w:color="auto"/>
              <w:bottom w:val="single" w:sz="8" w:space="0" w:color="auto"/>
              <w:right w:val="single" w:sz="8" w:space="0" w:color="auto"/>
            </w:tcBorders>
            <w:shd w:val="clear" w:color="FFAB00" w:fill="FFAB00"/>
            <w:vAlign w:val="bottom"/>
          </w:tcPr>
          <w:p w14:paraId="50411C41" w14:textId="77777777" w:rsidR="00216840" w:rsidRPr="00B100BF" w:rsidRDefault="00216840" w:rsidP="003215BD">
            <w:pPr>
              <w:spacing w:line="204" w:lineRule="auto"/>
              <w:jc w:val="center"/>
              <w:rPr>
                <w:ins w:id="1323" w:author="Balasubramanian, Ruchita" w:date="2025-08-06T09:13:00Z" w16du:dateUtc="2025-08-06T13:13:00Z"/>
                <w:sz w:val="15"/>
                <w:szCs w:val="15"/>
              </w:rPr>
            </w:pPr>
            <w:ins w:id="1324" w:author="Balasubramanian, Ruchita" w:date="2025-08-06T09:13:00Z" w16du:dateUtc="2025-08-06T13:13:00Z">
              <w:r w:rsidRPr="001F1F6A">
                <w:rPr>
                  <w:rFonts w:eastAsia="Times New Roman"/>
                  <w:color w:val="000000"/>
                  <w:sz w:val="16"/>
                  <w:szCs w:val="16"/>
                  <w:lang w:val="en-US"/>
                </w:rPr>
                <w:t>(3.3 - 17.9%)</w:t>
              </w:r>
            </w:ins>
          </w:p>
        </w:tc>
        <w:tc>
          <w:tcPr>
            <w:tcW w:w="1210" w:type="dxa"/>
            <w:gridSpan w:val="3"/>
            <w:tcBorders>
              <w:top w:val="nil"/>
              <w:left w:val="single" w:sz="8" w:space="0" w:color="auto"/>
              <w:bottom w:val="single" w:sz="8" w:space="0" w:color="auto"/>
              <w:right w:val="single" w:sz="8" w:space="0" w:color="auto"/>
            </w:tcBorders>
            <w:shd w:val="clear" w:color="FFD900" w:fill="FFD900"/>
            <w:vAlign w:val="bottom"/>
          </w:tcPr>
          <w:p w14:paraId="6CE5B849" w14:textId="77777777" w:rsidR="00216840" w:rsidRPr="00B100BF" w:rsidRDefault="00216840" w:rsidP="003215BD">
            <w:pPr>
              <w:spacing w:line="204" w:lineRule="auto"/>
              <w:jc w:val="center"/>
              <w:rPr>
                <w:ins w:id="1325" w:author="Balasubramanian, Ruchita" w:date="2025-08-06T09:13:00Z" w16du:dateUtc="2025-08-06T13:13:00Z"/>
                <w:sz w:val="15"/>
                <w:szCs w:val="15"/>
              </w:rPr>
            </w:pPr>
            <w:ins w:id="1326" w:author="Balasubramanian, Ruchita" w:date="2025-08-06T09:13:00Z" w16du:dateUtc="2025-08-06T13:13:00Z">
              <w:r w:rsidRPr="001F1F6A">
                <w:rPr>
                  <w:rFonts w:eastAsia="Times New Roman"/>
                  <w:color w:val="000000"/>
                  <w:sz w:val="16"/>
                  <w:szCs w:val="16"/>
                  <w:lang w:val="en-US"/>
                </w:rPr>
                <w:t>(65 - 300)</w:t>
              </w:r>
            </w:ins>
          </w:p>
        </w:tc>
        <w:tc>
          <w:tcPr>
            <w:tcW w:w="994" w:type="dxa"/>
            <w:tcBorders>
              <w:top w:val="nil"/>
              <w:left w:val="single" w:sz="8" w:space="0" w:color="auto"/>
              <w:bottom w:val="single" w:sz="8" w:space="0" w:color="auto"/>
              <w:right w:val="single" w:sz="8" w:space="0" w:color="auto"/>
            </w:tcBorders>
            <w:shd w:val="clear" w:color="FFD900" w:fill="FFD900"/>
            <w:vAlign w:val="bottom"/>
          </w:tcPr>
          <w:p w14:paraId="43DBBE15" w14:textId="77777777" w:rsidR="00216840" w:rsidRPr="00B100BF" w:rsidRDefault="00216840" w:rsidP="003215BD">
            <w:pPr>
              <w:spacing w:line="204" w:lineRule="auto"/>
              <w:jc w:val="center"/>
              <w:rPr>
                <w:ins w:id="1327" w:author="Balasubramanian, Ruchita" w:date="2025-08-06T09:13:00Z" w16du:dateUtc="2025-08-06T13:13:00Z"/>
                <w:sz w:val="15"/>
                <w:szCs w:val="15"/>
              </w:rPr>
            </w:pPr>
            <w:ins w:id="1328" w:author="Balasubramanian, Ruchita" w:date="2025-08-06T09:13:00Z" w16du:dateUtc="2025-08-06T13:13:00Z">
              <w:r w:rsidRPr="001F1F6A">
                <w:rPr>
                  <w:rFonts w:eastAsia="Times New Roman"/>
                  <w:color w:val="000000"/>
                  <w:sz w:val="16"/>
                  <w:szCs w:val="16"/>
                  <w:lang w:val="en-US"/>
                </w:rPr>
                <w:t>(1.6 - 7.5%)</w:t>
              </w:r>
            </w:ins>
          </w:p>
        </w:tc>
      </w:tr>
      <w:tr w:rsidR="00216840" w:rsidRPr="006E1E2E" w14:paraId="2388A752" w14:textId="77777777" w:rsidTr="003215BD">
        <w:trPr>
          <w:trHeight w:val="144"/>
          <w:jc w:val="center"/>
          <w:ins w:id="1329" w:author="Balasubramanian, Ruchita" w:date="2025-08-06T09:13:00Z" w16du:dateUtc="2025-08-06T13: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490DE87" w14:textId="77777777" w:rsidR="00216840" w:rsidRPr="00811BF5" w:rsidRDefault="00216840" w:rsidP="003215BD">
            <w:pPr>
              <w:spacing w:line="204" w:lineRule="auto"/>
              <w:jc w:val="center"/>
              <w:rPr>
                <w:ins w:id="1330" w:author="Balasubramanian, Ruchita" w:date="2025-08-06T09:13:00Z" w16du:dateUtc="2025-08-06T13:13:00Z"/>
                <w:b/>
                <w:bCs/>
                <w:sz w:val="16"/>
                <w:szCs w:val="16"/>
              </w:rPr>
            </w:pPr>
            <w:ins w:id="1331" w:author="Balasubramanian, Ruchita" w:date="2025-08-06T09:13:00Z" w16du:dateUtc="2025-08-06T13:13:00Z">
              <w:r w:rsidRPr="00811BF5">
                <w:rPr>
                  <w:b/>
                  <w:bCs/>
                  <w:sz w:val="16"/>
                  <w:szCs w:val="16"/>
                </w:rPr>
                <w:t>Georgia</w:t>
              </w:r>
            </w:ins>
          </w:p>
        </w:tc>
        <w:tc>
          <w:tcPr>
            <w:tcW w:w="1511" w:type="dxa"/>
            <w:gridSpan w:val="2"/>
            <w:tcBorders>
              <w:top w:val="single" w:sz="8" w:space="0" w:color="auto"/>
              <w:left w:val="nil"/>
              <w:bottom w:val="nil"/>
              <w:right w:val="single" w:sz="8" w:space="0" w:color="auto"/>
            </w:tcBorders>
            <w:shd w:val="clear" w:color="FFFFFF" w:fill="FFFFFF"/>
            <w:vAlign w:val="bottom"/>
          </w:tcPr>
          <w:p w14:paraId="14B59C50" w14:textId="77777777" w:rsidR="00216840" w:rsidRPr="00AB48E1" w:rsidRDefault="00216840" w:rsidP="003215BD">
            <w:pPr>
              <w:spacing w:line="204" w:lineRule="auto"/>
              <w:jc w:val="center"/>
              <w:rPr>
                <w:ins w:id="1332" w:author="Balasubramanian, Ruchita" w:date="2025-08-06T09:13:00Z" w16du:dateUtc="2025-08-06T13:13:00Z"/>
                <w:sz w:val="16"/>
                <w:szCs w:val="16"/>
              </w:rPr>
            </w:pPr>
            <w:ins w:id="1333" w:author="Balasubramanian, Ruchita" w:date="2025-08-06T09:13:00Z" w16du:dateUtc="2025-08-06T13:13:00Z">
              <w:r w:rsidRPr="001F1F6A">
                <w:rPr>
                  <w:rFonts w:eastAsia="Times New Roman"/>
                  <w:color w:val="000000"/>
                  <w:sz w:val="16"/>
                  <w:szCs w:val="16"/>
                  <w:lang w:val="en-US"/>
                </w:rPr>
                <w:t>12,268</w:t>
              </w:r>
            </w:ins>
          </w:p>
        </w:tc>
        <w:tc>
          <w:tcPr>
            <w:tcW w:w="1210" w:type="dxa"/>
            <w:gridSpan w:val="3"/>
            <w:tcBorders>
              <w:top w:val="single" w:sz="8" w:space="0" w:color="auto"/>
              <w:left w:val="single" w:sz="8" w:space="0" w:color="auto"/>
              <w:bottom w:val="nil"/>
              <w:right w:val="single" w:sz="8" w:space="0" w:color="auto"/>
            </w:tcBorders>
            <w:shd w:val="clear" w:color="FFA400" w:fill="FFA400"/>
            <w:vAlign w:val="bottom"/>
          </w:tcPr>
          <w:p w14:paraId="163A768B" w14:textId="77777777" w:rsidR="00216840" w:rsidRPr="00B100BF" w:rsidRDefault="00216840" w:rsidP="003215BD">
            <w:pPr>
              <w:spacing w:line="204" w:lineRule="auto"/>
              <w:jc w:val="center"/>
              <w:rPr>
                <w:ins w:id="1334" w:author="Balasubramanian, Ruchita" w:date="2025-08-06T09:13:00Z" w16du:dateUtc="2025-08-06T13:13:00Z"/>
                <w:sz w:val="15"/>
                <w:szCs w:val="15"/>
              </w:rPr>
            </w:pPr>
            <w:ins w:id="1335" w:author="Balasubramanian, Ruchita" w:date="2025-08-06T09:13:00Z" w16du:dateUtc="2025-08-06T13:13:00Z">
              <w:r w:rsidRPr="001F1F6A">
                <w:rPr>
                  <w:rFonts w:eastAsia="Times New Roman"/>
                  <w:color w:val="000000"/>
                  <w:sz w:val="16"/>
                  <w:szCs w:val="16"/>
                  <w:lang w:val="en-US"/>
                </w:rPr>
                <w:t>1,316</w:t>
              </w:r>
            </w:ins>
          </w:p>
        </w:tc>
        <w:tc>
          <w:tcPr>
            <w:tcW w:w="994" w:type="dxa"/>
            <w:tcBorders>
              <w:top w:val="single" w:sz="8" w:space="0" w:color="auto"/>
              <w:left w:val="single" w:sz="8" w:space="0" w:color="auto"/>
              <w:bottom w:val="nil"/>
              <w:right w:val="single" w:sz="8" w:space="0" w:color="auto"/>
            </w:tcBorders>
            <w:shd w:val="clear" w:color="FFA400" w:fill="FFA400"/>
            <w:vAlign w:val="bottom"/>
          </w:tcPr>
          <w:p w14:paraId="5BE25EED" w14:textId="77777777" w:rsidR="00216840" w:rsidRPr="00B100BF" w:rsidRDefault="00216840" w:rsidP="003215BD">
            <w:pPr>
              <w:spacing w:line="204" w:lineRule="auto"/>
              <w:jc w:val="center"/>
              <w:rPr>
                <w:ins w:id="1336" w:author="Balasubramanian, Ruchita" w:date="2025-08-06T09:13:00Z" w16du:dateUtc="2025-08-06T13:13:00Z"/>
                <w:sz w:val="15"/>
                <w:szCs w:val="15"/>
              </w:rPr>
            </w:pPr>
            <w:ins w:id="1337" w:author="Balasubramanian, Ruchita" w:date="2025-08-06T09:13:00Z" w16du:dateUtc="2025-08-06T13:13:00Z">
              <w:r w:rsidRPr="001F1F6A">
                <w:rPr>
                  <w:rFonts w:eastAsia="Times New Roman"/>
                  <w:color w:val="000000"/>
                  <w:sz w:val="16"/>
                  <w:szCs w:val="16"/>
                  <w:lang w:val="en-US"/>
                </w:rPr>
                <w:t>10.7%</w:t>
              </w:r>
            </w:ins>
          </w:p>
        </w:tc>
        <w:tc>
          <w:tcPr>
            <w:tcW w:w="1210" w:type="dxa"/>
            <w:gridSpan w:val="3"/>
            <w:tcBorders>
              <w:top w:val="single" w:sz="8" w:space="0" w:color="auto"/>
              <w:left w:val="single" w:sz="8" w:space="0" w:color="auto"/>
              <w:bottom w:val="nil"/>
              <w:right w:val="single" w:sz="8" w:space="0" w:color="auto"/>
            </w:tcBorders>
            <w:shd w:val="clear" w:color="FFB000" w:fill="FFB000"/>
            <w:vAlign w:val="bottom"/>
          </w:tcPr>
          <w:p w14:paraId="16609F4A" w14:textId="77777777" w:rsidR="00216840" w:rsidRPr="00B100BF" w:rsidRDefault="00216840" w:rsidP="003215BD">
            <w:pPr>
              <w:spacing w:line="204" w:lineRule="auto"/>
              <w:jc w:val="center"/>
              <w:rPr>
                <w:ins w:id="1338" w:author="Balasubramanian, Ruchita" w:date="2025-08-06T09:13:00Z" w16du:dateUtc="2025-08-06T13:13:00Z"/>
                <w:sz w:val="15"/>
                <w:szCs w:val="15"/>
              </w:rPr>
            </w:pPr>
            <w:ins w:id="1339" w:author="Balasubramanian, Ruchita" w:date="2025-08-06T09:13:00Z" w16du:dateUtc="2025-08-06T13:13:00Z">
              <w:r w:rsidRPr="001F1F6A">
                <w:rPr>
                  <w:rFonts w:eastAsia="Times New Roman"/>
                  <w:color w:val="000000"/>
                  <w:sz w:val="16"/>
                  <w:szCs w:val="16"/>
                  <w:lang w:val="en-US"/>
                </w:rPr>
                <w:t>1,144</w:t>
              </w:r>
            </w:ins>
          </w:p>
        </w:tc>
        <w:tc>
          <w:tcPr>
            <w:tcW w:w="994" w:type="dxa"/>
            <w:tcBorders>
              <w:top w:val="single" w:sz="8" w:space="0" w:color="auto"/>
              <w:left w:val="single" w:sz="8" w:space="0" w:color="auto"/>
              <w:bottom w:val="nil"/>
              <w:right w:val="single" w:sz="8" w:space="0" w:color="auto"/>
            </w:tcBorders>
            <w:shd w:val="clear" w:color="FFB000" w:fill="FFB000"/>
            <w:vAlign w:val="bottom"/>
          </w:tcPr>
          <w:p w14:paraId="13CB90A9" w14:textId="77777777" w:rsidR="00216840" w:rsidRPr="00B100BF" w:rsidRDefault="00216840" w:rsidP="003215BD">
            <w:pPr>
              <w:spacing w:line="204" w:lineRule="auto"/>
              <w:jc w:val="center"/>
              <w:rPr>
                <w:ins w:id="1340" w:author="Balasubramanian, Ruchita" w:date="2025-08-06T09:13:00Z" w16du:dateUtc="2025-08-06T13:13:00Z"/>
                <w:sz w:val="15"/>
                <w:szCs w:val="15"/>
              </w:rPr>
            </w:pPr>
            <w:ins w:id="1341" w:author="Balasubramanian, Ruchita" w:date="2025-08-06T09:13:00Z" w16du:dateUtc="2025-08-06T13:13:00Z">
              <w:r w:rsidRPr="001F1F6A">
                <w:rPr>
                  <w:rFonts w:eastAsia="Times New Roman"/>
                  <w:color w:val="000000"/>
                  <w:sz w:val="16"/>
                  <w:szCs w:val="16"/>
                  <w:lang w:val="en-US"/>
                </w:rPr>
                <w:t>9.3%</w:t>
              </w:r>
            </w:ins>
          </w:p>
        </w:tc>
        <w:tc>
          <w:tcPr>
            <w:tcW w:w="1210" w:type="dxa"/>
            <w:gridSpan w:val="3"/>
            <w:tcBorders>
              <w:top w:val="single" w:sz="8" w:space="0" w:color="auto"/>
              <w:left w:val="single" w:sz="8" w:space="0" w:color="auto"/>
              <w:bottom w:val="nil"/>
              <w:right w:val="single" w:sz="8" w:space="0" w:color="auto"/>
            </w:tcBorders>
            <w:shd w:val="clear" w:color="FFD700" w:fill="FFD700"/>
            <w:vAlign w:val="bottom"/>
          </w:tcPr>
          <w:p w14:paraId="03794E68" w14:textId="77777777" w:rsidR="00216840" w:rsidRPr="00B100BF" w:rsidRDefault="00216840" w:rsidP="003215BD">
            <w:pPr>
              <w:spacing w:line="204" w:lineRule="auto"/>
              <w:jc w:val="center"/>
              <w:rPr>
                <w:ins w:id="1342" w:author="Balasubramanian, Ruchita" w:date="2025-08-06T09:13:00Z" w16du:dateUtc="2025-08-06T13:13:00Z"/>
                <w:sz w:val="15"/>
                <w:szCs w:val="15"/>
              </w:rPr>
            </w:pPr>
            <w:ins w:id="1343" w:author="Balasubramanian, Ruchita" w:date="2025-08-06T09:13:00Z" w16du:dateUtc="2025-08-06T13:13:00Z">
              <w:r w:rsidRPr="001F1F6A">
                <w:rPr>
                  <w:rFonts w:eastAsia="Times New Roman"/>
                  <w:color w:val="000000"/>
                  <w:sz w:val="16"/>
                  <w:szCs w:val="16"/>
                  <w:lang w:val="en-US"/>
                </w:rPr>
                <w:t>587</w:t>
              </w:r>
            </w:ins>
          </w:p>
        </w:tc>
        <w:tc>
          <w:tcPr>
            <w:tcW w:w="994" w:type="dxa"/>
            <w:tcBorders>
              <w:top w:val="single" w:sz="8" w:space="0" w:color="auto"/>
              <w:left w:val="single" w:sz="8" w:space="0" w:color="auto"/>
              <w:bottom w:val="nil"/>
              <w:right w:val="single" w:sz="8" w:space="0" w:color="auto"/>
            </w:tcBorders>
            <w:shd w:val="clear" w:color="FFD700" w:fill="FFD700"/>
            <w:vAlign w:val="bottom"/>
          </w:tcPr>
          <w:p w14:paraId="5FC1A94C" w14:textId="77777777" w:rsidR="00216840" w:rsidRPr="00B100BF" w:rsidRDefault="00216840" w:rsidP="003215BD">
            <w:pPr>
              <w:spacing w:line="204" w:lineRule="auto"/>
              <w:jc w:val="center"/>
              <w:rPr>
                <w:ins w:id="1344" w:author="Balasubramanian, Ruchita" w:date="2025-08-06T09:13:00Z" w16du:dateUtc="2025-08-06T13:13:00Z"/>
                <w:sz w:val="15"/>
                <w:szCs w:val="15"/>
              </w:rPr>
            </w:pPr>
            <w:ins w:id="1345" w:author="Balasubramanian, Ruchita" w:date="2025-08-06T09:13:00Z" w16du:dateUtc="2025-08-06T13:13:00Z">
              <w:r w:rsidRPr="001F1F6A">
                <w:rPr>
                  <w:rFonts w:eastAsia="Times New Roman"/>
                  <w:color w:val="000000"/>
                  <w:sz w:val="16"/>
                  <w:szCs w:val="16"/>
                  <w:lang w:val="en-US"/>
                </w:rPr>
                <w:t>4.8%</w:t>
              </w:r>
            </w:ins>
          </w:p>
        </w:tc>
      </w:tr>
      <w:tr w:rsidR="00216840" w:rsidRPr="006E1E2E" w14:paraId="2F4CB99A" w14:textId="77777777" w:rsidTr="003215BD">
        <w:trPr>
          <w:trHeight w:val="144"/>
          <w:jc w:val="center"/>
          <w:ins w:id="1346" w:author="Balasubramanian, Ruchita" w:date="2025-08-06T09:13:00Z" w16du:dateUtc="2025-08-06T13:13:00Z"/>
        </w:trPr>
        <w:tc>
          <w:tcPr>
            <w:tcW w:w="1123" w:type="dxa"/>
            <w:vMerge/>
            <w:tcBorders>
              <w:left w:val="single" w:sz="8" w:space="0" w:color="auto"/>
              <w:bottom w:val="single" w:sz="8" w:space="0" w:color="auto"/>
              <w:right w:val="single" w:sz="8" w:space="0" w:color="auto"/>
            </w:tcBorders>
            <w:vAlign w:val="center"/>
          </w:tcPr>
          <w:p w14:paraId="4C87BF0B" w14:textId="77777777" w:rsidR="00216840" w:rsidRPr="00811BF5" w:rsidRDefault="00216840" w:rsidP="003215BD">
            <w:pPr>
              <w:spacing w:line="204" w:lineRule="auto"/>
              <w:jc w:val="center"/>
              <w:rPr>
                <w:ins w:id="1347"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0EB8E310" w14:textId="77777777" w:rsidR="00216840" w:rsidRPr="00AB48E1" w:rsidRDefault="00216840" w:rsidP="003215BD">
            <w:pPr>
              <w:spacing w:line="204" w:lineRule="auto"/>
              <w:jc w:val="center"/>
              <w:rPr>
                <w:ins w:id="1348" w:author="Balasubramanian, Ruchita" w:date="2025-08-06T09:13:00Z" w16du:dateUtc="2025-08-06T13:13:00Z"/>
                <w:sz w:val="16"/>
                <w:szCs w:val="16"/>
              </w:rPr>
            </w:pPr>
            <w:ins w:id="1349" w:author="Balasubramanian, Ruchita" w:date="2025-08-06T09:13:00Z" w16du:dateUtc="2025-08-06T13:13:00Z">
              <w:r w:rsidRPr="001F1F6A">
                <w:rPr>
                  <w:rFonts w:eastAsia="Times New Roman"/>
                  <w:color w:val="000000"/>
                  <w:sz w:val="16"/>
                  <w:szCs w:val="16"/>
                  <w:lang w:val="en-US"/>
                </w:rPr>
                <w:t>(10,760 - 14,479)</w:t>
              </w:r>
            </w:ins>
          </w:p>
        </w:tc>
        <w:tc>
          <w:tcPr>
            <w:tcW w:w="1210" w:type="dxa"/>
            <w:gridSpan w:val="3"/>
            <w:tcBorders>
              <w:top w:val="nil"/>
              <w:left w:val="single" w:sz="8" w:space="0" w:color="auto"/>
              <w:bottom w:val="single" w:sz="8" w:space="0" w:color="auto"/>
              <w:right w:val="single" w:sz="8" w:space="0" w:color="auto"/>
            </w:tcBorders>
            <w:shd w:val="clear" w:color="FFA400" w:fill="FFA400"/>
            <w:vAlign w:val="bottom"/>
          </w:tcPr>
          <w:p w14:paraId="65EB9D06" w14:textId="77777777" w:rsidR="00216840" w:rsidRPr="00B100BF" w:rsidRDefault="00216840" w:rsidP="003215BD">
            <w:pPr>
              <w:spacing w:line="204" w:lineRule="auto"/>
              <w:jc w:val="center"/>
              <w:rPr>
                <w:ins w:id="1350" w:author="Balasubramanian, Ruchita" w:date="2025-08-06T09:13:00Z" w16du:dateUtc="2025-08-06T13:13:00Z"/>
                <w:sz w:val="15"/>
                <w:szCs w:val="15"/>
              </w:rPr>
            </w:pPr>
            <w:ins w:id="1351" w:author="Balasubramanian, Ruchita" w:date="2025-08-06T09:13:00Z" w16du:dateUtc="2025-08-06T13:13:00Z">
              <w:r w:rsidRPr="001F1F6A">
                <w:rPr>
                  <w:rFonts w:eastAsia="Times New Roman"/>
                  <w:color w:val="000000"/>
                  <w:sz w:val="16"/>
                  <w:szCs w:val="16"/>
                  <w:lang w:val="en-US"/>
                </w:rPr>
                <w:t>(466 - 2,301)</w:t>
              </w:r>
            </w:ins>
          </w:p>
        </w:tc>
        <w:tc>
          <w:tcPr>
            <w:tcW w:w="994" w:type="dxa"/>
            <w:tcBorders>
              <w:top w:val="nil"/>
              <w:left w:val="single" w:sz="8" w:space="0" w:color="auto"/>
              <w:bottom w:val="single" w:sz="8" w:space="0" w:color="auto"/>
              <w:right w:val="single" w:sz="8" w:space="0" w:color="auto"/>
            </w:tcBorders>
            <w:shd w:val="clear" w:color="FFA400" w:fill="FFA400"/>
            <w:vAlign w:val="bottom"/>
          </w:tcPr>
          <w:p w14:paraId="1AF3E292" w14:textId="77777777" w:rsidR="00216840" w:rsidRPr="00B100BF" w:rsidRDefault="00216840" w:rsidP="003215BD">
            <w:pPr>
              <w:spacing w:line="204" w:lineRule="auto"/>
              <w:jc w:val="center"/>
              <w:rPr>
                <w:ins w:id="1352" w:author="Balasubramanian, Ruchita" w:date="2025-08-06T09:13:00Z" w16du:dateUtc="2025-08-06T13:13:00Z"/>
                <w:sz w:val="15"/>
                <w:szCs w:val="15"/>
              </w:rPr>
            </w:pPr>
            <w:ins w:id="1353" w:author="Balasubramanian, Ruchita" w:date="2025-08-06T09:13:00Z" w16du:dateUtc="2025-08-06T13:13:00Z">
              <w:r w:rsidRPr="001F1F6A">
                <w:rPr>
                  <w:rFonts w:eastAsia="Times New Roman"/>
                  <w:color w:val="000000"/>
                  <w:sz w:val="16"/>
                  <w:szCs w:val="16"/>
                  <w:lang w:val="en-US"/>
                </w:rPr>
                <w:t>(3.9 - 18.1%)</w:t>
              </w:r>
            </w:ins>
          </w:p>
        </w:tc>
        <w:tc>
          <w:tcPr>
            <w:tcW w:w="1210" w:type="dxa"/>
            <w:gridSpan w:val="3"/>
            <w:tcBorders>
              <w:top w:val="nil"/>
              <w:left w:val="single" w:sz="8" w:space="0" w:color="auto"/>
              <w:bottom w:val="single" w:sz="8" w:space="0" w:color="auto"/>
              <w:right w:val="single" w:sz="8" w:space="0" w:color="auto"/>
            </w:tcBorders>
            <w:shd w:val="clear" w:color="FFB000" w:fill="FFB000"/>
            <w:vAlign w:val="bottom"/>
          </w:tcPr>
          <w:p w14:paraId="1947CA64" w14:textId="77777777" w:rsidR="00216840" w:rsidRPr="00B100BF" w:rsidRDefault="00216840" w:rsidP="003215BD">
            <w:pPr>
              <w:spacing w:line="204" w:lineRule="auto"/>
              <w:jc w:val="center"/>
              <w:rPr>
                <w:ins w:id="1354" w:author="Balasubramanian, Ruchita" w:date="2025-08-06T09:13:00Z" w16du:dateUtc="2025-08-06T13:13:00Z"/>
                <w:sz w:val="15"/>
                <w:szCs w:val="15"/>
              </w:rPr>
            </w:pPr>
            <w:ins w:id="1355" w:author="Balasubramanian, Ruchita" w:date="2025-08-06T09:13:00Z" w16du:dateUtc="2025-08-06T13:13:00Z">
              <w:r w:rsidRPr="001F1F6A">
                <w:rPr>
                  <w:rFonts w:eastAsia="Times New Roman"/>
                  <w:color w:val="000000"/>
                  <w:sz w:val="16"/>
                  <w:szCs w:val="16"/>
                  <w:lang w:val="en-US"/>
                </w:rPr>
                <w:t>(412 - 1,994)</w:t>
              </w:r>
            </w:ins>
          </w:p>
        </w:tc>
        <w:tc>
          <w:tcPr>
            <w:tcW w:w="994" w:type="dxa"/>
            <w:tcBorders>
              <w:top w:val="nil"/>
              <w:left w:val="single" w:sz="8" w:space="0" w:color="auto"/>
              <w:bottom w:val="single" w:sz="8" w:space="0" w:color="auto"/>
              <w:right w:val="single" w:sz="8" w:space="0" w:color="auto"/>
            </w:tcBorders>
            <w:shd w:val="clear" w:color="FFB000" w:fill="FFB000"/>
            <w:vAlign w:val="bottom"/>
          </w:tcPr>
          <w:p w14:paraId="722C1F83" w14:textId="77777777" w:rsidR="00216840" w:rsidRPr="00B100BF" w:rsidRDefault="00216840" w:rsidP="003215BD">
            <w:pPr>
              <w:spacing w:line="204" w:lineRule="auto"/>
              <w:jc w:val="center"/>
              <w:rPr>
                <w:ins w:id="1356" w:author="Balasubramanian, Ruchita" w:date="2025-08-06T09:13:00Z" w16du:dateUtc="2025-08-06T13:13:00Z"/>
                <w:sz w:val="15"/>
                <w:szCs w:val="15"/>
              </w:rPr>
            </w:pPr>
            <w:ins w:id="1357" w:author="Balasubramanian, Ruchita" w:date="2025-08-06T09:13:00Z" w16du:dateUtc="2025-08-06T13:13:00Z">
              <w:r w:rsidRPr="001F1F6A">
                <w:rPr>
                  <w:rFonts w:eastAsia="Times New Roman"/>
                  <w:color w:val="000000"/>
                  <w:sz w:val="16"/>
                  <w:szCs w:val="16"/>
                  <w:lang w:val="en-US"/>
                </w:rPr>
                <w:t>(3.4 - 15.6%)</w:t>
              </w:r>
            </w:ins>
          </w:p>
        </w:tc>
        <w:tc>
          <w:tcPr>
            <w:tcW w:w="1210" w:type="dxa"/>
            <w:gridSpan w:val="3"/>
            <w:tcBorders>
              <w:top w:val="nil"/>
              <w:left w:val="single" w:sz="8" w:space="0" w:color="auto"/>
              <w:bottom w:val="single" w:sz="8" w:space="0" w:color="auto"/>
              <w:right w:val="single" w:sz="8" w:space="0" w:color="auto"/>
            </w:tcBorders>
            <w:shd w:val="clear" w:color="FFD700" w:fill="FFD700"/>
            <w:vAlign w:val="bottom"/>
          </w:tcPr>
          <w:p w14:paraId="21C1E5D8" w14:textId="77777777" w:rsidR="00216840" w:rsidRPr="00B100BF" w:rsidRDefault="00216840" w:rsidP="003215BD">
            <w:pPr>
              <w:spacing w:line="204" w:lineRule="auto"/>
              <w:jc w:val="center"/>
              <w:rPr>
                <w:ins w:id="1358" w:author="Balasubramanian, Ruchita" w:date="2025-08-06T09:13:00Z" w16du:dateUtc="2025-08-06T13:13:00Z"/>
                <w:sz w:val="15"/>
                <w:szCs w:val="15"/>
              </w:rPr>
            </w:pPr>
            <w:ins w:id="1359" w:author="Balasubramanian, Ruchita" w:date="2025-08-06T09:13:00Z" w16du:dateUtc="2025-08-06T13:13:00Z">
              <w:r w:rsidRPr="001F1F6A">
                <w:rPr>
                  <w:rFonts w:eastAsia="Times New Roman"/>
                  <w:color w:val="000000"/>
                  <w:sz w:val="16"/>
                  <w:szCs w:val="16"/>
                  <w:lang w:val="en-US"/>
                </w:rPr>
                <w:t>(220 - 995)</w:t>
              </w:r>
            </w:ins>
          </w:p>
        </w:tc>
        <w:tc>
          <w:tcPr>
            <w:tcW w:w="994" w:type="dxa"/>
            <w:tcBorders>
              <w:top w:val="nil"/>
              <w:left w:val="single" w:sz="8" w:space="0" w:color="auto"/>
              <w:bottom w:val="single" w:sz="8" w:space="0" w:color="auto"/>
              <w:right w:val="single" w:sz="8" w:space="0" w:color="auto"/>
            </w:tcBorders>
            <w:shd w:val="clear" w:color="FFD700" w:fill="FFD700"/>
            <w:vAlign w:val="bottom"/>
          </w:tcPr>
          <w:p w14:paraId="269B4FAF" w14:textId="77777777" w:rsidR="00216840" w:rsidRPr="00B100BF" w:rsidRDefault="00216840" w:rsidP="003215BD">
            <w:pPr>
              <w:spacing w:line="204" w:lineRule="auto"/>
              <w:jc w:val="center"/>
              <w:rPr>
                <w:ins w:id="1360" w:author="Balasubramanian, Ruchita" w:date="2025-08-06T09:13:00Z" w16du:dateUtc="2025-08-06T13:13:00Z"/>
                <w:sz w:val="15"/>
                <w:szCs w:val="15"/>
              </w:rPr>
            </w:pPr>
            <w:ins w:id="1361" w:author="Balasubramanian, Ruchita" w:date="2025-08-06T09:13:00Z" w16du:dateUtc="2025-08-06T13:13:00Z">
              <w:r w:rsidRPr="001F1F6A">
                <w:rPr>
                  <w:rFonts w:eastAsia="Times New Roman"/>
                  <w:color w:val="000000"/>
                  <w:sz w:val="16"/>
                  <w:szCs w:val="16"/>
                  <w:lang w:val="en-US"/>
                </w:rPr>
                <w:t>(1.8 - 7.7%)</w:t>
              </w:r>
            </w:ins>
          </w:p>
        </w:tc>
      </w:tr>
      <w:tr w:rsidR="00216840" w:rsidRPr="006E1E2E" w14:paraId="58A6A811" w14:textId="77777777" w:rsidTr="003215BD">
        <w:trPr>
          <w:trHeight w:val="144"/>
          <w:jc w:val="center"/>
          <w:ins w:id="1362" w:author="Balasubramanian, Ruchita" w:date="2025-08-06T09:13:00Z" w16du:dateUtc="2025-08-06T13: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2D79184C" w14:textId="77777777" w:rsidR="00216840" w:rsidRPr="00811BF5" w:rsidRDefault="00216840" w:rsidP="003215BD">
            <w:pPr>
              <w:spacing w:line="204" w:lineRule="auto"/>
              <w:jc w:val="center"/>
              <w:rPr>
                <w:ins w:id="1363" w:author="Balasubramanian, Ruchita" w:date="2025-08-06T09:13:00Z" w16du:dateUtc="2025-08-06T13:13:00Z"/>
                <w:b/>
                <w:bCs/>
                <w:sz w:val="16"/>
                <w:szCs w:val="16"/>
              </w:rPr>
            </w:pPr>
            <w:ins w:id="1364" w:author="Balasubramanian, Ruchita" w:date="2025-08-06T09:13:00Z" w16du:dateUtc="2025-08-06T13:13:00Z">
              <w:r w:rsidRPr="00811BF5">
                <w:rPr>
                  <w:b/>
                  <w:bCs/>
                  <w:sz w:val="16"/>
                  <w:szCs w:val="16"/>
                </w:rPr>
                <w:t>Texas</w:t>
              </w:r>
            </w:ins>
          </w:p>
        </w:tc>
        <w:tc>
          <w:tcPr>
            <w:tcW w:w="1511" w:type="dxa"/>
            <w:gridSpan w:val="2"/>
            <w:tcBorders>
              <w:top w:val="single" w:sz="8" w:space="0" w:color="auto"/>
              <w:left w:val="nil"/>
              <w:bottom w:val="nil"/>
              <w:right w:val="single" w:sz="8" w:space="0" w:color="auto"/>
            </w:tcBorders>
            <w:shd w:val="clear" w:color="FFFFFF" w:fill="FFFFFF"/>
            <w:vAlign w:val="bottom"/>
          </w:tcPr>
          <w:p w14:paraId="19A5DCCD" w14:textId="77777777" w:rsidR="00216840" w:rsidRPr="00AB48E1" w:rsidRDefault="00216840" w:rsidP="003215BD">
            <w:pPr>
              <w:spacing w:line="204" w:lineRule="auto"/>
              <w:jc w:val="center"/>
              <w:rPr>
                <w:ins w:id="1365" w:author="Balasubramanian, Ruchita" w:date="2025-08-06T09:13:00Z" w16du:dateUtc="2025-08-06T13:13:00Z"/>
                <w:sz w:val="16"/>
                <w:szCs w:val="16"/>
              </w:rPr>
            </w:pPr>
            <w:ins w:id="1366" w:author="Balasubramanian, Ruchita" w:date="2025-08-06T09:13:00Z" w16du:dateUtc="2025-08-06T13:13:00Z">
              <w:r w:rsidRPr="001F1F6A">
                <w:rPr>
                  <w:rFonts w:eastAsia="Times New Roman"/>
                  <w:color w:val="000000"/>
                  <w:sz w:val="16"/>
                  <w:szCs w:val="16"/>
                  <w:lang w:val="en-US"/>
                </w:rPr>
                <w:t>24,644</w:t>
              </w:r>
            </w:ins>
          </w:p>
        </w:tc>
        <w:tc>
          <w:tcPr>
            <w:tcW w:w="1210" w:type="dxa"/>
            <w:gridSpan w:val="3"/>
            <w:tcBorders>
              <w:top w:val="single" w:sz="8" w:space="0" w:color="auto"/>
              <w:left w:val="single" w:sz="8" w:space="0" w:color="auto"/>
              <w:bottom w:val="nil"/>
              <w:right w:val="single" w:sz="8" w:space="0" w:color="auto"/>
            </w:tcBorders>
            <w:shd w:val="clear" w:color="FFB000" w:fill="FFB000"/>
            <w:vAlign w:val="bottom"/>
          </w:tcPr>
          <w:p w14:paraId="0B145900" w14:textId="77777777" w:rsidR="00216840" w:rsidRPr="00B100BF" w:rsidRDefault="00216840" w:rsidP="003215BD">
            <w:pPr>
              <w:spacing w:line="204" w:lineRule="auto"/>
              <w:jc w:val="center"/>
              <w:rPr>
                <w:ins w:id="1367" w:author="Balasubramanian, Ruchita" w:date="2025-08-06T09:13:00Z" w16du:dateUtc="2025-08-06T13:13:00Z"/>
                <w:sz w:val="15"/>
                <w:szCs w:val="15"/>
              </w:rPr>
            </w:pPr>
            <w:ins w:id="1368" w:author="Balasubramanian, Ruchita" w:date="2025-08-06T09:13:00Z" w16du:dateUtc="2025-08-06T13:13:00Z">
              <w:r w:rsidRPr="001F1F6A">
                <w:rPr>
                  <w:rFonts w:eastAsia="Times New Roman"/>
                  <w:color w:val="000000"/>
                  <w:sz w:val="16"/>
                  <w:szCs w:val="16"/>
                  <w:lang w:val="en-US"/>
                </w:rPr>
                <w:t>2,303</w:t>
              </w:r>
            </w:ins>
          </w:p>
        </w:tc>
        <w:tc>
          <w:tcPr>
            <w:tcW w:w="994" w:type="dxa"/>
            <w:tcBorders>
              <w:top w:val="single" w:sz="8" w:space="0" w:color="auto"/>
              <w:left w:val="single" w:sz="8" w:space="0" w:color="auto"/>
              <w:bottom w:val="nil"/>
              <w:right w:val="single" w:sz="8" w:space="0" w:color="auto"/>
            </w:tcBorders>
            <w:shd w:val="clear" w:color="FFB000" w:fill="FFB000"/>
            <w:vAlign w:val="bottom"/>
          </w:tcPr>
          <w:p w14:paraId="26A71524" w14:textId="77777777" w:rsidR="00216840" w:rsidRPr="00B100BF" w:rsidRDefault="00216840" w:rsidP="003215BD">
            <w:pPr>
              <w:spacing w:line="204" w:lineRule="auto"/>
              <w:jc w:val="center"/>
              <w:rPr>
                <w:ins w:id="1369" w:author="Balasubramanian, Ruchita" w:date="2025-08-06T09:13:00Z" w16du:dateUtc="2025-08-06T13:13:00Z"/>
                <w:sz w:val="15"/>
                <w:szCs w:val="15"/>
              </w:rPr>
            </w:pPr>
            <w:ins w:id="1370" w:author="Balasubramanian, Ruchita" w:date="2025-08-06T09:13:00Z" w16du:dateUtc="2025-08-06T13:13:00Z">
              <w:r w:rsidRPr="001F1F6A">
                <w:rPr>
                  <w:rFonts w:eastAsia="Times New Roman"/>
                  <w:color w:val="000000"/>
                  <w:sz w:val="16"/>
                  <w:szCs w:val="16"/>
                  <w:lang w:val="en-US"/>
                </w:rPr>
                <w:t>9.4%</w:t>
              </w:r>
            </w:ins>
          </w:p>
        </w:tc>
        <w:tc>
          <w:tcPr>
            <w:tcW w:w="1210" w:type="dxa"/>
            <w:gridSpan w:val="3"/>
            <w:tcBorders>
              <w:top w:val="single" w:sz="8" w:space="0" w:color="auto"/>
              <w:left w:val="single" w:sz="8" w:space="0" w:color="auto"/>
              <w:bottom w:val="nil"/>
              <w:right w:val="single" w:sz="8" w:space="0" w:color="auto"/>
            </w:tcBorders>
            <w:shd w:val="clear" w:color="FFBF00" w:fill="FFBF00"/>
            <w:vAlign w:val="bottom"/>
          </w:tcPr>
          <w:p w14:paraId="72E2CC22" w14:textId="77777777" w:rsidR="00216840" w:rsidRPr="00B100BF" w:rsidRDefault="00216840" w:rsidP="003215BD">
            <w:pPr>
              <w:spacing w:line="204" w:lineRule="auto"/>
              <w:jc w:val="center"/>
              <w:rPr>
                <w:ins w:id="1371" w:author="Balasubramanian, Ruchita" w:date="2025-08-06T09:13:00Z" w16du:dateUtc="2025-08-06T13:13:00Z"/>
                <w:sz w:val="15"/>
                <w:szCs w:val="15"/>
              </w:rPr>
            </w:pPr>
            <w:ins w:id="1372" w:author="Balasubramanian, Ruchita" w:date="2025-08-06T09:13:00Z" w16du:dateUtc="2025-08-06T13:13:00Z">
              <w:r w:rsidRPr="001F1F6A">
                <w:rPr>
                  <w:rFonts w:eastAsia="Times New Roman"/>
                  <w:color w:val="000000"/>
                  <w:sz w:val="16"/>
                  <w:szCs w:val="16"/>
                  <w:lang w:val="en-US"/>
                </w:rPr>
                <w:t>1,867</w:t>
              </w:r>
            </w:ins>
          </w:p>
        </w:tc>
        <w:tc>
          <w:tcPr>
            <w:tcW w:w="994" w:type="dxa"/>
            <w:tcBorders>
              <w:top w:val="single" w:sz="8" w:space="0" w:color="auto"/>
              <w:left w:val="single" w:sz="8" w:space="0" w:color="auto"/>
              <w:bottom w:val="nil"/>
              <w:right w:val="single" w:sz="8" w:space="0" w:color="auto"/>
            </w:tcBorders>
            <w:shd w:val="clear" w:color="FFBF00" w:fill="FFBF00"/>
            <w:vAlign w:val="bottom"/>
          </w:tcPr>
          <w:p w14:paraId="01BE2E30" w14:textId="77777777" w:rsidR="00216840" w:rsidRPr="00B100BF" w:rsidRDefault="00216840" w:rsidP="003215BD">
            <w:pPr>
              <w:spacing w:line="204" w:lineRule="auto"/>
              <w:jc w:val="center"/>
              <w:rPr>
                <w:ins w:id="1373" w:author="Balasubramanian, Ruchita" w:date="2025-08-06T09:13:00Z" w16du:dateUtc="2025-08-06T13:13:00Z"/>
                <w:sz w:val="15"/>
                <w:szCs w:val="15"/>
              </w:rPr>
            </w:pPr>
            <w:ins w:id="1374" w:author="Balasubramanian, Ruchita" w:date="2025-08-06T09:13:00Z" w16du:dateUtc="2025-08-06T13:13:00Z">
              <w:r w:rsidRPr="001F1F6A">
                <w:rPr>
                  <w:rFonts w:eastAsia="Times New Roman"/>
                  <w:color w:val="000000"/>
                  <w:sz w:val="16"/>
                  <w:szCs w:val="16"/>
                  <w:lang w:val="en-US"/>
                </w:rPr>
                <w:t>7.6%</w:t>
              </w:r>
            </w:ins>
          </w:p>
        </w:tc>
        <w:tc>
          <w:tcPr>
            <w:tcW w:w="1210" w:type="dxa"/>
            <w:gridSpan w:val="3"/>
            <w:tcBorders>
              <w:top w:val="single" w:sz="8" w:space="0" w:color="auto"/>
              <w:left w:val="single" w:sz="8" w:space="0" w:color="auto"/>
              <w:bottom w:val="nil"/>
              <w:right w:val="single" w:sz="8" w:space="0" w:color="auto"/>
            </w:tcBorders>
            <w:shd w:val="clear" w:color="FFE200" w:fill="FFE200"/>
            <w:vAlign w:val="bottom"/>
          </w:tcPr>
          <w:p w14:paraId="77FEA83F" w14:textId="77777777" w:rsidR="00216840" w:rsidRPr="00B100BF" w:rsidRDefault="00216840" w:rsidP="003215BD">
            <w:pPr>
              <w:spacing w:line="204" w:lineRule="auto"/>
              <w:jc w:val="center"/>
              <w:rPr>
                <w:ins w:id="1375" w:author="Balasubramanian, Ruchita" w:date="2025-08-06T09:13:00Z" w16du:dateUtc="2025-08-06T13:13:00Z"/>
                <w:sz w:val="15"/>
                <w:szCs w:val="15"/>
              </w:rPr>
            </w:pPr>
            <w:ins w:id="1376" w:author="Balasubramanian, Ruchita" w:date="2025-08-06T09:13:00Z" w16du:dateUtc="2025-08-06T13:13:00Z">
              <w:r w:rsidRPr="001F1F6A">
                <w:rPr>
                  <w:rFonts w:eastAsia="Times New Roman"/>
                  <w:color w:val="000000"/>
                  <w:sz w:val="16"/>
                  <w:szCs w:val="16"/>
                  <w:lang w:val="en-US"/>
                </w:rPr>
                <w:t>837</w:t>
              </w:r>
            </w:ins>
          </w:p>
        </w:tc>
        <w:tc>
          <w:tcPr>
            <w:tcW w:w="994" w:type="dxa"/>
            <w:tcBorders>
              <w:top w:val="single" w:sz="8" w:space="0" w:color="auto"/>
              <w:left w:val="single" w:sz="8" w:space="0" w:color="auto"/>
              <w:bottom w:val="nil"/>
              <w:right w:val="single" w:sz="8" w:space="0" w:color="auto"/>
            </w:tcBorders>
            <w:shd w:val="clear" w:color="FFE200" w:fill="FFE200"/>
            <w:vAlign w:val="bottom"/>
          </w:tcPr>
          <w:p w14:paraId="7F897DA9" w14:textId="77777777" w:rsidR="00216840" w:rsidRPr="00B100BF" w:rsidRDefault="00216840" w:rsidP="003215BD">
            <w:pPr>
              <w:spacing w:line="204" w:lineRule="auto"/>
              <w:jc w:val="center"/>
              <w:rPr>
                <w:ins w:id="1377" w:author="Balasubramanian, Ruchita" w:date="2025-08-06T09:13:00Z" w16du:dateUtc="2025-08-06T13:13:00Z"/>
                <w:sz w:val="15"/>
                <w:szCs w:val="15"/>
              </w:rPr>
            </w:pPr>
            <w:ins w:id="1378" w:author="Balasubramanian, Ruchita" w:date="2025-08-06T09:13:00Z" w16du:dateUtc="2025-08-06T13:13:00Z">
              <w:r w:rsidRPr="001F1F6A">
                <w:rPr>
                  <w:rFonts w:eastAsia="Times New Roman"/>
                  <w:color w:val="000000"/>
                  <w:sz w:val="16"/>
                  <w:szCs w:val="16"/>
                  <w:lang w:val="en-US"/>
                </w:rPr>
                <w:t>3.4%</w:t>
              </w:r>
            </w:ins>
          </w:p>
        </w:tc>
      </w:tr>
      <w:tr w:rsidR="00216840" w:rsidRPr="006E1E2E" w14:paraId="4CF24EEB" w14:textId="77777777" w:rsidTr="003215BD">
        <w:trPr>
          <w:trHeight w:val="144"/>
          <w:jc w:val="center"/>
          <w:ins w:id="1379" w:author="Balasubramanian, Ruchita" w:date="2025-08-06T09:13:00Z" w16du:dateUtc="2025-08-06T13:13:00Z"/>
        </w:trPr>
        <w:tc>
          <w:tcPr>
            <w:tcW w:w="1123" w:type="dxa"/>
            <w:vMerge/>
            <w:tcBorders>
              <w:left w:val="single" w:sz="8" w:space="0" w:color="auto"/>
              <w:bottom w:val="single" w:sz="8" w:space="0" w:color="auto"/>
              <w:right w:val="single" w:sz="8" w:space="0" w:color="auto"/>
            </w:tcBorders>
            <w:vAlign w:val="center"/>
          </w:tcPr>
          <w:p w14:paraId="0C8A6EC4" w14:textId="77777777" w:rsidR="00216840" w:rsidRPr="00811BF5" w:rsidRDefault="00216840" w:rsidP="003215BD">
            <w:pPr>
              <w:spacing w:line="204" w:lineRule="auto"/>
              <w:jc w:val="center"/>
              <w:rPr>
                <w:ins w:id="1380"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35C81FD5" w14:textId="77777777" w:rsidR="00216840" w:rsidRPr="00AB48E1" w:rsidRDefault="00216840" w:rsidP="003215BD">
            <w:pPr>
              <w:spacing w:line="204" w:lineRule="auto"/>
              <w:jc w:val="center"/>
              <w:rPr>
                <w:ins w:id="1381" w:author="Balasubramanian, Ruchita" w:date="2025-08-06T09:13:00Z" w16du:dateUtc="2025-08-06T13:13:00Z"/>
                <w:sz w:val="16"/>
                <w:szCs w:val="16"/>
              </w:rPr>
            </w:pPr>
            <w:ins w:id="1382" w:author="Balasubramanian, Ruchita" w:date="2025-08-06T09:13:00Z" w16du:dateUtc="2025-08-06T13:13:00Z">
              <w:r w:rsidRPr="001F1F6A">
                <w:rPr>
                  <w:rFonts w:eastAsia="Times New Roman"/>
                  <w:color w:val="000000"/>
                  <w:sz w:val="16"/>
                  <w:szCs w:val="16"/>
                  <w:lang w:val="en-US"/>
                </w:rPr>
                <w:t>(21,675 - 28,703)</w:t>
              </w:r>
            </w:ins>
          </w:p>
        </w:tc>
        <w:tc>
          <w:tcPr>
            <w:tcW w:w="1210" w:type="dxa"/>
            <w:gridSpan w:val="3"/>
            <w:tcBorders>
              <w:top w:val="nil"/>
              <w:left w:val="single" w:sz="8" w:space="0" w:color="auto"/>
              <w:bottom w:val="single" w:sz="8" w:space="0" w:color="auto"/>
              <w:right w:val="single" w:sz="8" w:space="0" w:color="auto"/>
            </w:tcBorders>
            <w:shd w:val="clear" w:color="FFB000" w:fill="FFB000"/>
            <w:vAlign w:val="bottom"/>
          </w:tcPr>
          <w:p w14:paraId="597A04EB" w14:textId="77777777" w:rsidR="00216840" w:rsidRPr="00B100BF" w:rsidRDefault="00216840" w:rsidP="003215BD">
            <w:pPr>
              <w:spacing w:line="204" w:lineRule="auto"/>
              <w:jc w:val="center"/>
              <w:rPr>
                <w:ins w:id="1383" w:author="Balasubramanian, Ruchita" w:date="2025-08-06T09:13:00Z" w16du:dateUtc="2025-08-06T13:13:00Z"/>
                <w:sz w:val="15"/>
                <w:szCs w:val="15"/>
              </w:rPr>
            </w:pPr>
            <w:ins w:id="1384" w:author="Balasubramanian, Ruchita" w:date="2025-08-06T09:13:00Z" w16du:dateUtc="2025-08-06T13:13:00Z">
              <w:r w:rsidRPr="001F1F6A">
                <w:rPr>
                  <w:rFonts w:eastAsia="Times New Roman"/>
                  <w:color w:val="000000"/>
                  <w:sz w:val="16"/>
                  <w:szCs w:val="16"/>
                  <w:lang w:val="en-US"/>
                </w:rPr>
                <w:t>(835 - 4,120)</w:t>
              </w:r>
            </w:ins>
          </w:p>
        </w:tc>
        <w:tc>
          <w:tcPr>
            <w:tcW w:w="994" w:type="dxa"/>
            <w:tcBorders>
              <w:top w:val="nil"/>
              <w:left w:val="single" w:sz="8" w:space="0" w:color="auto"/>
              <w:bottom w:val="single" w:sz="8" w:space="0" w:color="auto"/>
              <w:right w:val="single" w:sz="8" w:space="0" w:color="auto"/>
            </w:tcBorders>
            <w:shd w:val="clear" w:color="FFB000" w:fill="FFB000"/>
            <w:vAlign w:val="bottom"/>
          </w:tcPr>
          <w:p w14:paraId="391BA3B5" w14:textId="77777777" w:rsidR="00216840" w:rsidRPr="00B100BF" w:rsidRDefault="00216840" w:rsidP="003215BD">
            <w:pPr>
              <w:spacing w:line="204" w:lineRule="auto"/>
              <w:jc w:val="center"/>
              <w:rPr>
                <w:ins w:id="1385" w:author="Balasubramanian, Ruchita" w:date="2025-08-06T09:13:00Z" w16du:dateUtc="2025-08-06T13:13:00Z"/>
                <w:sz w:val="15"/>
                <w:szCs w:val="15"/>
              </w:rPr>
            </w:pPr>
            <w:ins w:id="1386" w:author="Balasubramanian, Ruchita" w:date="2025-08-06T09:13:00Z" w16du:dateUtc="2025-08-06T13:13:00Z">
              <w:r w:rsidRPr="001F1F6A">
                <w:rPr>
                  <w:rFonts w:eastAsia="Times New Roman"/>
                  <w:color w:val="000000"/>
                  <w:sz w:val="16"/>
                  <w:szCs w:val="16"/>
                  <w:lang w:val="en-US"/>
                </w:rPr>
                <w:t>(3.4 - 16.1%)</w:t>
              </w:r>
            </w:ins>
          </w:p>
        </w:tc>
        <w:tc>
          <w:tcPr>
            <w:tcW w:w="1210" w:type="dxa"/>
            <w:gridSpan w:val="3"/>
            <w:tcBorders>
              <w:top w:val="nil"/>
              <w:left w:val="single" w:sz="8" w:space="0" w:color="auto"/>
              <w:bottom w:val="single" w:sz="8" w:space="0" w:color="auto"/>
              <w:right w:val="single" w:sz="8" w:space="0" w:color="auto"/>
            </w:tcBorders>
            <w:shd w:val="clear" w:color="FFBF00" w:fill="FFBF00"/>
            <w:vAlign w:val="bottom"/>
          </w:tcPr>
          <w:p w14:paraId="746425A7" w14:textId="77777777" w:rsidR="00216840" w:rsidRPr="00B100BF" w:rsidRDefault="00216840" w:rsidP="003215BD">
            <w:pPr>
              <w:spacing w:line="204" w:lineRule="auto"/>
              <w:jc w:val="center"/>
              <w:rPr>
                <w:ins w:id="1387" w:author="Balasubramanian, Ruchita" w:date="2025-08-06T09:13:00Z" w16du:dateUtc="2025-08-06T13:13:00Z"/>
                <w:sz w:val="15"/>
                <w:szCs w:val="15"/>
              </w:rPr>
            </w:pPr>
            <w:ins w:id="1388" w:author="Balasubramanian, Ruchita" w:date="2025-08-06T09:13:00Z" w16du:dateUtc="2025-08-06T13:13:00Z">
              <w:r w:rsidRPr="001F1F6A">
                <w:rPr>
                  <w:rFonts w:eastAsia="Times New Roman"/>
                  <w:color w:val="000000"/>
                  <w:sz w:val="16"/>
                  <w:szCs w:val="16"/>
                  <w:lang w:val="en-US"/>
                </w:rPr>
                <w:t>(693 - 3,305)</w:t>
              </w:r>
            </w:ins>
          </w:p>
        </w:tc>
        <w:tc>
          <w:tcPr>
            <w:tcW w:w="994" w:type="dxa"/>
            <w:tcBorders>
              <w:top w:val="nil"/>
              <w:left w:val="single" w:sz="8" w:space="0" w:color="auto"/>
              <w:bottom w:val="single" w:sz="8" w:space="0" w:color="auto"/>
              <w:right w:val="single" w:sz="8" w:space="0" w:color="auto"/>
            </w:tcBorders>
            <w:shd w:val="clear" w:color="FFBF00" w:fill="FFBF00"/>
            <w:vAlign w:val="bottom"/>
          </w:tcPr>
          <w:p w14:paraId="41055BC6" w14:textId="77777777" w:rsidR="00216840" w:rsidRPr="00B100BF" w:rsidRDefault="00216840" w:rsidP="003215BD">
            <w:pPr>
              <w:spacing w:line="204" w:lineRule="auto"/>
              <w:jc w:val="center"/>
              <w:rPr>
                <w:ins w:id="1389" w:author="Balasubramanian, Ruchita" w:date="2025-08-06T09:13:00Z" w16du:dateUtc="2025-08-06T13:13:00Z"/>
                <w:sz w:val="15"/>
                <w:szCs w:val="15"/>
              </w:rPr>
            </w:pPr>
            <w:ins w:id="1390" w:author="Balasubramanian, Ruchita" w:date="2025-08-06T09:13:00Z" w16du:dateUtc="2025-08-06T13:13:00Z">
              <w:r w:rsidRPr="001F1F6A">
                <w:rPr>
                  <w:rFonts w:eastAsia="Times New Roman"/>
                  <w:color w:val="000000"/>
                  <w:sz w:val="16"/>
                  <w:szCs w:val="16"/>
                  <w:lang w:val="en-US"/>
                </w:rPr>
                <w:t>(2.8 - 13.0%)</w:t>
              </w:r>
            </w:ins>
          </w:p>
        </w:tc>
        <w:tc>
          <w:tcPr>
            <w:tcW w:w="1210" w:type="dxa"/>
            <w:gridSpan w:val="3"/>
            <w:tcBorders>
              <w:top w:val="nil"/>
              <w:left w:val="single" w:sz="8" w:space="0" w:color="auto"/>
              <w:bottom w:val="single" w:sz="8" w:space="0" w:color="auto"/>
              <w:right w:val="single" w:sz="8" w:space="0" w:color="auto"/>
            </w:tcBorders>
            <w:shd w:val="clear" w:color="FFE200" w:fill="FFE200"/>
            <w:vAlign w:val="bottom"/>
          </w:tcPr>
          <w:p w14:paraId="059E882F" w14:textId="77777777" w:rsidR="00216840" w:rsidRPr="00B100BF" w:rsidRDefault="00216840" w:rsidP="003215BD">
            <w:pPr>
              <w:spacing w:line="204" w:lineRule="auto"/>
              <w:jc w:val="center"/>
              <w:rPr>
                <w:ins w:id="1391" w:author="Balasubramanian, Ruchita" w:date="2025-08-06T09:13:00Z" w16du:dateUtc="2025-08-06T13:13:00Z"/>
                <w:sz w:val="15"/>
                <w:szCs w:val="15"/>
              </w:rPr>
            </w:pPr>
            <w:ins w:id="1392" w:author="Balasubramanian, Ruchita" w:date="2025-08-06T09:13:00Z" w16du:dateUtc="2025-08-06T13:13:00Z">
              <w:r w:rsidRPr="001F1F6A">
                <w:rPr>
                  <w:rFonts w:eastAsia="Times New Roman"/>
                  <w:color w:val="000000"/>
                  <w:sz w:val="16"/>
                  <w:szCs w:val="16"/>
                  <w:lang w:val="en-US"/>
                </w:rPr>
                <w:t>(328 - 1,424)</w:t>
              </w:r>
            </w:ins>
          </w:p>
        </w:tc>
        <w:tc>
          <w:tcPr>
            <w:tcW w:w="994" w:type="dxa"/>
            <w:tcBorders>
              <w:top w:val="nil"/>
              <w:left w:val="single" w:sz="8" w:space="0" w:color="auto"/>
              <w:bottom w:val="single" w:sz="8" w:space="0" w:color="auto"/>
              <w:right w:val="single" w:sz="8" w:space="0" w:color="auto"/>
            </w:tcBorders>
            <w:shd w:val="clear" w:color="FFE200" w:fill="FFE200"/>
            <w:vAlign w:val="bottom"/>
          </w:tcPr>
          <w:p w14:paraId="2DDB30F7" w14:textId="77777777" w:rsidR="00216840" w:rsidRPr="00B100BF" w:rsidRDefault="00216840" w:rsidP="003215BD">
            <w:pPr>
              <w:spacing w:line="204" w:lineRule="auto"/>
              <w:jc w:val="center"/>
              <w:rPr>
                <w:ins w:id="1393" w:author="Balasubramanian, Ruchita" w:date="2025-08-06T09:13:00Z" w16du:dateUtc="2025-08-06T13:13:00Z"/>
                <w:sz w:val="15"/>
                <w:szCs w:val="15"/>
              </w:rPr>
            </w:pPr>
            <w:ins w:id="1394" w:author="Balasubramanian, Ruchita" w:date="2025-08-06T09:13:00Z" w16du:dateUtc="2025-08-06T13:13:00Z">
              <w:r w:rsidRPr="001F1F6A">
                <w:rPr>
                  <w:rFonts w:eastAsia="Times New Roman"/>
                  <w:color w:val="000000"/>
                  <w:sz w:val="16"/>
                  <w:szCs w:val="16"/>
                  <w:lang w:val="en-US"/>
                </w:rPr>
                <w:t>(1.3 - 5.7%)</w:t>
              </w:r>
            </w:ins>
          </w:p>
        </w:tc>
      </w:tr>
      <w:tr w:rsidR="00216840" w:rsidRPr="006E1E2E" w14:paraId="16FDAF6A" w14:textId="77777777" w:rsidTr="003215BD">
        <w:trPr>
          <w:trHeight w:val="144"/>
          <w:jc w:val="center"/>
          <w:ins w:id="1395" w:author="Balasubramanian, Ruchita" w:date="2025-08-06T09:13:00Z" w16du:dateUtc="2025-08-06T13: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06CA6963" w14:textId="77777777" w:rsidR="00216840" w:rsidRPr="00811BF5" w:rsidRDefault="00216840" w:rsidP="003215BD">
            <w:pPr>
              <w:spacing w:line="204" w:lineRule="auto"/>
              <w:jc w:val="center"/>
              <w:rPr>
                <w:ins w:id="1396" w:author="Balasubramanian, Ruchita" w:date="2025-08-06T09:13:00Z" w16du:dateUtc="2025-08-06T13:13:00Z"/>
                <w:b/>
                <w:bCs/>
                <w:sz w:val="16"/>
                <w:szCs w:val="16"/>
              </w:rPr>
            </w:pPr>
            <w:ins w:id="1397" w:author="Balasubramanian, Ruchita" w:date="2025-08-06T09:13:00Z" w16du:dateUtc="2025-08-06T13:13:00Z">
              <w:r w:rsidRPr="00811BF5">
                <w:rPr>
                  <w:b/>
                  <w:bCs/>
                  <w:sz w:val="16"/>
                  <w:szCs w:val="16"/>
                </w:rPr>
                <w:t>California</w:t>
              </w:r>
            </w:ins>
          </w:p>
        </w:tc>
        <w:tc>
          <w:tcPr>
            <w:tcW w:w="1511" w:type="dxa"/>
            <w:gridSpan w:val="2"/>
            <w:tcBorders>
              <w:top w:val="single" w:sz="8" w:space="0" w:color="auto"/>
              <w:left w:val="nil"/>
              <w:bottom w:val="nil"/>
              <w:right w:val="single" w:sz="8" w:space="0" w:color="auto"/>
            </w:tcBorders>
            <w:shd w:val="clear" w:color="FFFFFF" w:fill="FFFFFF"/>
            <w:vAlign w:val="bottom"/>
          </w:tcPr>
          <w:p w14:paraId="1E39B08A" w14:textId="77777777" w:rsidR="00216840" w:rsidRPr="00AB48E1" w:rsidRDefault="00216840" w:rsidP="003215BD">
            <w:pPr>
              <w:spacing w:line="204" w:lineRule="auto"/>
              <w:jc w:val="center"/>
              <w:rPr>
                <w:ins w:id="1398" w:author="Balasubramanian, Ruchita" w:date="2025-08-06T09:13:00Z" w16du:dateUtc="2025-08-06T13:13:00Z"/>
                <w:sz w:val="16"/>
                <w:szCs w:val="16"/>
              </w:rPr>
            </w:pPr>
            <w:ins w:id="1399" w:author="Balasubramanian, Ruchita" w:date="2025-08-06T09:13:00Z" w16du:dateUtc="2025-08-06T13:13:00Z">
              <w:r w:rsidRPr="001F1F6A">
                <w:rPr>
                  <w:rFonts w:eastAsia="Times New Roman"/>
                  <w:color w:val="000000"/>
                  <w:sz w:val="16"/>
                  <w:szCs w:val="16"/>
                  <w:lang w:val="en-US"/>
                </w:rPr>
                <w:t>16,813</w:t>
              </w:r>
            </w:ins>
          </w:p>
        </w:tc>
        <w:tc>
          <w:tcPr>
            <w:tcW w:w="1210" w:type="dxa"/>
            <w:gridSpan w:val="3"/>
            <w:tcBorders>
              <w:top w:val="single" w:sz="8" w:space="0" w:color="auto"/>
              <w:left w:val="single" w:sz="8" w:space="0" w:color="auto"/>
              <w:bottom w:val="nil"/>
              <w:right w:val="single" w:sz="8" w:space="0" w:color="auto"/>
            </w:tcBorders>
            <w:shd w:val="clear" w:color="FFB700" w:fill="FFB700"/>
            <w:vAlign w:val="bottom"/>
          </w:tcPr>
          <w:p w14:paraId="2636731A" w14:textId="77777777" w:rsidR="00216840" w:rsidRPr="00B100BF" w:rsidRDefault="00216840" w:rsidP="003215BD">
            <w:pPr>
              <w:spacing w:line="204" w:lineRule="auto"/>
              <w:jc w:val="center"/>
              <w:rPr>
                <w:ins w:id="1400" w:author="Balasubramanian, Ruchita" w:date="2025-08-06T09:13:00Z" w16du:dateUtc="2025-08-06T13:13:00Z"/>
                <w:sz w:val="15"/>
                <w:szCs w:val="15"/>
              </w:rPr>
            </w:pPr>
            <w:ins w:id="1401" w:author="Balasubramanian, Ruchita" w:date="2025-08-06T09:13:00Z" w16du:dateUtc="2025-08-06T13:13:00Z">
              <w:r w:rsidRPr="001F1F6A">
                <w:rPr>
                  <w:rFonts w:eastAsia="Times New Roman"/>
                  <w:color w:val="000000"/>
                  <w:sz w:val="16"/>
                  <w:szCs w:val="16"/>
                  <w:lang w:val="en-US"/>
                </w:rPr>
                <w:t>1,434</w:t>
              </w:r>
            </w:ins>
          </w:p>
        </w:tc>
        <w:tc>
          <w:tcPr>
            <w:tcW w:w="994" w:type="dxa"/>
            <w:tcBorders>
              <w:top w:val="single" w:sz="8" w:space="0" w:color="auto"/>
              <w:left w:val="single" w:sz="8" w:space="0" w:color="auto"/>
              <w:bottom w:val="nil"/>
              <w:right w:val="single" w:sz="8" w:space="0" w:color="auto"/>
            </w:tcBorders>
            <w:shd w:val="clear" w:color="FFB700" w:fill="FFB700"/>
            <w:vAlign w:val="bottom"/>
          </w:tcPr>
          <w:p w14:paraId="11EA858A" w14:textId="77777777" w:rsidR="00216840" w:rsidRPr="00B100BF" w:rsidRDefault="00216840" w:rsidP="003215BD">
            <w:pPr>
              <w:spacing w:line="204" w:lineRule="auto"/>
              <w:jc w:val="center"/>
              <w:rPr>
                <w:ins w:id="1402" w:author="Balasubramanian, Ruchita" w:date="2025-08-06T09:13:00Z" w16du:dateUtc="2025-08-06T13:13:00Z"/>
                <w:sz w:val="15"/>
                <w:szCs w:val="15"/>
              </w:rPr>
            </w:pPr>
            <w:ins w:id="1403" w:author="Balasubramanian, Ruchita" w:date="2025-08-06T09:13:00Z" w16du:dateUtc="2025-08-06T13:13:00Z">
              <w:r w:rsidRPr="001F1F6A">
                <w:rPr>
                  <w:rFonts w:eastAsia="Times New Roman"/>
                  <w:color w:val="000000"/>
                  <w:sz w:val="16"/>
                  <w:szCs w:val="16"/>
                  <w:lang w:val="en-US"/>
                </w:rPr>
                <w:t>8.5%</w:t>
              </w:r>
            </w:ins>
          </w:p>
        </w:tc>
        <w:tc>
          <w:tcPr>
            <w:tcW w:w="1210" w:type="dxa"/>
            <w:gridSpan w:val="3"/>
            <w:tcBorders>
              <w:top w:val="single" w:sz="8" w:space="0" w:color="auto"/>
              <w:left w:val="single" w:sz="8" w:space="0" w:color="auto"/>
              <w:bottom w:val="nil"/>
              <w:right w:val="single" w:sz="8" w:space="0" w:color="auto"/>
            </w:tcBorders>
            <w:shd w:val="clear" w:color="FFC100" w:fill="FFC100"/>
            <w:vAlign w:val="bottom"/>
          </w:tcPr>
          <w:p w14:paraId="6D11B17B" w14:textId="77777777" w:rsidR="00216840" w:rsidRPr="00B100BF" w:rsidRDefault="00216840" w:rsidP="003215BD">
            <w:pPr>
              <w:spacing w:line="204" w:lineRule="auto"/>
              <w:jc w:val="center"/>
              <w:rPr>
                <w:ins w:id="1404" w:author="Balasubramanian, Ruchita" w:date="2025-08-06T09:13:00Z" w16du:dateUtc="2025-08-06T13:13:00Z"/>
                <w:sz w:val="15"/>
                <w:szCs w:val="15"/>
              </w:rPr>
            </w:pPr>
            <w:ins w:id="1405" w:author="Balasubramanian, Ruchita" w:date="2025-08-06T09:13:00Z" w16du:dateUtc="2025-08-06T13:13:00Z">
              <w:r w:rsidRPr="001F1F6A">
                <w:rPr>
                  <w:rFonts w:eastAsia="Times New Roman"/>
                  <w:color w:val="000000"/>
                  <w:sz w:val="16"/>
                  <w:szCs w:val="16"/>
                  <w:lang w:val="en-US"/>
                </w:rPr>
                <w:t>1,234</w:t>
              </w:r>
            </w:ins>
          </w:p>
        </w:tc>
        <w:tc>
          <w:tcPr>
            <w:tcW w:w="994" w:type="dxa"/>
            <w:tcBorders>
              <w:top w:val="single" w:sz="8" w:space="0" w:color="auto"/>
              <w:left w:val="single" w:sz="8" w:space="0" w:color="auto"/>
              <w:bottom w:val="nil"/>
              <w:right w:val="single" w:sz="8" w:space="0" w:color="auto"/>
            </w:tcBorders>
            <w:shd w:val="clear" w:color="FFC100" w:fill="FFC100"/>
            <w:vAlign w:val="bottom"/>
          </w:tcPr>
          <w:p w14:paraId="5AD2BE48" w14:textId="77777777" w:rsidR="00216840" w:rsidRPr="00B100BF" w:rsidRDefault="00216840" w:rsidP="003215BD">
            <w:pPr>
              <w:spacing w:line="204" w:lineRule="auto"/>
              <w:jc w:val="center"/>
              <w:rPr>
                <w:ins w:id="1406" w:author="Balasubramanian, Ruchita" w:date="2025-08-06T09:13:00Z" w16du:dateUtc="2025-08-06T13:13:00Z"/>
                <w:sz w:val="15"/>
                <w:szCs w:val="15"/>
              </w:rPr>
            </w:pPr>
            <w:ins w:id="1407" w:author="Balasubramanian, Ruchita" w:date="2025-08-06T09:13:00Z" w16du:dateUtc="2025-08-06T13:13:00Z">
              <w:r w:rsidRPr="001F1F6A">
                <w:rPr>
                  <w:rFonts w:eastAsia="Times New Roman"/>
                  <w:color w:val="000000"/>
                  <w:sz w:val="16"/>
                  <w:szCs w:val="16"/>
                  <w:lang w:val="en-US"/>
                </w:rPr>
                <w:t>7.3%</w:t>
              </w:r>
            </w:ins>
          </w:p>
        </w:tc>
        <w:tc>
          <w:tcPr>
            <w:tcW w:w="1210" w:type="dxa"/>
            <w:gridSpan w:val="3"/>
            <w:tcBorders>
              <w:top w:val="single" w:sz="8" w:space="0" w:color="auto"/>
              <w:left w:val="single" w:sz="8" w:space="0" w:color="auto"/>
              <w:bottom w:val="nil"/>
              <w:right w:val="single" w:sz="8" w:space="0" w:color="auto"/>
            </w:tcBorders>
            <w:shd w:val="clear" w:color="FFDF00" w:fill="FFDF00"/>
            <w:vAlign w:val="bottom"/>
          </w:tcPr>
          <w:p w14:paraId="61DAC112" w14:textId="77777777" w:rsidR="00216840" w:rsidRPr="00B100BF" w:rsidRDefault="00216840" w:rsidP="003215BD">
            <w:pPr>
              <w:spacing w:line="204" w:lineRule="auto"/>
              <w:jc w:val="center"/>
              <w:rPr>
                <w:ins w:id="1408" w:author="Balasubramanian, Ruchita" w:date="2025-08-06T09:13:00Z" w16du:dateUtc="2025-08-06T13:13:00Z"/>
                <w:sz w:val="15"/>
                <w:szCs w:val="15"/>
              </w:rPr>
            </w:pPr>
            <w:ins w:id="1409" w:author="Balasubramanian, Ruchita" w:date="2025-08-06T09:13:00Z" w16du:dateUtc="2025-08-06T13:13:00Z">
              <w:r w:rsidRPr="001F1F6A">
                <w:rPr>
                  <w:rFonts w:eastAsia="Times New Roman"/>
                  <w:color w:val="000000"/>
                  <w:sz w:val="16"/>
                  <w:szCs w:val="16"/>
                  <w:lang w:val="en-US"/>
                </w:rPr>
                <w:t>626</w:t>
              </w:r>
            </w:ins>
          </w:p>
        </w:tc>
        <w:tc>
          <w:tcPr>
            <w:tcW w:w="994" w:type="dxa"/>
            <w:tcBorders>
              <w:top w:val="single" w:sz="8" w:space="0" w:color="auto"/>
              <w:left w:val="single" w:sz="8" w:space="0" w:color="auto"/>
              <w:bottom w:val="nil"/>
              <w:right w:val="single" w:sz="8" w:space="0" w:color="auto"/>
            </w:tcBorders>
            <w:shd w:val="clear" w:color="FFDF00" w:fill="FFDF00"/>
            <w:vAlign w:val="bottom"/>
          </w:tcPr>
          <w:p w14:paraId="202DC57A" w14:textId="77777777" w:rsidR="00216840" w:rsidRPr="00B100BF" w:rsidRDefault="00216840" w:rsidP="003215BD">
            <w:pPr>
              <w:spacing w:line="204" w:lineRule="auto"/>
              <w:jc w:val="center"/>
              <w:rPr>
                <w:ins w:id="1410" w:author="Balasubramanian, Ruchita" w:date="2025-08-06T09:13:00Z" w16du:dateUtc="2025-08-06T13:13:00Z"/>
                <w:sz w:val="15"/>
                <w:szCs w:val="15"/>
              </w:rPr>
            </w:pPr>
            <w:ins w:id="1411" w:author="Balasubramanian, Ruchita" w:date="2025-08-06T09:13:00Z" w16du:dateUtc="2025-08-06T13:13:00Z">
              <w:r w:rsidRPr="001F1F6A">
                <w:rPr>
                  <w:rFonts w:eastAsia="Times New Roman"/>
                  <w:color w:val="000000"/>
                  <w:sz w:val="16"/>
                  <w:szCs w:val="16"/>
                  <w:lang w:val="en-US"/>
                </w:rPr>
                <w:t>3.7%</w:t>
              </w:r>
            </w:ins>
          </w:p>
        </w:tc>
      </w:tr>
      <w:tr w:rsidR="00216840" w:rsidRPr="006E1E2E" w14:paraId="47992BB6" w14:textId="77777777" w:rsidTr="003215BD">
        <w:trPr>
          <w:trHeight w:val="144"/>
          <w:jc w:val="center"/>
          <w:ins w:id="1412" w:author="Balasubramanian, Ruchita" w:date="2025-08-06T09:13:00Z" w16du:dateUtc="2025-08-06T13:13:00Z"/>
        </w:trPr>
        <w:tc>
          <w:tcPr>
            <w:tcW w:w="1123" w:type="dxa"/>
            <w:vMerge/>
            <w:tcBorders>
              <w:left w:val="single" w:sz="8" w:space="0" w:color="auto"/>
              <w:bottom w:val="single" w:sz="8" w:space="0" w:color="auto"/>
              <w:right w:val="single" w:sz="8" w:space="0" w:color="auto"/>
            </w:tcBorders>
            <w:vAlign w:val="center"/>
          </w:tcPr>
          <w:p w14:paraId="1D3F4409" w14:textId="77777777" w:rsidR="00216840" w:rsidRPr="00811BF5" w:rsidRDefault="00216840" w:rsidP="003215BD">
            <w:pPr>
              <w:spacing w:line="204" w:lineRule="auto"/>
              <w:jc w:val="center"/>
              <w:rPr>
                <w:ins w:id="1413"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1F21CE89" w14:textId="77777777" w:rsidR="00216840" w:rsidRPr="00AB48E1" w:rsidRDefault="00216840" w:rsidP="003215BD">
            <w:pPr>
              <w:spacing w:line="204" w:lineRule="auto"/>
              <w:jc w:val="center"/>
              <w:rPr>
                <w:ins w:id="1414" w:author="Balasubramanian, Ruchita" w:date="2025-08-06T09:13:00Z" w16du:dateUtc="2025-08-06T13:13:00Z"/>
                <w:sz w:val="16"/>
                <w:szCs w:val="16"/>
              </w:rPr>
            </w:pPr>
            <w:ins w:id="1415" w:author="Balasubramanian, Ruchita" w:date="2025-08-06T09:13:00Z" w16du:dateUtc="2025-08-06T13:13:00Z">
              <w:r w:rsidRPr="001F1F6A">
                <w:rPr>
                  <w:rFonts w:eastAsia="Times New Roman"/>
                  <w:color w:val="000000"/>
                  <w:sz w:val="16"/>
                  <w:szCs w:val="16"/>
                  <w:lang w:val="en-US"/>
                </w:rPr>
                <w:t>(14,542 - 19,692)</w:t>
              </w:r>
            </w:ins>
          </w:p>
        </w:tc>
        <w:tc>
          <w:tcPr>
            <w:tcW w:w="1210" w:type="dxa"/>
            <w:gridSpan w:val="3"/>
            <w:tcBorders>
              <w:top w:val="nil"/>
              <w:left w:val="single" w:sz="8" w:space="0" w:color="auto"/>
              <w:bottom w:val="single" w:sz="8" w:space="0" w:color="auto"/>
              <w:right w:val="single" w:sz="8" w:space="0" w:color="auto"/>
            </w:tcBorders>
            <w:shd w:val="clear" w:color="FFB700" w:fill="FFB700"/>
            <w:vAlign w:val="bottom"/>
          </w:tcPr>
          <w:p w14:paraId="6EFD1943" w14:textId="77777777" w:rsidR="00216840" w:rsidRPr="00B100BF" w:rsidRDefault="00216840" w:rsidP="003215BD">
            <w:pPr>
              <w:spacing w:line="204" w:lineRule="auto"/>
              <w:jc w:val="center"/>
              <w:rPr>
                <w:ins w:id="1416" w:author="Balasubramanian, Ruchita" w:date="2025-08-06T09:13:00Z" w16du:dateUtc="2025-08-06T13:13:00Z"/>
                <w:sz w:val="15"/>
                <w:szCs w:val="15"/>
              </w:rPr>
            </w:pPr>
            <w:ins w:id="1417" w:author="Balasubramanian, Ruchita" w:date="2025-08-06T09:13:00Z" w16du:dateUtc="2025-08-06T13:13:00Z">
              <w:r w:rsidRPr="001F1F6A">
                <w:rPr>
                  <w:rFonts w:eastAsia="Times New Roman"/>
                  <w:color w:val="000000"/>
                  <w:sz w:val="16"/>
                  <w:szCs w:val="16"/>
                  <w:lang w:val="en-US"/>
                </w:rPr>
                <w:t>(488 - 2,607)</w:t>
              </w:r>
            </w:ins>
          </w:p>
        </w:tc>
        <w:tc>
          <w:tcPr>
            <w:tcW w:w="994" w:type="dxa"/>
            <w:tcBorders>
              <w:top w:val="nil"/>
              <w:left w:val="single" w:sz="8" w:space="0" w:color="auto"/>
              <w:bottom w:val="single" w:sz="8" w:space="0" w:color="auto"/>
              <w:right w:val="single" w:sz="8" w:space="0" w:color="auto"/>
            </w:tcBorders>
            <w:shd w:val="clear" w:color="FFB700" w:fill="FFB700"/>
            <w:vAlign w:val="bottom"/>
          </w:tcPr>
          <w:p w14:paraId="7EBF01B8" w14:textId="77777777" w:rsidR="00216840" w:rsidRPr="00B100BF" w:rsidRDefault="00216840" w:rsidP="003215BD">
            <w:pPr>
              <w:spacing w:line="204" w:lineRule="auto"/>
              <w:jc w:val="center"/>
              <w:rPr>
                <w:ins w:id="1418" w:author="Balasubramanian, Ruchita" w:date="2025-08-06T09:13:00Z" w16du:dateUtc="2025-08-06T13:13:00Z"/>
                <w:sz w:val="15"/>
                <w:szCs w:val="15"/>
              </w:rPr>
            </w:pPr>
            <w:ins w:id="1419" w:author="Balasubramanian, Ruchita" w:date="2025-08-06T09:13:00Z" w16du:dateUtc="2025-08-06T13:13:00Z">
              <w:r w:rsidRPr="001F1F6A">
                <w:rPr>
                  <w:rFonts w:eastAsia="Times New Roman"/>
                  <w:color w:val="000000"/>
                  <w:sz w:val="16"/>
                  <w:szCs w:val="16"/>
                  <w:lang w:val="en-US"/>
                </w:rPr>
                <w:t>(3.1 - 14.7%)</w:t>
              </w:r>
            </w:ins>
          </w:p>
        </w:tc>
        <w:tc>
          <w:tcPr>
            <w:tcW w:w="1210" w:type="dxa"/>
            <w:gridSpan w:val="3"/>
            <w:tcBorders>
              <w:top w:val="nil"/>
              <w:left w:val="single" w:sz="8" w:space="0" w:color="auto"/>
              <w:bottom w:val="single" w:sz="8" w:space="0" w:color="auto"/>
              <w:right w:val="single" w:sz="8" w:space="0" w:color="auto"/>
            </w:tcBorders>
            <w:shd w:val="clear" w:color="FFC100" w:fill="FFC100"/>
            <w:vAlign w:val="bottom"/>
          </w:tcPr>
          <w:p w14:paraId="00B1DCB8" w14:textId="77777777" w:rsidR="00216840" w:rsidRPr="00B100BF" w:rsidRDefault="00216840" w:rsidP="003215BD">
            <w:pPr>
              <w:spacing w:line="204" w:lineRule="auto"/>
              <w:jc w:val="center"/>
              <w:rPr>
                <w:ins w:id="1420" w:author="Balasubramanian, Ruchita" w:date="2025-08-06T09:13:00Z" w16du:dateUtc="2025-08-06T13:13:00Z"/>
                <w:sz w:val="15"/>
                <w:szCs w:val="15"/>
              </w:rPr>
            </w:pPr>
            <w:ins w:id="1421" w:author="Balasubramanian, Ruchita" w:date="2025-08-06T09:13:00Z" w16du:dateUtc="2025-08-06T13:13:00Z">
              <w:r w:rsidRPr="001F1F6A">
                <w:rPr>
                  <w:rFonts w:eastAsia="Times New Roman"/>
                  <w:color w:val="000000"/>
                  <w:sz w:val="16"/>
                  <w:szCs w:val="16"/>
                  <w:lang w:val="en-US"/>
                </w:rPr>
                <w:t>(426 - 2,224)</w:t>
              </w:r>
            </w:ins>
          </w:p>
        </w:tc>
        <w:tc>
          <w:tcPr>
            <w:tcW w:w="994" w:type="dxa"/>
            <w:tcBorders>
              <w:top w:val="nil"/>
              <w:left w:val="single" w:sz="8" w:space="0" w:color="auto"/>
              <w:bottom w:val="single" w:sz="8" w:space="0" w:color="auto"/>
              <w:right w:val="single" w:sz="8" w:space="0" w:color="auto"/>
            </w:tcBorders>
            <w:shd w:val="clear" w:color="FFC100" w:fill="FFC100"/>
            <w:vAlign w:val="bottom"/>
          </w:tcPr>
          <w:p w14:paraId="426D2F79" w14:textId="77777777" w:rsidR="00216840" w:rsidRPr="00B100BF" w:rsidRDefault="00216840" w:rsidP="003215BD">
            <w:pPr>
              <w:spacing w:line="204" w:lineRule="auto"/>
              <w:jc w:val="center"/>
              <w:rPr>
                <w:ins w:id="1422" w:author="Balasubramanian, Ruchita" w:date="2025-08-06T09:13:00Z" w16du:dateUtc="2025-08-06T13:13:00Z"/>
                <w:sz w:val="15"/>
                <w:szCs w:val="15"/>
              </w:rPr>
            </w:pPr>
            <w:ins w:id="1423" w:author="Balasubramanian, Ruchita" w:date="2025-08-06T09:13:00Z" w16du:dateUtc="2025-08-06T13:13:00Z">
              <w:r w:rsidRPr="001F1F6A">
                <w:rPr>
                  <w:rFonts w:eastAsia="Times New Roman"/>
                  <w:color w:val="000000"/>
                  <w:sz w:val="16"/>
                  <w:szCs w:val="16"/>
                  <w:lang w:val="en-US"/>
                </w:rPr>
                <w:t>(2.7 - 12.6%)</w:t>
              </w:r>
            </w:ins>
          </w:p>
        </w:tc>
        <w:tc>
          <w:tcPr>
            <w:tcW w:w="1210" w:type="dxa"/>
            <w:gridSpan w:val="3"/>
            <w:tcBorders>
              <w:top w:val="nil"/>
              <w:left w:val="single" w:sz="8" w:space="0" w:color="auto"/>
              <w:bottom w:val="single" w:sz="8" w:space="0" w:color="auto"/>
              <w:right w:val="single" w:sz="8" w:space="0" w:color="auto"/>
            </w:tcBorders>
            <w:shd w:val="clear" w:color="FFDF00" w:fill="FFDF00"/>
            <w:vAlign w:val="bottom"/>
          </w:tcPr>
          <w:p w14:paraId="71C30A60" w14:textId="77777777" w:rsidR="00216840" w:rsidRPr="00B100BF" w:rsidRDefault="00216840" w:rsidP="003215BD">
            <w:pPr>
              <w:spacing w:line="204" w:lineRule="auto"/>
              <w:jc w:val="center"/>
              <w:rPr>
                <w:ins w:id="1424" w:author="Balasubramanian, Ruchita" w:date="2025-08-06T09:13:00Z" w16du:dateUtc="2025-08-06T13:13:00Z"/>
                <w:sz w:val="15"/>
                <w:szCs w:val="15"/>
              </w:rPr>
            </w:pPr>
            <w:ins w:id="1425" w:author="Balasubramanian, Ruchita" w:date="2025-08-06T09:13:00Z" w16du:dateUtc="2025-08-06T13:13:00Z">
              <w:r w:rsidRPr="001F1F6A">
                <w:rPr>
                  <w:rFonts w:eastAsia="Times New Roman"/>
                  <w:color w:val="000000"/>
                  <w:sz w:val="16"/>
                  <w:szCs w:val="16"/>
                  <w:lang w:val="en-US"/>
                </w:rPr>
                <w:t>(229 - 1,090)</w:t>
              </w:r>
            </w:ins>
          </w:p>
        </w:tc>
        <w:tc>
          <w:tcPr>
            <w:tcW w:w="994" w:type="dxa"/>
            <w:tcBorders>
              <w:top w:val="nil"/>
              <w:left w:val="single" w:sz="8" w:space="0" w:color="auto"/>
              <w:bottom w:val="single" w:sz="8" w:space="0" w:color="auto"/>
              <w:right w:val="single" w:sz="8" w:space="0" w:color="auto"/>
            </w:tcBorders>
            <w:shd w:val="clear" w:color="FFDF00" w:fill="FFDF00"/>
            <w:vAlign w:val="bottom"/>
          </w:tcPr>
          <w:p w14:paraId="6271ECE0" w14:textId="77777777" w:rsidR="00216840" w:rsidRPr="00B100BF" w:rsidRDefault="00216840" w:rsidP="003215BD">
            <w:pPr>
              <w:spacing w:line="204" w:lineRule="auto"/>
              <w:jc w:val="center"/>
              <w:rPr>
                <w:ins w:id="1426" w:author="Balasubramanian, Ruchita" w:date="2025-08-06T09:13:00Z" w16du:dateUtc="2025-08-06T13:13:00Z"/>
                <w:sz w:val="15"/>
                <w:szCs w:val="15"/>
              </w:rPr>
            </w:pPr>
            <w:ins w:id="1427" w:author="Balasubramanian, Ruchita" w:date="2025-08-06T09:13:00Z" w16du:dateUtc="2025-08-06T13:13:00Z">
              <w:r w:rsidRPr="001F1F6A">
                <w:rPr>
                  <w:rFonts w:eastAsia="Times New Roman"/>
                  <w:color w:val="000000"/>
                  <w:sz w:val="16"/>
                  <w:szCs w:val="16"/>
                  <w:lang w:val="en-US"/>
                </w:rPr>
                <w:t>(1.4 - 6.2%)</w:t>
              </w:r>
            </w:ins>
          </w:p>
        </w:tc>
      </w:tr>
      <w:tr w:rsidR="00216840" w:rsidRPr="006E1E2E" w14:paraId="52500F21" w14:textId="77777777" w:rsidTr="003215BD">
        <w:trPr>
          <w:trHeight w:val="144"/>
          <w:jc w:val="center"/>
          <w:ins w:id="1428" w:author="Balasubramanian, Ruchita" w:date="2025-08-06T09:13:00Z" w16du:dateUtc="2025-08-06T13: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5A2EB2E4" w14:textId="77777777" w:rsidR="00216840" w:rsidRPr="00811BF5" w:rsidRDefault="00216840" w:rsidP="003215BD">
            <w:pPr>
              <w:spacing w:line="204" w:lineRule="auto"/>
              <w:jc w:val="center"/>
              <w:rPr>
                <w:ins w:id="1429" w:author="Balasubramanian, Ruchita" w:date="2025-08-06T09:13:00Z" w16du:dateUtc="2025-08-06T13:13:00Z"/>
                <w:b/>
                <w:bCs/>
                <w:sz w:val="16"/>
                <w:szCs w:val="16"/>
              </w:rPr>
            </w:pPr>
            <w:ins w:id="1430" w:author="Balasubramanian, Ruchita" w:date="2025-08-06T09:13:00Z" w16du:dateUtc="2025-08-06T13:13:00Z">
              <w:r w:rsidRPr="00811BF5">
                <w:rPr>
                  <w:b/>
                  <w:bCs/>
                  <w:sz w:val="16"/>
                  <w:szCs w:val="16"/>
                </w:rPr>
                <w:t>Ohio</w:t>
              </w:r>
            </w:ins>
          </w:p>
        </w:tc>
        <w:tc>
          <w:tcPr>
            <w:tcW w:w="1511" w:type="dxa"/>
            <w:gridSpan w:val="2"/>
            <w:tcBorders>
              <w:top w:val="single" w:sz="8" w:space="0" w:color="auto"/>
              <w:left w:val="nil"/>
              <w:bottom w:val="nil"/>
              <w:right w:val="single" w:sz="8" w:space="0" w:color="auto"/>
            </w:tcBorders>
            <w:shd w:val="clear" w:color="FFFFFF" w:fill="FFFFFF"/>
            <w:vAlign w:val="bottom"/>
          </w:tcPr>
          <w:p w14:paraId="4C91C37F" w14:textId="77777777" w:rsidR="00216840" w:rsidRPr="00AB48E1" w:rsidRDefault="00216840" w:rsidP="003215BD">
            <w:pPr>
              <w:spacing w:line="204" w:lineRule="auto"/>
              <w:jc w:val="center"/>
              <w:rPr>
                <w:ins w:id="1431" w:author="Balasubramanian, Ruchita" w:date="2025-08-06T09:13:00Z" w16du:dateUtc="2025-08-06T13:13:00Z"/>
                <w:sz w:val="16"/>
                <w:szCs w:val="16"/>
              </w:rPr>
            </w:pPr>
            <w:ins w:id="1432" w:author="Balasubramanian, Ruchita" w:date="2025-08-06T09:13:00Z" w16du:dateUtc="2025-08-06T13:13:00Z">
              <w:r w:rsidRPr="001F1F6A">
                <w:rPr>
                  <w:rFonts w:eastAsia="Times New Roman"/>
                  <w:color w:val="000000"/>
                  <w:sz w:val="16"/>
                  <w:szCs w:val="16"/>
                  <w:lang w:val="en-US"/>
                </w:rPr>
                <w:t>4,371</w:t>
              </w:r>
            </w:ins>
          </w:p>
        </w:tc>
        <w:tc>
          <w:tcPr>
            <w:tcW w:w="1210" w:type="dxa"/>
            <w:gridSpan w:val="3"/>
            <w:tcBorders>
              <w:top w:val="single" w:sz="8" w:space="0" w:color="auto"/>
              <w:left w:val="single" w:sz="8" w:space="0" w:color="auto"/>
              <w:bottom w:val="nil"/>
              <w:right w:val="single" w:sz="8" w:space="0" w:color="auto"/>
            </w:tcBorders>
            <w:shd w:val="clear" w:color="FFBA00" w:fill="FFBA00"/>
            <w:vAlign w:val="bottom"/>
          </w:tcPr>
          <w:p w14:paraId="0F05C3D8" w14:textId="77777777" w:rsidR="00216840" w:rsidRPr="00B100BF" w:rsidRDefault="00216840" w:rsidP="003215BD">
            <w:pPr>
              <w:spacing w:line="204" w:lineRule="auto"/>
              <w:jc w:val="center"/>
              <w:rPr>
                <w:ins w:id="1433" w:author="Balasubramanian, Ruchita" w:date="2025-08-06T09:13:00Z" w16du:dateUtc="2025-08-06T13:13:00Z"/>
                <w:sz w:val="15"/>
                <w:szCs w:val="15"/>
              </w:rPr>
            </w:pPr>
            <w:ins w:id="1434" w:author="Balasubramanian, Ruchita" w:date="2025-08-06T09:13:00Z" w16du:dateUtc="2025-08-06T13:13:00Z">
              <w:r w:rsidRPr="001F1F6A">
                <w:rPr>
                  <w:rFonts w:eastAsia="Times New Roman"/>
                  <w:color w:val="000000"/>
                  <w:sz w:val="16"/>
                  <w:szCs w:val="16"/>
                  <w:lang w:val="en-US"/>
                </w:rPr>
                <w:t>354</w:t>
              </w:r>
            </w:ins>
          </w:p>
        </w:tc>
        <w:tc>
          <w:tcPr>
            <w:tcW w:w="994" w:type="dxa"/>
            <w:tcBorders>
              <w:top w:val="single" w:sz="8" w:space="0" w:color="auto"/>
              <w:left w:val="single" w:sz="8" w:space="0" w:color="auto"/>
              <w:bottom w:val="nil"/>
              <w:right w:val="single" w:sz="8" w:space="0" w:color="auto"/>
            </w:tcBorders>
            <w:shd w:val="clear" w:color="FFBA00" w:fill="FFBA00"/>
            <w:vAlign w:val="bottom"/>
          </w:tcPr>
          <w:p w14:paraId="6B36EDBD" w14:textId="77777777" w:rsidR="00216840" w:rsidRPr="00B100BF" w:rsidRDefault="00216840" w:rsidP="003215BD">
            <w:pPr>
              <w:spacing w:line="204" w:lineRule="auto"/>
              <w:jc w:val="center"/>
              <w:rPr>
                <w:ins w:id="1435" w:author="Balasubramanian, Ruchita" w:date="2025-08-06T09:13:00Z" w16du:dateUtc="2025-08-06T13:13:00Z"/>
                <w:sz w:val="15"/>
                <w:szCs w:val="15"/>
              </w:rPr>
            </w:pPr>
            <w:ins w:id="1436" w:author="Balasubramanian, Ruchita" w:date="2025-08-06T09:13:00Z" w16du:dateUtc="2025-08-06T13:13:00Z">
              <w:r w:rsidRPr="001F1F6A">
                <w:rPr>
                  <w:rFonts w:eastAsia="Times New Roman"/>
                  <w:color w:val="000000"/>
                  <w:sz w:val="16"/>
                  <w:szCs w:val="16"/>
                  <w:lang w:val="en-US"/>
                </w:rPr>
                <w:t>8.1%</w:t>
              </w:r>
            </w:ins>
          </w:p>
        </w:tc>
        <w:tc>
          <w:tcPr>
            <w:tcW w:w="1210" w:type="dxa"/>
            <w:gridSpan w:val="3"/>
            <w:tcBorders>
              <w:top w:val="single" w:sz="8" w:space="0" w:color="auto"/>
              <w:left w:val="single" w:sz="8" w:space="0" w:color="auto"/>
              <w:bottom w:val="nil"/>
              <w:right w:val="single" w:sz="8" w:space="0" w:color="auto"/>
            </w:tcBorders>
            <w:shd w:val="clear" w:color="FFC500" w:fill="FFC500"/>
            <w:vAlign w:val="bottom"/>
          </w:tcPr>
          <w:p w14:paraId="354B554F" w14:textId="77777777" w:rsidR="00216840" w:rsidRPr="00B100BF" w:rsidRDefault="00216840" w:rsidP="003215BD">
            <w:pPr>
              <w:spacing w:line="204" w:lineRule="auto"/>
              <w:jc w:val="center"/>
              <w:rPr>
                <w:ins w:id="1437" w:author="Balasubramanian, Ruchita" w:date="2025-08-06T09:13:00Z" w16du:dateUtc="2025-08-06T13:13:00Z"/>
                <w:sz w:val="15"/>
                <w:szCs w:val="15"/>
              </w:rPr>
            </w:pPr>
            <w:ins w:id="1438" w:author="Balasubramanian, Ruchita" w:date="2025-08-06T09:13:00Z" w16du:dateUtc="2025-08-06T13:13:00Z">
              <w:r w:rsidRPr="001F1F6A">
                <w:rPr>
                  <w:rFonts w:eastAsia="Times New Roman"/>
                  <w:color w:val="000000"/>
                  <w:sz w:val="16"/>
                  <w:szCs w:val="16"/>
                  <w:lang w:val="en-US"/>
                </w:rPr>
                <w:t>300</w:t>
              </w:r>
            </w:ins>
          </w:p>
        </w:tc>
        <w:tc>
          <w:tcPr>
            <w:tcW w:w="994" w:type="dxa"/>
            <w:tcBorders>
              <w:top w:val="single" w:sz="8" w:space="0" w:color="auto"/>
              <w:left w:val="single" w:sz="8" w:space="0" w:color="auto"/>
              <w:bottom w:val="nil"/>
              <w:right w:val="single" w:sz="8" w:space="0" w:color="auto"/>
            </w:tcBorders>
            <w:shd w:val="clear" w:color="FFC500" w:fill="FFC500"/>
            <w:vAlign w:val="bottom"/>
          </w:tcPr>
          <w:p w14:paraId="261495E3" w14:textId="77777777" w:rsidR="00216840" w:rsidRPr="00B100BF" w:rsidRDefault="00216840" w:rsidP="003215BD">
            <w:pPr>
              <w:spacing w:line="204" w:lineRule="auto"/>
              <w:jc w:val="center"/>
              <w:rPr>
                <w:ins w:id="1439" w:author="Balasubramanian, Ruchita" w:date="2025-08-06T09:13:00Z" w16du:dateUtc="2025-08-06T13:13:00Z"/>
                <w:sz w:val="15"/>
                <w:szCs w:val="15"/>
              </w:rPr>
            </w:pPr>
            <w:ins w:id="1440" w:author="Balasubramanian, Ruchita" w:date="2025-08-06T09:13:00Z" w16du:dateUtc="2025-08-06T13:13:00Z">
              <w:r w:rsidRPr="001F1F6A">
                <w:rPr>
                  <w:rFonts w:eastAsia="Times New Roman"/>
                  <w:color w:val="000000"/>
                  <w:sz w:val="16"/>
                  <w:szCs w:val="16"/>
                  <w:lang w:val="en-US"/>
                </w:rPr>
                <w:t>6.9%</w:t>
              </w:r>
            </w:ins>
          </w:p>
        </w:tc>
        <w:tc>
          <w:tcPr>
            <w:tcW w:w="1210" w:type="dxa"/>
            <w:gridSpan w:val="3"/>
            <w:tcBorders>
              <w:top w:val="single" w:sz="8" w:space="0" w:color="auto"/>
              <w:left w:val="single" w:sz="8" w:space="0" w:color="auto"/>
              <w:bottom w:val="nil"/>
              <w:right w:val="single" w:sz="8" w:space="0" w:color="auto"/>
            </w:tcBorders>
            <w:shd w:val="clear" w:color="FFE300" w:fill="FFE300"/>
            <w:vAlign w:val="bottom"/>
          </w:tcPr>
          <w:p w14:paraId="7EC6E54D" w14:textId="77777777" w:rsidR="00216840" w:rsidRPr="00B100BF" w:rsidRDefault="00216840" w:rsidP="003215BD">
            <w:pPr>
              <w:spacing w:line="204" w:lineRule="auto"/>
              <w:jc w:val="center"/>
              <w:rPr>
                <w:ins w:id="1441" w:author="Balasubramanian, Ruchita" w:date="2025-08-06T09:13:00Z" w16du:dateUtc="2025-08-06T13:13:00Z"/>
                <w:sz w:val="15"/>
                <w:szCs w:val="15"/>
              </w:rPr>
            </w:pPr>
            <w:ins w:id="1442" w:author="Balasubramanian, Ruchita" w:date="2025-08-06T09:13:00Z" w16du:dateUtc="2025-08-06T13:13:00Z">
              <w:r w:rsidRPr="001F1F6A">
                <w:rPr>
                  <w:rFonts w:eastAsia="Times New Roman"/>
                  <w:color w:val="000000"/>
                  <w:sz w:val="16"/>
                  <w:szCs w:val="16"/>
                  <w:lang w:val="en-US"/>
                </w:rPr>
                <w:t>146</w:t>
              </w:r>
            </w:ins>
          </w:p>
        </w:tc>
        <w:tc>
          <w:tcPr>
            <w:tcW w:w="994" w:type="dxa"/>
            <w:tcBorders>
              <w:top w:val="single" w:sz="8" w:space="0" w:color="auto"/>
              <w:left w:val="single" w:sz="8" w:space="0" w:color="auto"/>
              <w:bottom w:val="nil"/>
              <w:right w:val="single" w:sz="8" w:space="0" w:color="auto"/>
            </w:tcBorders>
            <w:shd w:val="clear" w:color="FFE300" w:fill="FFE300"/>
            <w:vAlign w:val="bottom"/>
          </w:tcPr>
          <w:p w14:paraId="2F57B1E3" w14:textId="77777777" w:rsidR="00216840" w:rsidRPr="00B100BF" w:rsidRDefault="00216840" w:rsidP="003215BD">
            <w:pPr>
              <w:spacing w:line="204" w:lineRule="auto"/>
              <w:jc w:val="center"/>
              <w:rPr>
                <w:ins w:id="1443" w:author="Balasubramanian, Ruchita" w:date="2025-08-06T09:13:00Z" w16du:dateUtc="2025-08-06T13:13:00Z"/>
                <w:sz w:val="15"/>
                <w:szCs w:val="15"/>
              </w:rPr>
            </w:pPr>
            <w:ins w:id="1444" w:author="Balasubramanian, Ruchita" w:date="2025-08-06T09:13:00Z" w16du:dateUtc="2025-08-06T13:13:00Z">
              <w:r w:rsidRPr="001F1F6A">
                <w:rPr>
                  <w:rFonts w:eastAsia="Times New Roman"/>
                  <w:color w:val="000000"/>
                  <w:sz w:val="16"/>
                  <w:szCs w:val="16"/>
                  <w:lang w:val="en-US"/>
                </w:rPr>
                <w:t>3.3%</w:t>
              </w:r>
            </w:ins>
          </w:p>
        </w:tc>
      </w:tr>
      <w:tr w:rsidR="00216840" w:rsidRPr="006E1E2E" w14:paraId="02FF7703" w14:textId="77777777" w:rsidTr="003215BD">
        <w:trPr>
          <w:trHeight w:val="144"/>
          <w:jc w:val="center"/>
          <w:ins w:id="1445" w:author="Balasubramanian, Ruchita" w:date="2025-08-06T09:13:00Z" w16du:dateUtc="2025-08-06T13:13:00Z"/>
        </w:trPr>
        <w:tc>
          <w:tcPr>
            <w:tcW w:w="1123" w:type="dxa"/>
            <w:vMerge/>
            <w:tcBorders>
              <w:left w:val="single" w:sz="8" w:space="0" w:color="auto"/>
              <w:bottom w:val="single" w:sz="8" w:space="0" w:color="auto"/>
              <w:right w:val="single" w:sz="8" w:space="0" w:color="auto"/>
            </w:tcBorders>
            <w:vAlign w:val="center"/>
          </w:tcPr>
          <w:p w14:paraId="646151A2" w14:textId="77777777" w:rsidR="00216840" w:rsidRPr="00811BF5" w:rsidRDefault="00216840" w:rsidP="003215BD">
            <w:pPr>
              <w:spacing w:line="204" w:lineRule="auto"/>
              <w:jc w:val="center"/>
              <w:rPr>
                <w:ins w:id="1446"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04859C3B" w14:textId="77777777" w:rsidR="00216840" w:rsidRPr="00AB48E1" w:rsidRDefault="00216840" w:rsidP="003215BD">
            <w:pPr>
              <w:spacing w:line="204" w:lineRule="auto"/>
              <w:jc w:val="center"/>
              <w:rPr>
                <w:ins w:id="1447" w:author="Balasubramanian, Ruchita" w:date="2025-08-06T09:13:00Z" w16du:dateUtc="2025-08-06T13:13:00Z"/>
                <w:sz w:val="16"/>
                <w:szCs w:val="16"/>
              </w:rPr>
            </w:pPr>
            <w:ins w:id="1448" w:author="Balasubramanian, Ruchita" w:date="2025-08-06T09:13:00Z" w16du:dateUtc="2025-08-06T13:13:00Z">
              <w:r w:rsidRPr="001F1F6A">
                <w:rPr>
                  <w:rFonts w:eastAsia="Times New Roman"/>
                  <w:color w:val="000000"/>
                  <w:sz w:val="16"/>
                  <w:szCs w:val="16"/>
                  <w:lang w:val="en-US"/>
                </w:rPr>
                <w:t>(3,668 - 5,219)</w:t>
              </w:r>
            </w:ins>
          </w:p>
        </w:tc>
        <w:tc>
          <w:tcPr>
            <w:tcW w:w="1210" w:type="dxa"/>
            <w:gridSpan w:val="3"/>
            <w:tcBorders>
              <w:top w:val="nil"/>
              <w:left w:val="single" w:sz="8" w:space="0" w:color="auto"/>
              <w:bottom w:val="single" w:sz="8" w:space="0" w:color="auto"/>
              <w:right w:val="single" w:sz="8" w:space="0" w:color="auto"/>
            </w:tcBorders>
            <w:shd w:val="clear" w:color="FFBA00" w:fill="FFBA00"/>
            <w:vAlign w:val="bottom"/>
          </w:tcPr>
          <w:p w14:paraId="14C737E3" w14:textId="77777777" w:rsidR="00216840" w:rsidRPr="00B100BF" w:rsidRDefault="00216840" w:rsidP="003215BD">
            <w:pPr>
              <w:spacing w:line="204" w:lineRule="auto"/>
              <w:jc w:val="center"/>
              <w:rPr>
                <w:ins w:id="1449" w:author="Balasubramanian, Ruchita" w:date="2025-08-06T09:13:00Z" w16du:dateUtc="2025-08-06T13:13:00Z"/>
                <w:sz w:val="15"/>
                <w:szCs w:val="15"/>
              </w:rPr>
            </w:pPr>
            <w:ins w:id="1450" w:author="Balasubramanian, Ruchita" w:date="2025-08-06T09:13:00Z" w16du:dateUtc="2025-08-06T13:13:00Z">
              <w:r w:rsidRPr="001F1F6A">
                <w:rPr>
                  <w:rFonts w:eastAsia="Times New Roman"/>
                  <w:color w:val="000000"/>
                  <w:sz w:val="16"/>
                  <w:szCs w:val="16"/>
                  <w:lang w:val="en-US"/>
                </w:rPr>
                <w:t>(126 - 646)</w:t>
              </w:r>
            </w:ins>
          </w:p>
        </w:tc>
        <w:tc>
          <w:tcPr>
            <w:tcW w:w="994" w:type="dxa"/>
            <w:tcBorders>
              <w:top w:val="nil"/>
              <w:left w:val="single" w:sz="8" w:space="0" w:color="auto"/>
              <w:bottom w:val="single" w:sz="8" w:space="0" w:color="auto"/>
              <w:right w:val="single" w:sz="8" w:space="0" w:color="auto"/>
            </w:tcBorders>
            <w:shd w:val="clear" w:color="FFBA00" w:fill="FFBA00"/>
            <w:vAlign w:val="bottom"/>
          </w:tcPr>
          <w:p w14:paraId="39B7B8A3" w14:textId="77777777" w:rsidR="00216840" w:rsidRPr="00B100BF" w:rsidRDefault="00216840" w:rsidP="003215BD">
            <w:pPr>
              <w:spacing w:line="204" w:lineRule="auto"/>
              <w:jc w:val="center"/>
              <w:rPr>
                <w:ins w:id="1451" w:author="Balasubramanian, Ruchita" w:date="2025-08-06T09:13:00Z" w16du:dateUtc="2025-08-06T13:13:00Z"/>
                <w:sz w:val="15"/>
                <w:szCs w:val="15"/>
              </w:rPr>
            </w:pPr>
            <w:ins w:id="1452" w:author="Balasubramanian, Ruchita" w:date="2025-08-06T09:13:00Z" w16du:dateUtc="2025-08-06T13:13:00Z">
              <w:r w:rsidRPr="001F1F6A">
                <w:rPr>
                  <w:rFonts w:eastAsia="Times New Roman"/>
                  <w:color w:val="000000"/>
                  <w:sz w:val="16"/>
                  <w:szCs w:val="16"/>
                  <w:lang w:val="en-US"/>
                </w:rPr>
                <w:t>(3.0 - 14.5%)</w:t>
              </w:r>
            </w:ins>
          </w:p>
        </w:tc>
        <w:tc>
          <w:tcPr>
            <w:tcW w:w="1210" w:type="dxa"/>
            <w:gridSpan w:val="3"/>
            <w:tcBorders>
              <w:top w:val="nil"/>
              <w:left w:val="single" w:sz="8" w:space="0" w:color="auto"/>
              <w:bottom w:val="single" w:sz="8" w:space="0" w:color="auto"/>
              <w:right w:val="single" w:sz="8" w:space="0" w:color="auto"/>
            </w:tcBorders>
            <w:shd w:val="clear" w:color="FFC500" w:fill="FFC500"/>
            <w:vAlign w:val="bottom"/>
          </w:tcPr>
          <w:p w14:paraId="58330F65" w14:textId="77777777" w:rsidR="00216840" w:rsidRPr="00B100BF" w:rsidRDefault="00216840" w:rsidP="003215BD">
            <w:pPr>
              <w:spacing w:line="204" w:lineRule="auto"/>
              <w:jc w:val="center"/>
              <w:rPr>
                <w:ins w:id="1453" w:author="Balasubramanian, Ruchita" w:date="2025-08-06T09:13:00Z" w16du:dateUtc="2025-08-06T13:13:00Z"/>
                <w:sz w:val="15"/>
                <w:szCs w:val="15"/>
              </w:rPr>
            </w:pPr>
            <w:ins w:id="1454" w:author="Balasubramanian, Ruchita" w:date="2025-08-06T09:13:00Z" w16du:dateUtc="2025-08-06T13:13:00Z">
              <w:r w:rsidRPr="001F1F6A">
                <w:rPr>
                  <w:rFonts w:eastAsia="Times New Roman"/>
                  <w:color w:val="000000"/>
                  <w:sz w:val="16"/>
                  <w:szCs w:val="16"/>
                  <w:lang w:val="en-US"/>
                </w:rPr>
                <w:t>(108 - 541)</w:t>
              </w:r>
            </w:ins>
          </w:p>
        </w:tc>
        <w:tc>
          <w:tcPr>
            <w:tcW w:w="994" w:type="dxa"/>
            <w:tcBorders>
              <w:top w:val="nil"/>
              <w:left w:val="single" w:sz="8" w:space="0" w:color="auto"/>
              <w:bottom w:val="single" w:sz="8" w:space="0" w:color="auto"/>
              <w:right w:val="single" w:sz="8" w:space="0" w:color="auto"/>
            </w:tcBorders>
            <w:shd w:val="clear" w:color="FFC500" w:fill="FFC500"/>
            <w:vAlign w:val="bottom"/>
          </w:tcPr>
          <w:p w14:paraId="39E268CA" w14:textId="77777777" w:rsidR="00216840" w:rsidRPr="00B100BF" w:rsidRDefault="00216840" w:rsidP="003215BD">
            <w:pPr>
              <w:spacing w:line="204" w:lineRule="auto"/>
              <w:jc w:val="center"/>
              <w:rPr>
                <w:ins w:id="1455" w:author="Balasubramanian, Ruchita" w:date="2025-08-06T09:13:00Z" w16du:dateUtc="2025-08-06T13:13:00Z"/>
                <w:sz w:val="15"/>
                <w:szCs w:val="15"/>
              </w:rPr>
            </w:pPr>
            <w:ins w:id="1456" w:author="Balasubramanian, Ruchita" w:date="2025-08-06T09:13:00Z" w16du:dateUtc="2025-08-06T13:13:00Z">
              <w:r w:rsidRPr="001F1F6A">
                <w:rPr>
                  <w:rFonts w:eastAsia="Times New Roman"/>
                  <w:color w:val="000000"/>
                  <w:sz w:val="16"/>
                  <w:szCs w:val="16"/>
                  <w:lang w:val="en-US"/>
                </w:rPr>
                <w:t>(2.5 - 12.2%)</w:t>
              </w:r>
            </w:ins>
          </w:p>
        </w:tc>
        <w:tc>
          <w:tcPr>
            <w:tcW w:w="1210" w:type="dxa"/>
            <w:gridSpan w:val="3"/>
            <w:tcBorders>
              <w:top w:val="nil"/>
              <w:left w:val="single" w:sz="8" w:space="0" w:color="auto"/>
              <w:bottom w:val="single" w:sz="8" w:space="0" w:color="auto"/>
              <w:right w:val="single" w:sz="8" w:space="0" w:color="auto"/>
            </w:tcBorders>
            <w:shd w:val="clear" w:color="FFE300" w:fill="FFE300"/>
            <w:vAlign w:val="bottom"/>
          </w:tcPr>
          <w:p w14:paraId="3DDAD1B8" w14:textId="77777777" w:rsidR="00216840" w:rsidRPr="00B100BF" w:rsidRDefault="00216840" w:rsidP="003215BD">
            <w:pPr>
              <w:spacing w:line="204" w:lineRule="auto"/>
              <w:jc w:val="center"/>
              <w:rPr>
                <w:ins w:id="1457" w:author="Balasubramanian, Ruchita" w:date="2025-08-06T09:13:00Z" w16du:dateUtc="2025-08-06T13:13:00Z"/>
                <w:sz w:val="15"/>
                <w:szCs w:val="15"/>
              </w:rPr>
            </w:pPr>
            <w:ins w:id="1458" w:author="Balasubramanian, Ruchita" w:date="2025-08-06T09:13:00Z" w16du:dateUtc="2025-08-06T13:13:00Z">
              <w:r w:rsidRPr="001F1F6A">
                <w:rPr>
                  <w:rFonts w:eastAsia="Times New Roman"/>
                  <w:color w:val="000000"/>
                  <w:sz w:val="16"/>
                  <w:szCs w:val="16"/>
                  <w:lang w:val="en-US"/>
                </w:rPr>
                <w:t>(56 - 254)</w:t>
              </w:r>
            </w:ins>
          </w:p>
        </w:tc>
        <w:tc>
          <w:tcPr>
            <w:tcW w:w="994" w:type="dxa"/>
            <w:tcBorders>
              <w:top w:val="nil"/>
              <w:left w:val="single" w:sz="8" w:space="0" w:color="auto"/>
              <w:bottom w:val="single" w:sz="8" w:space="0" w:color="auto"/>
              <w:right w:val="single" w:sz="8" w:space="0" w:color="auto"/>
            </w:tcBorders>
            <w:shd w:val="clear" w:color="FFE300" w:fill="FFE300"/>
            <w:vAlign w:val="bottom"/>
          </w:tcPr>
          <w:p w14:paraId="0EAC4C80" w14:textId="77777777" w:rsidR="00216840" w:rsidRPr="00B100BF" w:rsidRDefault="00216840" w:rsidP="003215BD">
            <w:pPr>
              <w:spacing w:line="204" w:lineRule="auto"/>
              <w:jc w:val="center"/>
              <w:rPr>
                <w:ins w:id="1459" w:author="Balasubramanian, Ruchita" w:date="2025-08-06T09:13:00Z" w16du:dateUtc="2025-08-06T13:13:00Z"/>
                <w:sz w:val="15"/>
                <w:szCs w:val="15"/>
              </w:rPr>
            </w:pPr>
            <w:ins w:id="1460" w:author="Balasubramanian, Ruchita" w:date="2025-08-06T09:13:00Z" w16du:dateUtc="2025-08-06T13:13:00Z">
              <w:r w:rsidRPr="001F1F6A">
                <w:rPr>
                  <w:rFonts w:eastAsia="Times New Roman"/>
                  <w:color w:val="000000"/>
                  <w:sz w:val="16"/>
                  <w:szCs w:val="16"/>
                  <w:lang w:val="en-US"/>
                </w:rPr>
                <w:t>(1.3 - 5.7%)</w:t>
              </w:r>
            </w:ins>
          </w:p>
        </w:tc>
      </w:tr>
      <w:tr w:rsidR="00216840" w:rsidRPr="006E1E2E" w14:paraId="79F26EF3" w14:textId="77777777" w:rsidTr="003215BD">
        <w:trPr>
          <w:trHeight w:val="144"/>
          <w:jc w:val="center"/>
          <w:ins w:id="1461" w:author="Balasubramanian, Ruchita" w:date="2025-08-06T09:13:00Z" w16du:dateUtc="2025-08-06T13: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D855D86" w14:textId="77777777" w:rsidR="00216840" w:rsidRPr="00811BF5" w:rsidRDefault="00216840" w:rsidP="003215BD">
            <w:pPr>
              <w:spacing w:line="204" w:lineRule="auto"/>
              <w:jc w:val="center"/>
              <w:rPr>
                <w:ins w:id="1462" w:author="Balasubramanian, Ruchita" w:date="2025-08-06T09:13:00Z" w16du:dateUtc="2025-08-06T13:13:00Z"/>
                <w:b/>
                <w:bCs/>
                <w:sz w:val="16"/>
                <w:szCs w:val="16"/>
              </w:rPr>
            </w:pPr>
            <w:ins w:id="1463" w:author="Balasubramanian, Ruchita" w:date="2025-08-06T09:13:00Z" w16du:dateUtc="2025-08-06T13:13:00Z">
              <w:r w:rsidRPr="00811BF5">
                <w:rPr>
                  <w:b/>
                  <w:bCs/>
                  <w:sz w:val="16"/>
                  <w:szCs w:val="16"/>
                </w:rPr>
                <w:t>Florida</w:t>
              </w:r>
            </w:ins>
          </w:p>
        </w:tc>
        <w:tc>
          <w:tcPr>
            <w:tcW w:w="1511" w:type="dxa"/>
            <w:gridSpan w:val="2"/>
            <w:tcBorders>
              <w:top w:val="single" w:sz="8" w:space="0" w:color="auto"/>
              <w:left w:val="nil"/>
              <w:bottom w:val="nil"/>
              <w:right w:val="single" w:sz="8" w:space="0" w:color="auto"/>
            </w:tcBorders>
            <w:shd w:val="clear" w:color="FFFFFF" w:fill="FFFFFF"/>
            <w:vAlign w:val="bottom"/>
          </w:tcPr>
          <w:p w14:paraId="20619056" w14:textId="77777777" w:rsidR="00216840" w:rsidRPr="00AB48E1" w:rsidRDefault="00216840" w:rsidP="003215BD">
            <w:pPr>
              <w:spacing w:line="204" w:lineRule="auto"/>
              <w:jc w:val="center"/>
              <w:rPr>
                <w:ins w:id="1464" w:author="Balasubramanian, Ruchita" w:date="2025-08-06T09:13:00Z" w16du:dateUtc="2025-08-06T13:13:00Z"/>
                <w:sz w:val="16"/>
                <w:szCs w:val="16"/>
              </w:rPr>
            </w:pPr>
            <w:ins w:id="1465" w:author="Balasubramanian, Ruchita" w:date="2025-08-06T09:13:00Z" w16du:dateUtc="2025-08-06T13:13:00Z">
              <w:r w:rsidRPr="001F1F6A">
                <w:rPr>
                  <w:rFonts w:eastAsia="Times New Roman"/>
                  <w:color w:val="000000"/>
                  <w:sz w:val="16"/>
                  <w:szCs w:val="16"/>
                  <w:lang w:val="en-US"/>
                </w:rPr>
                <w:t>19,827</w:t>
              </w:r>
            </w:ins>
          </w:p>
        </w:tc>
        <w:tc>
          <w:tcPr>
            <w:tcW w:w="1210" w:type="dxa"/>
            <w:gridSpan w:val="3"/>
            <w:tcBorders>
              <w:top w:val="single" w:sz="8" w:space="0" w:color="auto"/>
              <w:left w:val="single" w:sz="8" w:space="0" w:color="auto"/>
              <w:bottom w:val="nil"/>
              <w:right w:val="single" w:sz="8" w:space="0" w:color="auto"/>
            </w:tcBorders>
            <w:shd w:val="clear" w:color="FFC600" w:fill="FFC600"/>
            <w:vAlign w:val="bottom"/>
          </w:tcPr>
          <w:p w14:paraId="59EAF5A1" w14:textId="77777777" w:rsidR="00216840" w:rsidRPr="00B100BF" w:rsidRDefault="00216840" w:rsidP="003215BD">
            <w:pPr>
              <w:spacing w:line="204" w:lineRule="auto"/>
              <w:jc w:val="center"/>
              <w:rPr>
                <w:ins w:id="1466" w:author="Balasubramanian, Ruchita" w:date="2025-08-06T09:13:00Z" w16du:dateUtc="2025-08-06T13:13:00Z"/>
                <w:sz w:val="15"/>
                <w:szCs w:val="15"/>
              </w:rPr>
            </w:pPr>
            <w:ins w:id="1467" w:author="Balasubramanian, Ruchita" w:date="2025-08-06T09:13:00Z" w16du:dateUtc="2025-08-06T13:13:00Z">
              <w:r w:rsidRPr="001F1F6A">
                <w:rPr>
                  <w:rFonts w:eastAsia="Times New Roman"/>
                  <w:color w:val="000000"/>
                  <w:sz w:val="16"/>
                  <w:szCs w:val="16"/>
                  <w:lang w:val="en-US"/>
                </w:rPr>
                <w:t>1,330</w:t>
              </w:r>
            </w:ins>
          </w:p>
        </w:tc>
        <w:tc>
          <w:tcPr>
            <w:tcW w:w="994" w:type="dxa"/>
            <w:tcBorders>
              <w:top w:val="single" w:sz="8" w:space="0" w:color="auto"/>
              <w:left w:val="single" w:sz="8" w:space="0" w:color="auto"/>
              <w:bottom w:val="nil"/>
              <w:right w:val="single" w:sz="8" w:space="0" w:color="auto"/>
            </w:tcBorders>
            <w:shd w:val="clear" w:color="FFC600" w:fill="FFC600"/>
            <w:vAlign w:val="bottom"/>
          </w:tcPr>
          <w:p w14:paraId="25DDF8C8" w14:textId="77777777" w:rsidR="00216840" w:rsidRPr="00B100BF" w:rsidRDefault="00216840" w:rsidP="003215BD">
            <w:pPr>
              <w:spacing w:line="204" w:lineRule="auto"/>
              <w:jc w:val="center"/>
              <w:rPr>
                <w:ins w:id="1468" w:author="Balasubramanian, Ruchita" w:date="2025-08-06T09:13:00Z" w16du:dateUtc="2025-08-06T13:13:00Z"/>
                <w:sz w:val="15"/>
                <w:szCs w:val="15"/>
              </w:rPr>
            </w:pPr>
            <w:ins w:id="1469" w:author="Balasubramanian, Ruchita" w:date="2025-08-06T09:13:00Z" w16du:dateUtc="2025-08-06T13:13:00Z">
              <w:r w:rsidRPr="001F1F6A">
                <w:rPr>
                  <w:rFonts w:eastAsia="Times New Roman"/>
                  <w:color w:val="000000"/>
                  <w:sz w:val="16"/>
                  <w:szCs w:val="16"/>
                  <w:lang w:val="en-US"/>
                </w:rPr>
                <w:t>6.7%</w:t>
              </w:r>
            </w:ins>
          </w:p>
        </w:tc>
        <w:tc>
          <w:tcPr>
            <w:tcW w:w="1210" w:type="dxa"/>
            <w:gridSpan w:val="3"/>
            <w:tcBorders>
              <w:top w:val="single" w:sz="8" w:space="0" w:color="auto"/>
              <w:left w:val="single" w:sz="8" w:space="0" w:color="auto"/>
              <w:bottom w:val="nil"/>
              <w:right w:val="single" w:sz="8" w:space="0" w:color="auto"/>
            </w:tcBorders>
            <w:shd w:val="clear" w:color="FFCE00" w:fill="FFCE00"/>
            <w:vAlign w:val="bottom"/>
          </w:tcPr>
          <w:p w14:paraId="4F9DDB95" w14:textId="77777777" w:rsidR="00216840" w:rsidRPr="00B100BF" w:rsidRDefault="00216840" w:rsidP="003215BD">
            <w:pPr>
              <w:spacing w:line="204" w:lineRule="auto"/>
              <w:jc w:val="center"/>
              <w:rPr>
                <w:ins w:id="1470" w:author="Balasubramanian, Ruchita" w:date="2025-08-06T09:13:00Z" w16du:dateUtc="2025-08-06T13:13:00Z"/>
                <w:sz w:val="15"/>
                <w:szCs w:val="15"/>
              </w:rPr>
            </w:pPr>
            <w:ins w:id="1471" w:author="Balasubramanian, Ruchita" w:date="2025-08-06T09:13:00Z" w16du:dateUtc="2025-08-06T13:13:00Z">
              <w:r w:rsidRPr="001F1F6A">
                <w:rPr>
                  <w:rFonts w:eastAsia="Times New Roman"/>
                  <w:color w:val="000000"/>
                  <w:sz w:val="16"/>
                  <w:szCs w:val="16"/>
                  <w:lang w:val="en-US"/>
                </w:rPr>
                <w:t>1,139</w:t>
              </w:r>
            </w:ins>
          </w:p>
        </w:tc>
        <w:tc>
          <w:tcPr>
            <w:tcW w:w="994" w:type="dxa"/>
            <w:tcBorders>
              <w:top w:val="single" w:sz="8" w:space="0" w:color="auto"/>
              <w:left w:val="single" w:sz="8" w:space="0" w:color="auto"/>
              <w:bottom w:val="nil"/>
              <w:right w:val="single" w:sz="8" w:space="0" w:color="auto"/>
            </w:tcBorders>
            <w:shd w:val="clear" w:color="FFCE00" w:fill="FFCE00"/>
            <w:vAlign w:val="bottom"/>
          </w:tcPr>
          <w:p w14:paraId="75FDD58B" w14:textId="77777777" w:rsidR="00216840" w:rsidRPr="00B100BF" w:rsidRDefault="00216840" w:rsidP="003215BD">
            <w:pPr>
              <w:spacing w:line="204" w:lineRule="auto"/>
              <w:jc w:val="center"/>
              <w:rPr>
                <w:ins w:id="1472" w:author="Balasubramanian, Ruchita" w:date="2025-08-06T09:13:00Z" w16du:dateUtc="2025-08-06T13:13:00Z"/>
                <w:sz w:val="15"/>
                <w:szCs w:val="15"/>
              </w:rPr>
            </w:pPr>
            <w:ins w:id="1473" w:author="Balasubramanian, Ruchita" w:date="2025-08-06T09:13:00Z" w16du:dateUtc="2025-08-06T13:13:00Z">
              <w:r w:rsidRPr="001F1F6A">
                <w:rPr>
                  <w:rFonts w:eastAsia="Times New Roman"/>
                  <w:color w:val="000000"/>
                  <w:sz w:val="16"/>
                  <w:szCs w:val="16"/>
                  <w:lang w:val="en-US"/>
                </w:rPr>
                <w:t>5.7%</w:t>
              </w:r>
            </w:ins>
          </w:p>
        </w:tc>
        <w:tc>
          <w:tcPr>
            <w:tcW w:w="1210" w:type="dxa"/>
            <w:gridSpan w:val="3"/>
            <w:tcBorders>
              <w:top w:val="single" w:sz="8" w:space="0" w:color="auto"/>
              <w:left w:val="single" w:sz="8" w:space="0" w:color="auto"/>
              <w:bottom w:val="nil"/>
              <w:right w:val="single" w:sz="8" w:space="0" w:color="auto"/>
            </w:tcBorders>
            <w:shd w:val="clear" w:color="FFE600" w:fill="FFE600"/>
            <w:vAlign w:val="bottom"/>
          </w:tcPr>
          <w:p w14:paraId="25F61D59" w14:textId="77777777" w:rsidR="00216840" w:rsidRPr="00B100BF" w:rsidRDefault="00216840" w:rsidP="003215BD">
            <w:pPr>
              <w:spacing w:line="204" w:lineRule="auto"/>
              <w:jc w:val="center"/>
              <w:rPr>
                <w:ins w:id="1474" w:author="Balasubramanian, Ruchita" w:date="2025-08-06T09:13:00Z" w16du:dateUtc="2025-08-06T13:13:00Z"/>
                <w:sz w:val="15"/>
                <w:szCs w:val="15"/>
              </w:rPr>
            </w:pPr>
            <w:ins w:id="1475" w:author="Balasubramanian, Ruchita" w:date="2025-08-06T09:13:00Z" w16du:dateUtc="2025-08-06T13:13:00Z">
              <w:r w:rsidRPr="001F1F6A">
                <w:rPr>
                  <w:rFonts w:eastAsia="Times New Roman"/>
                  <w:color w:val="000000"/>
                  <w:sz w:val="16"/>
                  <w:szCs w:val="16"/>
                  <w:lang w:val="en-US"/>
                </w:rPr>
                <w:t>581</w:t>
              </w:r>
            </w:ins>
          </w:p>
        </w:tc>
        <w:tc>
          <w:tcPr>
            <w:tcW w:w="994" w:type="dxa"/>
            <w:tcBorders>
              <w:top w:val="single" w:sz="8" w:space="0" w:color="auto"/>
              <w:left w:val="single" w:sz="8" w:space="0" w:color="auto"/>
              <w:bottom w:val="nil"/>
              <w:right w:val="single" w:sz="8" w:space="0" w:color="auto"/>
            </w:tcBorders>
            <w:shd w:val="clear" w:color="FFE600" w:fill="FFE600"/>
            <w:vAlign w:val="bottom"/>
          </w:tcPr>
          <w:p w14:paraId="6DD0AFBA" w14:textId="77777777" w:rsidR="00216840" w:rsidRPr="00B100BF" w:rsidRDefault="00216840" w:rsidP="003215BD">
            <w:pPr>
              <w:spacing w:line="204" w:lineRule="auto"/>
              <w:jc w:val="center"/>
              <w:rPr>
                <w:ins w:id="1476" w:author="Balasubramanian, Ruchita" w:date="2025-08-06T09:13:00Z" w16du:dateUtc="2025-08-06T13:13:00Z"/>
                <w:sz w:val="15"/>
                <w:szCs w:val="15"/>
              </w:rPr>
            </w:pPr>
            <w:ins w:id="1477" w:author="Balasubramanian, Ruchita" w:date="2025-08-06T09:13:00Z" w16du:dateUtc="2025-08-06T13:13:00Z">
              <w:r w:rsidRPr="001F1F6A">
                <w:rPr>
                  <w:rFonts w:eastAsia="Times New Roman"/>
                  <w:color w:val="000000"/>
                  <w:sz w:val="16"/>
                  <w:szCs w:val="16"/>
                  <w:lang w:val="en-US"/>
                </w:rPr>
                <w:t>2.9%</w:t>
              </w:r>
            </w:ins>
          </w:p>
        </w:tc>
      </w:tr>
      <w:tr w:rsidR="00216840" w:rsidRPr="006E1E2E" w14:paraId="6CEDE008" w14:textId="77777777" w:rsidTr="003215BD">
        <w:trPr>
          <w:trHeight w:val="144"/>
          <w:jc w:val="center"/>
          <w:ins w:id="1478" w:author="Balasubramanian, Ruchita" w:date="2025-08-06T09:13:00Z" w16du:dateUtc="2025-08-06T13:13:00Z"/>
        </w:trPr>
        <w:tc>
          <w:tcPr>
            <w:tcW w:w="1123" w:type="dxa"/>
            <w:vMerge/>
            <w:tcBorders>
              <w:left w:val="single" w:sz="8" w:space="0" w:color="auto"/>
              <w:bottom w:val="single" w:sz="8" w:space="0" w:color="auto"/>
              <w:right w:val="single" w:sz="8" w:space="0" w:color="auto"/>
            </w:tcBorders>
            <w:vAlign w:val="center"/>
          </w:tcPr>
          <w:p w14:paraId="64974E32" w14:textId="77777777" w:rsidR="00216840" w:rsidRPr="00811BF5" w:rsidRDefault="00216840" w:rsidP="003215BD">
            <w:pPr>
              <w:spacing w:line="204" w:lineRule="auto"/>
              <w:jc w:val="center"/>
              <w:rPr>
                <w:ins w:id="1479"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1B9FBFFD" w14:textId="77777777" w:rsidR="00216840" w:rsidRPr="00AB48E1" w:rsidRDefault="00216840" w:rsidP="003215BD">
            <w:pPr>
              <w:spacing w:line="204" w:lineRule="auto"/>
              <w:jc w:val="center"/>
              <w:rPr>
                <w:ins w:id="1480" w:author="Balasubramanian, Ruchita" w:date="2025-08-06T09:13:00Z" w16du:dateUtc="2025-08-06T13:13:00Z"/>
                <w:sz w:val="16"/>
                <w:szCs w:val="16"/>
              </w:rPr>
            </w:pPr>
            <w:ins w:id="1481" w:author="Balasubramanian, Ruchita" w:date="2025-08-06T09:13:00Z" w16du:dateUtc="2025-08-06T13:13:00Z">
              <w:r w:rsidRPr="001F1F6A">
                <w:rPr>
                  <w:rFonts w:eastAsia="Times New Roman"/>
                  <w:color w:val="000000"/>
                  <w:sz w:val="16"/>
                  <w:szCs w:val="16"/>
                  <w:lang w:val="en-US"/>
                </w:rPr>
                <w:t>(17,435 - 22,839)</w:t>
              </w:r>
            </w:ins>
          </w:p>
        </w:tc>
        <w:tc>
          <w:tcPr>
            <w:tcW w:w="1210" w:type="dxa"/>
            <w:gridSpan w:val="3"/>
            <w:tcBorders>
              <w:top w:val="nil"/>
              <w:left w:val="single" w:sz="8" w:space="0" w:color="auto"/>
              <w:bottom w:val="single" w:sz="8" w:space="0" w:color="auto"/>
              <w:right w:val="single" w:sz="8" w:space="0" w:color="auto"/>
            </w:tcBorders>
            <w:shd w:val="clear" w:color="FFC600" w:fill="FFC600"/>
            <w:vAlign w:val="bottom"/>
          </w:tcPr>
          <w:p w14:paraId="5A950EFF" w14:textId="77777777" w:rsidR="00216840" w:rsidRPr="00B100BF" w:rsidRDefault="00216840" w:rsidP="003215BD">
            <w:pPr>
              <w:spacing w:line="204" w:lineRule="auto"/>
              <w:jc w:val="center"/>
              <w:rPr>
                <w:ins w:id="1482" w:author="Balasubramanian, Ruchita" w:date="2025-08-06T09:13:00Z" w16du:dateUtc="2025-08-06T13:13:00Z"/>
                <w:sz w:val="15"/>
                <w:szCs w:val="15"/>
              </w:rPr>
            </w:pPr>
            <w:ins w:id="1483" w:author="Balasubramanian, Ruchita" w:date="2025-08-06T09:13:00Z" w16du:dateUtc="2025-08-06T13:13:00Z">
              <w:r w:rsidRPr="001F1F6A">
                <w:rPr>
                  <w:rFonts w:eastAsia="Times New Roman"/>
                  <w:color w:val="000000"/>
                  <w:sz w:val="16"/>
                  <w:szCs w:val="16"/>
                  <w:lang w:val="en-US"/>
                </w:rPr>
                <w:t>(483 - 2,407)</w:t>
              </w:r>
            </w:ins>
          </w:p>
        </w:tc>
        <w:tc>
          <w:tcPr>
            <w:tcW w:w="994" w:type="dxa"/>
            <w:tcBorders>
              <w:top w:val="nil"/>
              <w:left w:val="single" w:sz="8" w:space="0" w:color="auto"/>
              <w:bottom w:val="single" w:sz="8" w:space="0" w:color="auto"/>
              <w:right w:val="single" w:sz="8" w:space="0" w:color="auto"/>
            </w:tcBorders>
            <w:shd w:val="clear" w:color="FFC600" w:fill="FFC600"/>
            <w:vAlign w:val="bottom"/>
          </w:tcPr>
          <w:p w14:paraId="236D2E6C" w14:textId="77777777" w:rsidR="00216840" w:rsidRPr="00B100BF" w:rsidRDefault="00216840" w:rsidP="003215BD">
            <w:pPr>
              <w:spacing w:line="204" w:lineRule="auto"/>
              <w:jc w:val="center"/>
              <w:rPr>
                <w:ins w:id="1484" w:author="Balasubramanian, Ruchita" w:date="2025-08-06T09:13:00Z" w16du:dateUtc="2025-08-06T13:13:00Z"/>
                <w:sz w:val="15"/>
                <w:szCs w:val="15"/>
              </w:rPr>
            </w:pPr>
            <w:ins w:id="1485" w:author="Balasubramanian, Ruchita" w:date="2025-08-06T09:13:00Z" w16du:dateUtc="2025-08-06T13:13:00Z">
              <w:r w:rsidRPr="001F1F6A">
                <w:rPr>
                  <w:rFonts w:eastAsia="Times New Roman"/>
                  <w:color w:val="000000"/>
                  <w:sz w:val="16"/>
                  <w:szCs w:val="16"/>
                  <w:lang w:val="en-US"/>
                </w:rPr>
                <w:t>(2.4 - 11.4%)</w:t>
              </w:r>
            </w:ins>
          </w:p>
        </w:tc>
        <w:tc>
          <w:tcPr>
            <w:tcW w:w="1210" w:type="dxa"/>
            <w:gridSpan w:val="3"/>
            <w:tcBorders>
              <w:top w:val="nil"/>
              <w:left w:val="single" w:sz="8" w:space="0" w:color="auto"/>
              <w:bottom w:val="single" w:sz="8" w:space="0" w:color="auto"/>
              <w:right w:val="single" w:sz="8" w:space="0" w:color="auto"/>
            </w:tcBorders>
            <w:shd w:val="clear" w:color="FFCE00" w:fill="FFCE00"/>
            <w:vAlign w:val="bottom"/>
          </w:tcPr>
          <w:p w14:paraId="2E9A9A49" w14:textId="77777777" w:rsidR="00216840" w:rsidRPr="00B100BF" w:rsidRDefault="00216840" w:rsidP="003215BD">
            <w:pPr>
              <w:spacing w:line="204" w:lineRule="auto"/>
              <w:jc w:val="center"/>
              <w:rPr>
                <w:ins w:id="1486" w:author="Balasubramanian, Ruchita" w:date="2025-08-06T09:13:00Z" w16du:dateUtc="2025-08-06T13:13:00Z"/>
                <w:sz w:val="15"/>
                <w:szCs w:val="15"/>
              </w:rPr>
            </w:pPr>
            <w:ins w:id="1487" w:author="Balasubramanian, Ruchita" w:date="2025-08-06T09:13:00Z" w16du:dateUtc="2025-08-06T13:13:00Z">
              <w:r w:rsidRPr="001F1F6A">
                <w:rPr>
                  <w:rFonts w:eastAsia="Times New Roman"/>
                  <w:color w:val="000000"/>
                  <w:sz w:val="16"/>
                  <w:szCs w:val="16"/>
                  <w:lang w:val="en-US"/>
                </w:rPr>
                <w:t>(418 - 2,032)</w:t>
              </w:r>
            </w:ins>
          </w:p>
        </w:tc>
        <w:tc>
          <w:tcPr>
            <w:tcW w:w="994" w:type="dxa"/>
            <w:tcBorders>
              <w:top w:val="nil"/>
              <w:left w:val="single" w:sz="8" w:space="0" w:color="auto"/>
              <w:bottom w:val="single" w:sz="8" w:space="0" w:color="auto"/>
              <w:right w:val="single" w:sz="8" w:space="0" w:color="auto"/>
            </w:tcBorders>
            <w:shd w:val="clear" w:color="FFCE00" w:fill="FFCE00"/>
            <w:vAlign w:val="bottom"/>
          </w:tcPr>
          <w:p w14:paraId="7C1DAD12" w14:textId="77777777" w:rsidR="00216840" w:rsidRPr="00B100BF" w:rsidRDefault="00216840" w:rsidP="003215BD">
            <w:pPr>
              <w:spacing w:line="204" w:lineRule="auto"/>
              <w:jc w:val="center"/>
              <w:rPr>
                <w:ins w:id="1488" w:author="Balasubramanian, Ruchita" w:date="2025-08-06T09:13:00Z" w16du:dateUtc="2025-08-06T13:13:00Z"/>
                <w:sz w:val="15"/>
                <w:szCs w:val="15"/>
              </w:rPr>
            </w:pPr>
            <w:ins w:id="1489" w:author="Balasubramanian, Ruchita" w:date="2025-08-06T09:13:00Z" w16du:dateUtc="2025-08-06T13:13:00Z">
              <w:r w:rsidRPr="001F1F6A">
                <w:rPr>
                  <w:rFonts w:eastAsia="Times New Roman"/>
                  <w:color w:val="000000"/>
                  <w:sz w:val="16"/>
                  <w:szCs w:val="16"/>
                  <w:lang w:val="en-US"/>
                </w:rPr>
                <w:t>(2.1 - 9.7%)</w:t>
              </w:r>
            </w:ins>
          </w:p>
        </w:tc>
        <w:tc>
          <w:tcPr>
            <w:tcW w:w="1210" w:type="dxa"/>
            <w:gridSpan w:val="3"/>
            <w:tcBorders>
              <w:top w:val="nil"/>
              <w:left w:val="single" w:sz="8" w:space="0" w:color="auto"/>
              <w:bottom w:val="single" w:sz="8" w:space="0" w:color="auto"/>
              <w:right w:val="single" w:sz="8" w:space="0" w:color="auto"/>
            </w:tcBorders>
            <w:shd w:val="clear" w:color="FFE600" w:fill="FFE600"/>
            <w:vAlign w:val="bottom"/>
          </w:tcPr>
          <w:p w14:paraId="1985817B" w14:textId="77777777" w:rsidR="00216840" w:rsidRPr="00B100BF" w:rsidRDefault="00216840" w:rsidP="003215BD">
            <w:pPr>
              <w:spacing w:line="204" w:lineRule="auto"/>
              <w:jc w:val="center"/>
              <w:rPr>
                <w:ins w:id="1490" w:author="Balasubramanian, Ruchita" w:date="2025-08-06T09:13:00Z" w16du:dateUtc="2025-08-06T13:13:00Z"/>
                <w:sz w:val="15"/>
                <w:szCs w:val="15"/>
              </w:rPr>
            </w:pPr>
            <w:ins w:id="1491" w:author="Balasubramanian, Ruchita" w:date="2025-08-06T09:13:00Z" w16du:dateUtc="2025-08-06T13:13:00Z">
              <w:r w:rsidRPr="001F1F6A">
                <w:rPr>
                  <w:rFonts w:eastAsia="Times New Roman"/>
                  <w:color w:val="000000"/>
                  <w:sz w:val="16"/>
                  <w:szCs w:val="16"/>
                  <w:lang w:val="en-US"/>
                </w:rPr>
                <w:t>(223 - 996)</w:t>
              </w:r>
            </w:ins>
          </w:p>
        </w:tc>
        <w:tc>
          <w:tcPr>
            <w:tcW w:w="994" w:type="dxa"/>
            <w:tcBorders>
              <w:top w:val="nil"/>
              <w:left w:val="single" w:sz="8" w:space="0" w:color="auto"/>
              <w:bottom w:val="single" w:sz="8" w:space="0" w:color="auto"/>
              <w:right w:val="single" w:sz="8" w:space="0" w:color="auto"/>
            </w:tcBorders>
            <w:shd w:val="clear" w:color="FFE600" w:fill="FFE600"/>
            <w:vAlign w:val="bottom"/>
          </w:tcPr>
          <w:p w14:paraId="31C4FB6A" w14:textId="77777777" w:rsidR="00216840" w:rsidRPr="00B100BF" w:rsidRDefault="00216840" w:rsidP="003215BD">
            <w:pPr>
              <w:spacing w:line="204" w:lineRule="auto"/>
              <w:jc w:val="center"/>
              <w:rPr>
                <w:ins w:id="1492" w:author="Balasubramanian, Ruchita" w:date="2025-08-06T09:13:00Z" w16du:dateUtc="2025-08-06T13:13:00Z"/>
                <w:sz w:val="15"/>
                <w:szCs w:val="15"/>
              </w:rPr>
            </w:pPr>
            <w:ins w:id="1493" w:author="Balasubramanian, Ruchita" w:date="2025-08-06T09:13:00Z" w16du:dateUtc="2025-08-06T13:13:00Z">
              <w:r w:rsidRPr="001F1F6A">
                <w:rPr>
                  <w:rFonts w:eastAsia="Times New Roman"/>
                  <w:color w:val="000000"/>
                  <w:sz w:val="16"/>
                  <w:szCs w:val="16"/>
                  <w:lang w:val="en-US"/>
                </w:rPr>
                <w:t>(1.1 - 4.8%)</w:t>
              </w:r>
            </w:ins>
          </w:p>
        </w:tc>
      </w:tr>
      <w:tr w:rsidR="00216840" w:rsidRPr="006E1E2E" w14:paraId="3218E86D" w14:textId="77777777" w:rsidTr="003215BD">
        <w:trPr>
          <w:trHeight w:val="144"/>
          <w:jc w:val="center"/>
          <w:ins w:id="1494" w:author="Balasubramanian, Ruchita" w:date="2025-08-06T09:13:00Z" w16du:dateUtc="2025-08-06T13: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7CB87A87" w14:textId="77777777" w:rsidR="00216840" w:rsidRPr="00811BF5" w:rsidRDefault="00216840" w:rsidP="003215BD">
            <w:pPr>
              <w:spacing w:line="204" w:lineRule="auto"/>
              <w:jc w:val="center"/>
              <w:rPr>
                <w:ins w:id="1495" w:author="Balasubramanian, Ruchita" w:date="2025-08-06T09:13:00Z" w16du:dateUtc="2025-08-06T13:13:00Z"/>
                <w:b/>
                <w:bCs/>
                <w:sz w:val="16"/>
                <w:szCs w:val="16"/>
              </w:rPr>
            </w:pPr>
            <w:ins w:id="1496" w:author="Balasubramanian, Ruchita" w:date="2025-08-06T09:13:00Z" w16du:dateUtc="2025-08-06T13:13:00Z">
              <w:r w:rsidRPr="00811BF5">
                <w:rPr>
                  <w:b/>
                  <w:bCs/>
                  <w:sz w:val="16"/>
                  <w:szCs w:val="16"/>
                </w:rPr>
                <w:t>New York</w:t>
              </w:r>
            </w:ins>
          </w:p>
        </w:tc>
        <w:tc>
          <w:tcPr>
            <w:tcW w:w="1511" w:type="dxa"/>
            <w:gridSpan w:val="2"/>
            <w:tcBorders>
              <w:top w:val="single" w:sz="8" w:space="0" w:color="auto"/>
              <w:left w:val="nil"/>
              <w:bottom w:val="nil"/>
              <w:right w:val="single" w:sz="8" w:space="0" w:color="auto"/>
            </w:tcBorders>
            <w:shd w:val="clear" w:color="FFFFFF" w:fill="FFFFFF"/>
            <w:vAlign w:val="bottom"/>
          </w:tcPr>
          <w:p w14:paraId="4C419556" w14:textId="77777777" w:rsidR="00216840" w:rsidRPr="00AB48E1" w:rsidRDefault="00216840" w:rsidP="003215BD">
            <w:pPr>
              <w:spacing w:line="204" w:lineRule="auto"/>
              <w:jc w:val="center"/>
              <w:rPr>
                <w:ins w:id="1497" w:author="Balasubramanian, Ruchita" w:date="2025-08-06T09:13:00Z" w16du:dateUtc="2025-08-06T13:13:00Z"/>
                <w:sz w:val="16"/>
                <w:szCs w:val="16"/>
              </w:rPr>
            </w:pPr>
            <w:ins w:id="1498" w:author="Balasubramanian, Ruchita" w:date="2025-08-06T09:13:00Z" w16du:dateUtc="2025-08-06T13:13:00Z">
              <w:r w:rsidRPr="001F1F6A">
                <w:rPr>
                  <w:rFonts w:eastAsia="Times New Roman"/>
                  <w:color w:val="000000"/>
                  <w:sz w:val="16"/>
                  <w:szCs w:val="16"/>
                  <w:lang w:val="en-US"/>
                </w:rPr>
                <w:t>10,592</w:t>
              </w:r>
            </w:ins>
          </w:p>
        </w:tc>
        <w:tc>
          <w:tcPr>
            <w:tcW w:w="1210" w:type="dxa"/>
            <w:gridSpan w:val="3"/>
            <w:tcBorders>
              <w:top w:val="single" w:sz="8" w:space="0" w:color="auto"/>
              <w:left w:val="single" w:sz="8" w:space="0" w:color="auto"/>
              <w:bottom w:val="nil"/>
              <w:right w:val="single" w:sz="8" w:space="0" w:color="auto"/>
            </w:tcBorders>
            <w:shd w:val="clear" w:color="FFD700" w:fill="FFD700"/>
            <w:vAlign w:val="bottom"/>
          </w:tcPr>
          <w:p w14:paraId="0B0AEDAB" w14:textId="77777777" w:rsidR="00216840" w:rsidRPr="00B100BF" w:rsidRDefault="00216840" w:rsidP="003215BD">
            <w:pPr>
              <w:spacing w:line="204" w:lineRule="auto"/>
              <w:jc w:val="center"/>
              <w:rPr>
                <w:ins w:id="1499" w:author="Balasubramanian, Ruchita" w:date="2025-08-06T09:13:00Z" w16du:dateUtc="2025-08-06T13:13:00Z"/>
                <w:sz w:val="15"/>
                <w:szCs w:val="15"/>
              </w:rPr>
            </w:pPr>
            <w:ins w:id="1500" w:author="Balasubramanian, Ruchita" w:date="2025-08-06T09:13:00Z" w16du:dateUtc="2025-08-06T13:13:00Z">
              <w:r w:rsidRPr="001F1F6A">
                <w:rPr>
                  <w:rFonts w:eastAsia="Times New Roman"/>
                  <w:color w:val="000000"/>
                  <w:sz w:val="16"/>
                  <w:szCs w:val="16"/>
                  <w:lang w:val="en-US"/>
                </w:rPr>
                <w:t>497</w:t>
              </w:r>
            </w:ins>
          </w:p>
        </w:tc>
        <w:tc>
          <w:tcPr>
            <w:tcW w:w="994" w:type="dxa"/>
            <w:tcBorders>
              <w:top w:val="single" w:sz="8" w:space="0" w:color="auto"/>
              <w:left w:val="single" w:sz="8" w:space="0" w:color="auto"/>
              <w:bottom w:val="nil"/>
              <w:right w:val="single" w:sz="8" w:space="0" w:color="auto"/>
            </w:tcBorders>
            <w:shd w:val="clear" w:color="FFD700" w:fill="FFD700"/>
            <w:vAlign w:val="bottom"/>
          </w:tcPr>
          <w:p w14:paraId="3D4C8267" w14:textId="77777777" w:rsidR="00216840" w:rsidRPr="00B100BF" w:rsidRDefault="00216840" w:rsidP="003215BD">
            <w:pPr>
              <w:spacing w:line="204" w:lineRule="auto"/>
              <w:jc w:val="center"/>
              <w:rPr>
                <w:ins w:id="1501" w:author="Balasubramanian, Ruchita" w:date="2025-08-06T09:13:00Z" w16du:dateUtc="2025-08-06T13:13:00Z"/>
                <w:sz w:val="15"/>
                <w:szCs w:val="15"/>
              </w:rPr>
            </w:pPr>
            <w:ins w:id="1502" w:author="Balasubramanian, Ruchita" w:date="2025-08-06T09:13:00Z" w16du:dateUtc="2025-08-06T13:13:00Z">
              <w:r w:rsidRPr="001F1F6A">
                <w:rPr>
                  <w:rFonts w:eastAsia="Times New Roman"/>
                  <w:color w:val="000000"/>
                  <w:sz w:val="16"/>
                  <w:szCs w:val="16"/>
                  <w:lang w:val="en-US"/>
                </w:rPr>
                <w:t>4.7%</w:t>
              </w:r>
            </w:ins>
          </w:p>
        </w:tc>
        <w:tc>
          <w:tcPr>
            <w:tcW w:w="1210" w:type="dxa"/>
            <w:gridSpan w:val="3"/>
            <w:tcBorders>
              <w:top w:val="single" w:sz="8" w:space="0" w:color="auto"/>
              <w:left w:val="single" w:sz="8" w:space="0" w:color="auto"/>
              <w:bottom w:val="nil"/>
              <w:right w:val="single" w:sz="8" w:space="0" w:color="auto"/>
            </w:tcBorders>
            <w:shd w:val="clear" w:color="FFDD00" w:fill="FFDD00"/>
            <w:vAlign w:val="bottom"/>
          </w:tcPr>
          <w:p w14:paraId="3B33759F" w14:textId="77777777" w:rsidR="00216840" w:rsidRPr="00B100BF" w:rsidRDefault="00216840" w:rsidP="003215BD">
            <w:pPr>
              <w:spacing w:line="204" w:lineRule="auto"/>
              <w:jc w:val="center"/>
              <w:rPr>
                <w:ins w:id="1503" w:author="Balasubramanian, Ruchita" w:date="2025-08-06T09:13:00Z" w16du:dateUtc="2025-08-06T13:13:00Z"/>
                <w:sz w:val="15"/>
                <w:szCs w:val="15"/>
              </w:rPr>
            </w:pPr>
            <w:ins w:id="1504" w:author="Balasubramanian, Ruchita" w:date="2025-08-06T09:13:00Z" w16du:dateUtc="2025-08-06T13:13:00Z">
              <w:r w:rsidRPr="001F1F6A">
                <w:rPr>
                  <w:rFonts w:eastAsia="Times New Roman"/>
                  <w:color w:val="000000"/>
                  <w:sz w:val="16"/>
                  <w:szCs w:val="16"/>
                  <w:lang w:val="en-US"/>
                </w:rPr>
                <w:t>427</w:t>
              </w:r>
            </w:ins>
          </w:p>
        </w:tc>
        <w:tc>
          <w:tcPr>
            <w:tcW w:w="994" w:type="dxa"/>
            <w:tcBorders>
              <w:top w:val="single" w:sz="8" w:space="0" w:color="auto"/>
              <w:left w:val="single" w:sz="8" w:space="0" w:color="auto"/>
              <w:bottom w:val="nil"/>
              <w:right w:val="single" w:sz="8" w:space="0" w:color="auto"/>
            </w:tcBorders>
            <w:shd w:val="clear" w:color="FFDD00" w:fill="FFDD00"/>
            <w:vAlign w:val="bottom"/>
          </w:tcPr>
          <w:p w14:paraId="40342430" w14:textId="77777777" w:rsidR="00216840" w:rsidRPr="00B100BF" w:rsidRDefault="00216840" w:rsidP="003215BD">
            <w:pPr>
              <w:spacing w:line="204" w:lineRule="auto"/>
              <w:jc w:val="center"/>
              <w:rPr>
                <w:ins w:id="1505" w:author="Balasubramanian, Ruchita" w:date="2025-08-06T09:13:00Z" w16du:dateUtc="2025-08-06T13:13:00Z"/>
                <w:sz w:val="15"/>
                <w:szCs w:val="15"/>
              </w:rPr>
            </w:pPr>
            <w:ins w:id="1506" w:author="Balasubramanian, Ruchita" w:date="2025-08-06T09:13:00Z" w16du:dateUtc="2025-08-06T13:13:00Z">
              <w:r w:rsidRPr="001F1F6A">
                <w:rPr>
                  <w:rFonts w:eastAsia="Times New Roman"/>
                  <w:color w:val="000000"/>
                  <w:sz w:val="16"/>
                  <w:szCs w:val="16"/>
                  <w:lang w:val="en-US"/>
                </w:rPr>
                <w:t>4.0%</w:t>
              </w:r>
            </w:ins>
          </w:p>
        </w:tc>
        <w:tc>
          <w:tcPr>
            <w:tcW w:w="1210" w:type="dxa"/>
            <w:gridSpan w:val="3"/>
            <w:tcBorders>
              <w:top w:val="single" w:sz="8" w:space="0" w:color="auto"/>
              <w:left w:val="single" w:sz="8" w:space="0" w:color="auto"/>
              <w:bottom w:val="nil"/>
              <w:right w:val="single" w:sz="8" w:space="0" w:color="auto"/>
            </w:tcBorders>
            <w:shd w:val="clear" w:color="FFEE00" w:fill="FFEE00"/>
            <w:vAlign w:val="bottom"/>
          </w:tcPr>
          <w:p w14:paraId="2B5D0D98" w14:textId="77777777" w:rsidR="00216840" w:rsidRPr="00B100BF" w:rsidRDefault="00216840" w:rsidP="003215BD">
            <w:pPr>
              <w:spacing w:line="204" w:lineRule="auto"/>
              <w:jc w:val="center"/>
              <w:rPr>
                <w:ins w:id="1507" w:author="Balasubramanian, Ruchita" w:date="2025-08-06T09:13:00Z" w16du:dateUtc="2025-08-06T13:13:00Z"/>
                <w:sz w:val="15"/>
                <w:szCs w:val="15"/>
              </w:rPr>
            </w:pPr>
            <w:ins w:id="1508" w:author="Balasubramanian, Ruchita" w:date="2025-08-06T09:13:00Z" w16du:dateUtc="2025-08-06T13:13:00Z">
              <w:r w:rsidRPr="001F1F6A">
                <w:rPr>
                  <w:rFonts w:eastAsia="Times New Roman"/>
                  <w:color w:val="000000"/>
                  <w:sz w:val="16"/>
                  <w:szCs w:val="16"/>
                  <w:lang w:val="en-US"/>
                </w:rPr>
                <w:t>215</w:t>
              </w:r>
            </w:ins>
          </w:p>
        </w:tc>
        <w:tc>
          <w:tcPr>
            <w:tcW w:w="994" w:type="dxa"/>
            <w:tcBorders>
              <w:top w:val="single" w:sz="8" w:space="0" w:color="auto"/>
              <w:left w:val="single" w:sz="8" w:space="0" w:color="auto"/>
              <w:bottom w:val="nil"/>
              <w:right w:val="single" w:sz="8" w:space="0" w:color="auto"/>
            </w:tcBorders>
            <w:shd w:val="clear" w:color="FFEE00" w:fill="FFEE00"/>
            <w:vAlign w:val="bottom"/>
          </w:tcPr>
          <w:p w14:paraId="2BDF56FD" w14:textId="77777777" w:rsidR="00216840" w:rsidRPr="00B100BF" w:rsidRDefault="00216840" w:rsidP="003215BD">
            <w:pPr>
              <w:spacing w:line="204" w:lineRule="auto"/>
              <w:jc w:val="center"/>
              <w:rPr>
                <w:ins w:id="1509" w:author="Balasubramanian, Ruchita" w:date="2025-08-06T09:13:00Z" w16du:dateUtc="2025-08-06T13:13:00Z"/>
                <w:sz w:val="15"/>
                <w:szCs w:val="15"/>
              </w:rPr>
            </w:pPr>
            <w:ins w:id="1510" w:author="Balasubramanian, Ruchita" w:date="2025-08-06T09:13:00Z" w16du:dateUtc="2025-08-06T13:13:00Z">
              <w:r w:rsidRPr="001F1F6A">
                <w:rPr>
                  <w:rFonts w:eastAsia="Times New Roman"/>
                  <w:color w:val="000000"/>
                  <w:sz w:val="16"/>
                  <w:szCs w:val="16"/>
                  <w:lang w:val="en-US"/>
                </w:rPr>
                <w:t>2.0%</w:t>
              </w:r>
            </w:ins>
          </w:p>
        </w:tc>
      </w:tr>
      <w:tr w:rsidR="00216840" w:rsidRPr="006E1E2E" w14:paraId="1FFDA349" w14:textId="77777777" w:rsidTr="003215BD">
        <w:trPr>
          <w:trHeight w:val="144"/>
          <w:jc w:val="center"/>
          <w:ins w:id="1511" w:author="Balasubramanian, Ruchita" w:date="2025-08-06T09:13:00Z" w16du:dateUtc="2025-08-06T13:13:00Z"/>
        </w:trPr>
        <w:tc>
          <w:tcPr>
            <w:tcW w:w="1123" w:type="dxa"/>
            <w:vMerge/>
            <w:tcBorders>
              <w:left w:val="single" w:sz="8" w:space="0" w:color="auto"/>
              <w:bottom w:val="single" w:sz="8" w:space="0" w:color="auto"/>
              <w:right w:val="single" w:sz="8" w:space="0" w:color="auto"/>
            </w:tcBorders>
            <w:vAlign w:val="center"/>
          </w:tcPr>
          <w:p w14:paraId="00996023" w14:textId="77777777" w:rsidR="00216840" w:rsidRPr="00811BF5" w:rsidRDefault="00216840" w:rsidP="003215BD">
            <w:pPr>
              <w:spacing w:line="204" w:lineRule="auto"/>
              <w:jc w:val="center"/>
              <w:rPr>
                <w:ins w:id="1512"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1709DD95" w14:textId="77777777" w:rsidR="00216840" w:rsidRPr="00AB48E1" w:rsidRDefault="00216840" w:rsidP="003215BD">
            <w:pPr>
              <w:spacing w:line="204" w:lineRule="auto"/>
              <w:jc w:val="center"/>
              <w:rPr>
                <w:ins w:id="1513" w:author="Balasubramanian, Ruchita" w:date="2025-08-06T09:13:00Z" w16du:dateUtc="2025-08-06T13:13:00Z"/>
                <w:sz w:val="16"/>
                <w:szCs w:val="16"/>
              </w:rPr>
            </w:pPr>
            <w:ins w:id="1514" w:author="Balasubramanian, Ruchita" w:date="2025-08-06T09:13:00Z" w16du:dateUtc="2025-08-06T13:13:00Z">
              <w:r w:rsidRPr="001F1F6A">
                <w:rPr>
                  <w:rFonts w:eastAsia="Times New Roman"/>
                  <w:color w:val="000000"/>
                  <w:sz w:val="16"/>
                  <w:szCs w:val="16"/>
                  <w:lang w:val="en-US"/>
                </w:rPr>
                <w:t>(9,173 - 12,397)</w:t>
              </w:r>
            </w:ins>
          </w:p>
        </w:tc>
        <w:tc>
          <w:tcPr>
            <w:tcW w:w="1210" w:type="dxa"/>
            <w:gridSpan w:val="3"/>
            <w:tcBorders>
              <w:top w:val="nil"/>
              <w:left w:val="single" w:sz="8" w:space="0" w:color="auto"/>
              <w:bottom w:val="single" w:sz="8" w:space="0" w:color="auto"/>
              <w:right w:val="single" w:sz="8" w:space="0" w:color="auto"/>
            </w:tcBorders>
            <w:shd w:val="clear" w:color="FFD700" w:fill="FFD700"/>
            <w:vAlign w:val="bottom"/>
          </w:tcPr>
          <w:p w14:paraId="70865FD0" w14:textId="77777777" w:rsidR="00216840" w:rsidRPr="00B100BF" w:rsidRDefault="00216840" w:rsidP="003215BD">
            <w:pPr>
              <w:spacing w:line="204" w:lineRule="auto"/>
              <w:jc w:val="center"/>
              <w:rPr>
                <w:ins w:id="1515" w:author="Balasubramanian, Ruchita" w:date="2025-08-06T09:13:00Z" w16du:dateUtc="2025-08-06T13:13:00Z"/>
                <w:sz w:val="15"/>
                <w:szCs w:val="15"/>
              </w:rPr>
            </w:pPr>
            <w:ins w:id="1516" w:author="Balasubramanian, Ruchita" w:date="2025-08-06T09:13:00Z" w16du:dateUtc="2025-08-06T13:13:00Z">
              <w:r w:rsidRPr="001F1F6A">
                <w:rPr>
                  <w:rFonts w:eastAsia="Times New Roman"/>
                  <w:color w:val="000000"/>
                  <w:sz w:val="16"/>
                  <w:szCs w:val="16"/>
                  <w:lang w:val="en-US"/>
                </w:rPr>
                <w:t>(171 - 920)</w:t>
              </w:r>
            </w:ins>
          </w:p>
        </w:tc>
        <w:tc>
          <w:tcPr>
            <w:tcW w:w="994" w:type="dxa"/>
            <w:tcBorders>
              <w:top w:val="nil"/>
              <w:left w:val="single" w:sz="8" w:space="0" w:color="auto"/>
              <w:bottom w:val="single" w:sz="8" w:space="0" w:color="auto"/>
              <w:right w:val="single" w:sz="8" w:space="0" w:color="auto"/>
            </w:tcBorders>
            <w:shd w:val="clear" w:color="FFD700" w:fill="FFD700"/>
            <w:vAlign w:val="bottom"/>
          </w:tcPr>
          <w:p w14:paraId="6E16AD3A" w14:textId="77777777" w:rsidR="00216840" w:rsidRPr="00B100BF" w:rsidRDefault="00216840" w:rsidP="003215BD">
            <w:pPr>
              <w:spacing w:line="204" w:lineRule="auto"/>
              <w:jc w:val="center"/>
              <w:rPr>
                <w:ins w:id="1517" w:author="Balasubramanian, Ruchita" w:date="2025-08-06T09:13:00Z" w16du:dateUtc="2025-08-06T13:13:00Z"/>
                <w:sz w:val="15"/>
                <w:szCs w:val="15"/>
              </w:rPr>
            </w:pPr>
            <w:ins w:id="1518" w:author="Balasubramanian, Ruchita" w:date="2025-08-06T09:13:00Z" w16du:dateUtc="2025-08-06T13:13:00Z">
              <w:r w:rsidRPr="001F1F6A">
                <w:rPr>
                  <w:rFonts w:eastAsia="Times New Roman"/>
                  <w:color w:val="000000"/>
                  <w:sz w:val="16"/>
                  <w:szCs w:val="16"/>
                  <w:lang w:val="en-US"/>
                </w:rPr>
                <w:t>(1.7 - 8.2%)</w:t>
              </w:r>
            </w:ins>
          </w:p>
        </w:tc>
        <w:tc>
          <w:tcPr>
            <w:tcW w:w="1210" w:type="dxa"/>
            <w:gridSpan w:val="3"/>
            <w:tcBorders>
              <w:top w:val="nil"/>
              <w:left w:val="single" w:sz="8" w:space="0" w:color="auto"/>
              <w:bottom w:val="single" w:sz="8" w:space="0" w:color="auto"/>
              <w:right w:val="single" w:sz="8" w:space="0" w:color="auto"/>
            </w:tcBorders>
            <w:shd w:val="clear" w:color="FFDD00" w:fill="FFDD00"/>
            <w:vAlign w:val="bottom"/>
          </w:tcPr>
          <w:p w14:paraId="7700797C" w14:textId="77777777" w:rsidR="00216840" w:rsidRPr="00B100BF" w:rsidRDefault="00216840" w:rsidP="003215BD">
            <w:pPr>
              <w:spacing w:line="204" w:lineRule="auto"/>
              <w:jc w:val="center"/>
              <w:rPr>
                <w:ins w:id="1519" w:author="Balasubramanian, Ruchita" w:date="2025-08-06T09:13:00Z" w16du:dateUtc="2025-08-06T13:13:00Z"/>
                <w:sz w:val="15"/>
                <w:szCs w:val="15"/>
              </w:rPr>
            </w:pPr>
            <w:ins w:id="1520" w:author="Balasubramanian, Ruchita" w:date="2025-08-06T09:13:00Z" w16du:dateUtc="2025-08-06T13:13:00Z">
              <w:r w:rsidRPr="001F1F6A">
                <w:rPr>
                  <w:rFonts w:eastAsia="Times New Roman"/>
                  <w:color w:val="000000"/>
                  <w:sz w:val="16"/>
                  <w:szCs w:val="16"/>
                  <w:lang w:val="en-US"/>
                </w:rPr>
                <w:t>(149 - 785)</w:t>
              </w:r>
            </w:ins>
          </w:p>
        </w:tc>
        <w:tc>
          <w:tcPr>
            <w:tcW w:w="994" w:type="dxa"/>
            <w:tcBorders>
              <w:top w:val="nil"/>
              <w:left w:val="single" w:sz="8" w:space="0" w:color="auto"/>
              <w:bottom w:val="single" w:sz="8" w:space="0" w:color="auto"/>
              <w:right w:val="single" w:sz="8" w:space="0" w:color="auto"/>
            </w:tcBorders>
            <w:shd w:val="clear" w:color="FFDD00" w:fill="FFDD00"/>
            <w:vAlign w:val="bottom"/>
          </w:tcPr>
          <w:p w14:paraId="68418E25" w14:textId="77777777" w:rsidR="00216840" w:rsidRPr="00B100BF" w:rsidRDefault="00216840" w:rsidP="003215BD">
            <w:pPr>
              <w:spacing w:line="204" w:lineRule="auto"/>
              <w:jc w:val="center"/>
              <w:rPr>
                <w:ins w:id="1521" w:author="Balasubramanian, Ruchita" w:date="2025-08-06T09:13:00Z" w16du:dateUtc="2025-08-06T13:13:00Z"/>
                <w:sz w:val="15"/>
                <w:szCs w:val="15"/>
              </w:rPr>
            </w:pPr>
            <w:ins w:id="1522" w:author="Balasubramanian, Ruchita" w:date="2025-08-06T09:13:00Z" w16du:dateUtc="2025-08-06T13:13:00Z">
              <w:r w:rsidRPr="001F1F6A">
                <w:rPr>
                  <w:rFonts w:eastAsia="Times New Roman"/>
                  <w:color w:val="000000"/>
                  <w:sz w:val="16"/>
                  <w:szCs w:val="16"/>
                  <w:lang w:val="en-US"/>
                </w:rPr>
                <w:t>(1.4 - 7.0%)</w:t>
              </w:r>
            </w:ins>
          </w:p>
        </w:tc>
        <w:tc>
          <w:tcPr>
            <w:tcW w:w="1210" w:type="dxa"/>
            <w:gridSpan w:val="3"/>
            <w:tcBorders>
              <w:top w:val="nil"/>
              <w:left w:val="single" w:sz="8" w:space="0" w:color="auto"/>
              <w:bottom w:val="single" w:sz="8" w:space="0" w:color="auto"/>
              <w:right w:val="single" w:sz="8" w:space="0" w:color="auto"/>
            </w:tcBorders>
            <w:shd w:val="clear" w:color="FFEE00" w:fill="FFEE00"/>
            <w:vAlign w:val="bottom"/>
          </w:tcPr>
          <w:p w14:paraId="35F70446" w14:textId="77777777" w:rsidR="00216840" w:rsidRPr="00B100BF" w:rsidRDefault="00216840" w:rsidP="003215BD">
            <w:pPr>
              <w:spacing w:line="204" w:lineRule="auto"/>
              <w:jc w:val="center"/>
              <w:rPr>
                <w:ins w:id="1523" w:author="Balasubramanian, Ruchita" w:date="2025-08-06T09:13:00Z" w16du:dateUtc="2025-08-06T13:13:00Z"/>
                <w:sz w:val="15"/>
                <w:szCs w:val="15"/>
              </w:rPr>
            </w:pPr>
            <w:ins w:id="1524" w:author="Balasubramanian, Ruchita" w:date="2025-08-06T09:13:00Z" w16du:dateUtc="2025-08-06T13:13:00Z">
              <w:r w:rsidRPr="001F1F6A">
                <w:rPr>
                  <w:rFonts w:eastAsia="Times New Roman"/>
                  <w:color w:val="000000"/>
                  <w:sz w:val="16"/>
                  <w:szCs w:val="16"/>
                  <w:lang w:val="en-US"/>
                </w:rPr>
                <w:t>(76 - 390)</w:t>
              </w:r>
            </w:ins>
          </w:p>
        </w:tc>
        <w:tc>
          <w:tcPr>
            <w:tcW w:w="994" w:type="dxa"/>
            <w:tcBorders>
              <w:top w:val="nil"/>
              <w:left w:val="single" w:sz="8" w:space="0" w:color="auto"/>
              <w:bottom w:val="single" w:sz="8" w:space="0" w:color="auto"/>
              <w:right w:val="single" w:sz="8" w:space="0" w:color="auto"/>
            </w:tcBorders>
            <w:shd w:val="clear" w:color="FFEE00" w:fill="FFEE00"/>
            <w:vAlign w:val="bottom"/>
          </w:tcPr>
          <w:p w14:paraId="606BBB4F" w14:textId="77777777" w:rsidR="00216840" w:rsidRPr="00B100BF" w:rsidRDefault="00216840" w:rsidP="003215BD">
            <w:pPr>
              <w:spacing w:line="204" w:lineRule="auto"/>
              <w:jc w:val="center"/>
              <w:rPr>
                <w:ins w:id="1525" w:author="Balasubramanian, Ruchita" w:date="2025-08-06T09:13:00Z" w16du:dateUtc="2025-08-06T13:13:00Z"/>
                <w:sz w:val="15"/>
                <w:szCs w:val="15"/>
              </w:rPr>
            </w:pPr>
            <w:ins w:id="1526" w:author="Balasubramanian, Ruchita" w:date="2025-08-06T09:13:00Z" w16du:dateUtc="2025-08-06T13:13:00Z">
              <w:r w:rsidRPr="001F1F6A">
                <w:rPr>
                  <w:rFonts w:eastAsia="Times New Roman"/>
                  <w:color w:val="000000"/>
                  <w:sz w:val="16"/>
                  <w:szCs w:val="16"/>
                  <w:lang w:val="en-US"/>
                </w:rPr>
                <w:t>(0.7 - 3.5%)</w:t>
              </w:r>
            </w:ins>
          </w:p>
        </w:tc>
      </w:tr>
      <w:tr w:rsidR="00216840" w:rsidRPr="006E1E2E" w14:paraId="210B1AD5" w14:textId="77777777" w:rsidTr="003215BD">
        <w:trPr>
          <w:trHeight w:val="144"/>
          <w:jc w:val="center"/>
          <w:ins w:id="1527" w:author="Balasubramanian, Ruchita" w:date="2025-08-06T09:13:00Z" w16du:dateUtc="2025-08-06T13: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606DFC56" w14:textId="77777777" w:rsidR="00216840" w:rsidRPr="00811BF5" w:rsidRDefault="00216840" w:rsidP="003215BD">
            <w:pPr>
              <w:spacing w:line="204" w:lineRule="auto"/>
              <w:jc w:val="center"/>
              <w:rPr>
                <w:ins w:id="1528" w:author="Balasubramanian, Ruchita" w:date="2025-08-06T09:13:00Z" w16du:dateUtc="2025-08-06T13:13:00Z"/>
                <w:b/>
                <w:bCs/>
                <w:sz w:val="16"/>
                <w:szCs w:val="16"/>
              </w:rPr>
            </w:pPr>
            <w:ins w:id="1529" w:author="Balasubramanian, Ruchita" w:date="2025-08-06T09:13:00Z" w16du:dateUtc="2025-08-06T13:13:00Z">
              <w:r w:rsidRPr="00811BF5">
                <w:rPr>
                  <w:b/>
                  <w:bCs/>
                  <w:sz w:val="16"/>
                  <w:szCs w:val="16"/>
                </w:rPr>
                <w:t>Wisconsin</w:t>
              </w:r>
            </w:ins>
          </w:p>
        </w:tc>
        <w:tc>
          <w:tcPr>
            <w:tcW w:w="1511" w:type="dxa"/>
            <w:gridSpan w:val="2"/>
            <w:tcBorders>
              <w:top w:val="single" w:sz="8" w:space="0" w:color="auto"/>
              <w:left w:val="nil"/>
              <w:bottom w:val="nil"/>
              <w:right w:val="single" w:sz="8" w:space="0" w:color="auto"/>
            </w:tcBorders>
            <w:shd w:val="clear" w:color="FFFFFF" w:fill="FFFFFF"/>
            <w:vAlign w:val="bottom"/>
          </w:tcPr>
          <w:p w14:paraId="767660C1" w14:textId="77777777" w:rsidR="00216840" w:rsidRPr="00AB48E1" w:rsidRDefault="00216840" w:rsidP="003215BD">
            <w:pPr>
              <w:spacing w:line="204" w:lineRule="auto"/>
              <w:jc w:val="center"/>
              <w:rPr>
                <w:ins w:id="1530" w:author="Balasubramanian, Ruchita" w:date="2025-08-06T09:13:00Z" w16du:dateUtc="2025-08-06T13:13:00Z"/>
                <w:sz w:val="16"/>
                <w:szCs w:val="16"/>
              </w:rPr>
            </w:pPr>
            <w:ins w:id="1531" w:author="Balasubramanian, Ruchita" w:date="2025-08-06T09:13:00Z" w16du:dateUtc="2025-08-06T13:13:00Z">
              <w:r w:rsidRPr="001F1F6A">
                <w:rPr>
                  <w:rFonts w:eastAsia="Times New Roman"/>
                  <w:color w:val="000000"/>
                  <w:sz w:val="16"/>
                  <w:szCs w:val="16"/>
                  <w:lang w:val="en-US"/>
                </w:rPr>
                <w:t>1,468</w:t>
              </w:r>
            </w:ins>
          </w:p>
        </w:tc>
        <w:tc>
          <w:tcPr>
            <w:tcW w:w="1210" w:type="dxa"/>
            <w:gridSpan w:val="3"/>
            <w:tcBorders>
              <w:top w:val="single" w:sz="8" w:space="0" w:color="auto"/>
              <w:left w:val="single" w:sz="8" w:space="0" w:color="auto"/>
              <w:bottom w:val="nil"/>
              <w:right w:val="single" w:sz="8" w:space="0" w:color="auto"/>
            </w:tcBorders>
            <w:shd w:val="clear" w:color="FFDA00" w:fill="FFDA00"/>
            <w:vAlign w:val="bottom"/>
          </w:tcPr>
          <w:p w14:paraId="366AD36F" w14:textId="77777777" w:rsidR="00216840" w:rsidRPr="00B100BF" w:rsidRDefault="00216840" w:rsidP="003215BD">
            <w:pPr>
              <w:spacing w:line="204" w:lineRule="auto"/>
              <w:jc w:val="center"/>
              <w:rPr>
                <w:ins w:id="1532" w:author="Balasubramanian, Ruchita" w:date="2025-08-06T09:13:00Z" w16du:dateUtc="2025-08-06T13:13:00Z"/>
                <w:sz w:val="15"/>
                <w:szCs w:val="15"/>
              </w:rPr>
            </w:pPr>
            <w:ins w:id="1533" w:author="Balasubramanian, Ruchita" w:date="2025-08-06T09:13:00Z" w16du:dateUtc="2025-08-06T13:13:00Z">
              <w:r w:rsidRPr="001F1F6A">
                <w:rPr>
                  <w:rFonts w:eastAsia="Times New Roman"/>
                  <w:color w:val="000000"/>
                  <w:sz w:val="16"/>
                  <w:szCs w:val="16"/>
                  <w:lang w:val="en-US"/>
                </w:rPr>
                <w:t>64</w:t>
              </w:r>
            </w:ins>
          </w:p>
        </w:tc>
        <w:tc>
          <w:tcPr>
            <w:tcW w:w="994" w:type="dxa"/>
            <w:tcBorders>
              <w:top w:val="single" w:sz="8" w:space="0" w:color="auto"/>
              <w:left w:val="single" w:sz="8" w:space="0" w:color="auto"/>
              <w:bottom w:val="nil"/>
              <w:right w:val="single" w:sz="8" w:space="0" w:color="auto"/>
            </w:tcBorders>
            <w:shd w:val="clear" w:color="FFDA00" w:fill="FFDA00"/>
            <w:vAlign w:val="bottom"/>
          </w:tcPr>
          <w:p w14:paraId="3B3E24D0" w14:textId="77777777" w:rsidR="00216840" w:rsidRPr="00B100BF" w:rsidRDefault="00216840" w:rsidP="003215BD">
            <w:pPr>
              <w:spacing w:line="204" w:lineRule="auto"/>
              <w:jc w:val="center"/>
              <w:rPr>
                <w:ins w:id="1534" w:author="Balasubramanian, Ruchita" w:date="2025-08-06T09:13:00Z" w16du:dateUtc="2025-08-06T13:13:00Z"/>
                <w:sz w:val="15"/>
                <w:szCs w:val="15"/>
              </w:rPr>
            </w:pPr>
            <w:ins w:id="1535" w:author="Balasubramanian, Ruchita" w:date="2025-08-06T09:13:00Z" w16du:dateUtc="2025-08-06T13:13:00Z">
              <w:r w:rsidRPr="001F1F6A">
                <w:rPr>
                  <w:rFonts w:eastAsia="Times New Roman"/>
                  <w:color w:val="000000"/>
                  <w:sz w:val="16"/>
                  <w:szCs w:val="16"/>
                  <w:lang w:val="en-US"/>
                </w:rPr>
                <w:t>4.3%</w:t>
              </w:r>
            </w:ins>
          </w:p>
        </w:tc>
        <w:tc>
          <w:tcPr>
            <w:tcW w:w="1210" w:type="dxa"/>
            <w:gridSpan w:val="3"/>
            <w:tcBorders>
              <w:top w:val="single" w:sz="8" w:space="0" w:color="auto"/>
              <w:left w:val="single" w:sz="8" w:space="0" w:color="auto"/>
              <w:bottom w:val="nil"/>
              <w:right w:val="single" w:sz="8" w:space="0" w:color="auto"/>
            </w:tcBorders>
            <w:shd w:val="clear" w:color="FFDF00" w:fill="FFDF00"/>
            <w:vAlign w:val="bottom"/>
          </w:tcPr>
          <w:p w14:paraId="5A171115" w14:textId="77777777" w:rsidR="00216840" w:rsidRPr="00B100BF" w:rsidRDefault="00216840" w:rsidP="003215BD">
            <w:pPr>
              <w:spacing w:line="204" w:lineRule="auto"/>
              <w:jc w:val="center"/>
              <w:rPr>
                <w:ins w:id="1536" w:author="Balasubramanian, Ruchita" w:date="2025-08-06T09:13:00Z" w16du:dateUtc="2025-08-06T13:13:00Z"/>
                <w:sz w:val="15"/>
                <w:szCs w:val="15"/>
              </w:rPr>
            </w:pPr>
            <w:ins w:id="1537" w:author="Balasubramanian, Ruchita" w:date="2025-08-06T09:13:00Z" w16du:dateUtc="2025-08-06T13:13:00Z">
              <w:r w:rsidRPr="001F1F6A">
                <w:rPr>
                  <w:rFonts w:eastAsia="Times New Roman"/>
                  <w:color w:val="000000"/>
                  <w:sz w:val="16"/>
                  <w:szCs w:val="16"/>
                  <w:lang w:val="en-US"/>
                </w:rPr>
                <w:t>55</w:t>
              </w:r>
            </w:ins>
          </w:p>
        </w:tc>
        <w:tc>
          <w:tcPr>
            <w:tcW w:w="994" w:type="dxa"/>
            <w:tcBorders>
              <w:top w:val="single" w:sz="8" w:space="0" w:color="auto"/>
              <w:left w:val="single" w:sz="8" w:space="0" w:color="auto"/>
              <w:bottom w:val="nil"/>
              <w:right w:val="single" w:sz="8" w:space="0" w:color="auto"/>
            </w:tcBorders>
            <w:shd w:val="clear" w:color="FFDF00" w:fill="FFDF00"/>
            <w:vAlign w:val="bottom"/>
          </w:tcPr>
          <w:p w14:paraId="41F74472" w14:textId="77777777" w:rsidR="00216840" w:rsidRPr="00B100BF" w:rsidRDefault="00216840" w:rsidP="003215BD">
            <w:pPr>
              <w:spacing w:line="204" w:lineRule="auto"/>
              <w:jc w:val="center"/>
              <w:rPr>
                <w:ins w:id="1538" w:author="Balasubramanian, Ruchita" w:date="2025-08-06T09:13:00Z" w16du:dateUtc="2025-08-06T13:13:00Z"/>
                <w:sz w:val="15"/>
                <w:szCs w:val="15"/>
              </w:rPr>
            </w:pPr>
            <w:ins w:id="1539" w:author="Balasubramanian, Ruchita" w:date="2025-08-06T09:13:00Z" w16du:dateUtc="2025-08-06T13:13:00Z">
              <w:r w:rsidRPr="001F1F6A">
                <w:rPr>
                  <w:rFonts w:eastAsia="Times New Roman"/>
                  <w:color w:val="000000"/>
                  <w:sz w:val="16"/>
                  <w:szCs w:val="16"/>
                  <w:lang w:val="en-US"/>
                </w:rPr>
                <w:t>3.8%</w:t>
              </w:r>
            </w:ins>
          </w:p>
        </w:tc>
        <w:tc>
          <w:tcPr>
            <w:tcW w:w="1210" w:type="dxa"/>
            <w:gridSpan w:val="3"/>
            <w:tcBorders>
              <w:top w:val="single" w:sz="8" w:space="0" w:color="auto"/>
              <w:left w:val="single" w:sz="8" w:space="0" w:color="auto"/>
              <w:bottom w:val="nil"/>
              <w:right w:val="single" w:sz="8" w:space="0" w:color="auto"/>
            </w:tcBorders>
            <w:shd w:val="clear" w:color="FFEF00" w:fill="FFEF00"/>
            <w:vAlign w:val="bottom"/>
          </w:tcPr>
          <w:p w14:paraId="46099FE2" w14:textId="77777777" w:rsidR="00216840" w:rsidRPr="00B100BF" w:rsidRDefault="00216840" w:rsidP="003215BD">
            <w:pPr>
              <w:spacing w:line="204" w:lineRule="auto"/>
              <w:jc w:val="center"/>
              <w:rPr>
                <w:ins w:id="1540" w:author="Balasubramanian, Ruchita" w:date="2025-08-06T09:13:00Z" w16du:dateUtc="2025-08-06T13:13:00Z"/>
                <w:sz w:val="15"/>
                <w:szCs w:val="15"/>
              </w:rPr>
            </w:pPr>
            <w:ins w:id="1541" w:author="Balasubramanian, Ruchita" w:date="2025-08-06T09:13:00Z" w16du:dateUtc="2025-08-06T13:13:00Z">
              <w:r w:rsidRPr="001F1F6A">
                <w:rPr>
                  <w:rFonts w:eastAsia="Times New Roman"/>
                  <w:color w:val="000000"/>
                  <w:sz w:val="16"/>
                  <w:szCs w:val="16"/>
                  <w:lang w:val="en-US"/>
                </w:rPr>
                <w:t>28</w:t>
              </w:r>
            </w:ins>
          </w:p>
        </w:tc>
        <w:tc>
          <w:tcPr>
            <w:tcW w:w="994" w:type="dxa"/>
            <w:tcBorders>
              <w:top w:val="single" w:sz="8" w:space="0" w:color="auto"/>
              <w:left w:val="single" w:sz="8" w:space="0" w:color="auto"/>
              <w:bottom w:val="nil"/>
              <w:right w:val="single" w:sz="8" w:space="0" w:color="auto"/>
            </w:tcBorders>
            <w:shd w:val="clear" w:color="FFEF00" w:fill="FFEF00"/>
            <w:vAlign w:val="bottom"/>
          </w:tcPr>
          <w:p w14:paraId="7A476C1A" w14:textId="77777777" w:rsidR="00216840" w:rsidRPr="00B100BF" w:rsidRDefault="00216840" w:rsidP="003215BD">
            <w:pPr>
              <w:spacing w:line="204" w:lineRule="auto"/>
              <w:jc w:val="center"/>
              <w:rPr>
                <w:ins w:id="1542" w:author="Balasubramanian, Ruchita" w:date="2025-08-06T09:13:00Z" w16du:dateUtc="2025-08-06T13:13:00Z"/>
                <w:sz w:val="15"/>
                <w:szCs w:val="15"/>
              </w:rPr>
            </w:pPr>
            <w:ins w:id="1543" w:author="Balasubramanian, Ruchita" w:date="2025-08-06T09:13:00Z" w16du:dateUtc="2025-08-06T13:13:00Z">
              <w:r w:rsidRPr="001F1F6A">
                <w:rPr>
                  <w:rFonts w:eastAsia="Times New Roman"/>
                  <w:color w:val="000000"/>
                  <w:sz w:val="16"/>
                  <w:szCs w:val="16"/>
                  <w:lang w:val="en-US"/>
                </w:rPr>
                <w:t>1.9%</w:t>
              </w:r>
            </w:ins>
          </w:p>
        </w:tc>
      </w:tr>
      <w:tr w:rsidR="00216840" w:rsidRPr="006E1E2E" w14:paraId="520B8357" w14:textId="77777777" w:rsidTr="003215BD">
        <w:trPr>
          <w:trHeight w:val="144"/>
          <w:jc w:val="center"/>
          <w:ins w:id="1544" w:author="Balasubramanian, Ruchita" w:date="2025-08-06T09:13:00Z" w16du:dateUtc="2025-08-06T13:13:00Z"/>
        </w:trPr>
        <w:tc>
          <w:tcPr>
            <w:tcW w:w="1123" w:type="dxa"/>
            <w:vMerge/>
            <w:tcBorders>
              <w:left w:val="single" w:sz="8" w:space="0" w:color="auto"/>
              <w:bottom w:val="single" w:sz="8" w:space="0" w:color="auto"/>
              <w:right w:val="single" w:sz="8" w:space="0" w:color="auto"/>
            </w:tcBorders>
            <w:vAlign w:val="center"/>
          </w:tcPr>
          <w:p w14:paraId="42111ABF" w14:textId="77777777" w:rsidR="00216840" w:rsidRPr="00811BF5" w:rsidRDefault="00216840" w:rsidP="003215BD">
            <w:pPr>
              <w:spacing w:line="204" w:lineRule="auto"/>
              <w:jc w:val="center"/>
              <w:rPr>
                <w:ins w:id="1545" w:author="Balasubramanian, Ruchita" w:date="2025-08-06T09:13:00Z" w16du:dateUtc="2025-08-06T13:13:00Z"/>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253BE229" w14:textId="77777777" w:rsidR="00216840" w:rsidRPr="00AB48E1" w:rsidRDefault="00216840" w:rsidP="003215BD">
            <w:pPr>
              <w:spacing w:line="204" w:lineRule="auto"/>
              <w:jc w:val="center"/>
              <w:rPr>
                <w:ins w:id="1546" w:author="Balasubramanian, Ruchita" w:date="2025-08-06T09:13:00Z" w16du:dateUtc="2025-08-06T13:13:00Z"/>
                <w:sz w:val="16"/>
                <w:szCs w:val="16"/>
              </w:rPr>
            </w:pPr>
            <w:ins w:id="1547" w:author="Balasubramanian, Ruchita" w:date="2025-08-06T09:13:00Z" w16du:dateUtc="2025-08-06T13:13:00Z">
              <w:r w:rsidRPr="001F1F6A">
                <w:rPr>
                  <w:rFonts w:eastAsia="Times New Roman"/>
                  <w:color w:val="000000"/>
                  <w:sz w:val="16"/>
                  <w:szCs w:val="16"/>
                  <w:lang w:val="en-US"/>
                </w:rPr>
                <w:t>(1,170 - 1,802)</w:t>
              </w:r>
            </w:ins>
          </w:p>
        </w:tc>
        <w:tc>
          <w:tcPr>
            <w:tcW w:w="1210" w:type="dxa"/>
            <w:gridSpan w:val="3"/>
            <w:tcBorders>
              <w:top w:val="nil"/>
              <w:left w:val="single" w:sz="8" w:space="0" w:color="auto"/>
              <w:bottom w:val="single" w:sz="8" w:space="0" w:color="auto"/>
              <w:right w:val="single" w:sz="8" w:space="0" w:color="auto"/>
            </w:tcBorders>
            <w:shd w:val="clear" w:color="FFDA00" w:fill="FFDA00"/>
            <w:vAlign w:val="bottom"/>
          </w:tcPr>
          <w:p w14:paraId="05601165" w14:textId="77777777" w:rsidR="00216840" w:rsidRPr="00B100BF" w:rsidRDefault="00216840" w:rsidP="003215BD">
            <w:pPr>
              <w:spacing w:line="204" w:lineRule="auto"/>
              <w:jc w:val="center"/>
              <w:rPr>
                <w:ins w:id="1548" w:author="Balasubramanian, Ruchita" w:date="2025-08-06T09:13:00Z" w16du:dateUtc="2025-08-06T13:13:00Z"/>
                <w:sz w:val="15"/>
                <w:szCs w:val="15"/>
              </w:rPr>
            </w:pPr>
            <w:ins w:id="1549" w:author="Balasubramanian, Ruchita" w:date="2025-08-06T09:13:00Z" w16du:dateUtc="2025-08-06T13:13:00Z">
              <w:r w:rsidRPr="001F1F6A">
                <w:rPr>
                  <w:rFonts w:eastAsia="Times New Roman"/>
                  <w:color w:val="000000"/>
                  <w:sz w:val="16"/>
                  <w:szCs w:val="16"/>
                  <w:lang w:val="en-US"/>
                </w:rPr>
                <w:t>(23 - 119)</w:t>
              </w:r>
            </w:ins>
          </w:p>
        </w:tc>
        <w:tc>
          <w:tcPr>
            <w:tcW w:w="994" w:type="dxa"/>
            <w:tcBorders>
              <w:top w:val="nil"/>
              <w:left w:val="single" w:sz="8" w:space="0" w:color="auto"/>
              <w:bottom w:val="single" w:sz="8" w:space="0" w:color="auto"/>
              <w:right w:val="single" w:sz="8" w:space="0" w:color="auto"/>
            </w:tcBorders>
            <w:shd w:val="clear" w:color="FFDA00" w:fill="FFDA00"/>
            <w:vAlign w:val="bottom"/>
          </w:tcPr>
          <w:p w14:paraId="518802A4" w14:textId="77777777" w:rsidR="00216840" w:rsidRPr="00B100BF" w:rsidRDefault="00216840" w:rsidP="003215BD">
            <w:pPr>
              <w:spacing w:line="204" w:lineRule="auto"/>
              <w:jc w:val="center"/>
              <w:rPr>
                <w:ins w:id="1550" w:author="Balasubramanian, Ruchita" w:date="2025-08-06T09:13:00Z" w16du:dateUtc="2025-08-06T13:13:00Z"/>
                <w:sz w:val="15"/>
                <w:szCs w:val="15"/>
              </w:rPr>
            </w:pPr>
            <w:ins w:id="1551" w:author="Balasubramanian, Ruchita" w:date="2025-08-06T09:13:00Z" w16du:dateUtc="2025-08-06T13:13:00Z">
              <w:r w:rsidRPr="001F1F6A">
                <w:rPr>
                  <w:rFonts w:eastAsia="Times New Roman"/>
                  <w:color w:val="000000"/>
                  <w:sz w:val="16"/>
                  <w:szCs w:val="16"/>
                  <w:lang w:val="en-US"/>
                </w:rPr>
                <w:t>(1.5 - 8.1%)</w:t>
              </w:r>
            </w:ins>
          </w:p>
        </w:tc>
        <w:tc>
          <w:tcPr>
            <w:tcW w:w="1210" w:type="dxa"/>
            <w:gridSpan w:val="3"/>
            <w:tcBorders>
              <w:top w:val="nil"/>
              <w:left w:val="single" w:sz="8" w:space="0" w:color="auto"/>
              <w:bottom w:val="single" w:sz="8" w:space="0" w:color="auto"/>
              <w:right w:val="single" w:sz="8" w:space="0" w:color="auto"/>
            </w:tcBorders>
            <w:shd w:val="clear" w:color="FFDF00" w:fill="FFDF00"/>
            <w:vAlign w:val="bottom"/>
          </w:tcPr>
          <w:p w14:paraId="69DA3B32" w14:textId="77777777" w:rsidR="00216840" w:rsidRPr="00B100BF" w:rsidRDefault="00216840" w:rsidP="003215BD">
            <w:pPr>
              <w:spacing w:line="204" w:lineRule="auto"/>
              <w:jc w:val="center"/>
              <w:rPr>
                <w:ins w:id="1552" w:author="Balasubramanian, Ruchita" w:date="2025-08-06T09:13:00Z" w16du:dateUtc="2025-08-06T13:13:00Z"/>
                <w:sz w:val="15"/>
                <w:szCs w:val="15"/>
              </w:rPr>
            </w:pPr>
            <w:ins w:id="1553" w:author="Balasubramanian, Ruchita" w:date="2025-08-06T09:13:00Z" w16du:dateUtc="2025-08-06T13:13:00Z">
              <w:r w:rsidRPr="001F1F6A">
                <w:rPr>
                  <w:rFonts w:eastAsia="Times New Roman"/>
                  <w:color w:val="000000"/>
                  <w:sz w:val="16"/>
                  <w:szCs w:val="16"/>
                  <w:lang w:val="en-US"/>
                </w:rPr>
                <w:t>(20 - 103)</w:t>
              </w:r>
            </w:ins>
          </w:p>
        </w:tc>
        <w:tc>
          <w:tcPr>
            <w:tcW w:w="994" w:type="dxa"/>
            <w:tcBorders>
              <w:top w:val="nil"/>
              <w:left w:val="single" w:sz="8" w:space="0" w:color="auto"/>
              <w:bottom w:val="single" w:sz="8" w:space="0" w:color="auto"/>
              <w:right w:val="single" w:sz="8" w:space="0" w:color="auto"/>
            </w:tcBorders>
            <w:shd w:val="clear" w:color="FFDF00" w:fill="FFDF00"/>
            <w:vAlign w:val="bottom"/>
          </w:tcPr>
          <w:p w14:paraId="741DE366" w14:textId="77777777" w:rsidR="00216840" w:rsidRPr="00B100BF" w:rsidRDefault="00216840" w:rsidP="003215BD">
            <w:pPr>
              <w:spacing w:line="204" w:lineRule="auto"/>
              <w:jc w:val="center"/>
              <w:rPr>
                <w:ins w:id="1554" w:author="Balasubramanian, Ruchita" w:date="2025-08-06T09:13:00Z" w16du:dateUtc="2025-08-06T13:13:00Z"/>
                <w:sz w:val="15"/>
                <w:szCs w:val="15"/>
              </w:rPr>
            </w:pPr>
            <w:ins w:id="1555" w:author="Balasubramanian, Ruchita" w:date="2025-08-06T09:13:00Z" w16du:dateUtc="2025-08-06T13:13:00Z">
              <w:r w:rsidRPr="001F1F6A">
                <w:rPr>
                  <w:rFonts w:eastAsia="Times New Roman"/>
                  <w:color w:val="000000"/>
                  <w:sz w:val="16"/>
                  <w:szCs w:val="16"/>
                  <w:lang w:val="en-US"/>
                </w:rPr>
                <w:t>(1.4 - 7.0%)</w:t>
              </w:r>
            </w:ins>
          </w:p>
        </w:tc>
        <w:tc>
          <w:tcPr>
            <w:tcW w:w="1210" w:type="dxa"/>
            <w:gridSpan w:val="3"/>
            <w:tcBorders>
              <w:top w:val="nil"/>
              <w:left w:val="single" w:sz="8" w:space="0" w:color="auto"/>
              <w:bottom w:val="single" w:sz="8" w:space="0" w:color="auto"/>
              <w:right w:val="single" w:sz="8" w:space="0" w:color="auto"/>
            </w:tcBorders>
            <w:shd w:val="clear" w:color="FFEF00" w:fill="FFEF00"/>
            <w:vAlign w:val="bottom"/>
          </w:tcPr>
          <w:p w14:paraId="39A9B205" w14:textId="77777777" w:rsidR="00216840" w:rsidRPr="00B100BF" w:rsidRDefault="00216840" w:rsidP="003215BD">
            <w:pPr>
              <w:spacing w:line="204" w:lineRule="auto"/>
              <w:jc w:val="center"/>
              <w:rPr>
                <w:ins w:id="1556" w:author="Balasubramanian, Ruchita" w:date="2025-08-06T09:13:00Z" w16du:dateUtc="2025-08-06T13:13:00Z"/>
                <w:sz w:val="15"/>
                <w:szCs w:val="15"/>
              </w:rPr>
            </w:pPr>
            <w:ins w:id="1557" w:author="Balasubramanian, Ruchita" w:date="2025-08-06T09:13:00Z" w16du:dateUtc="2025-08-06T13:13:00Z">
              <w:r w:rsidRPr="001F1F6A">
                <w:rPr>
                  <w:rFonts w:eastAsia="Times New Roman"/>
                  <w:color w:val="000000"/>
                  <w:sz w:val="16"/>
                  <w:szCs w:val="16"/>
                  <w:lang w:val="en-US"/>
                </w:rPr>
                <w:t>(11 - 52)</w:t>
              </w:r>
            </w:ins>
          </w:p>
        </w:tc>
        <w:tc>
          <w:tcPr>
            <w:tcW w:w="994" w:type="dxa"/>
            <w:tcBorders>
              <w:top w:val="nil"/>
              <w:left w:val="single" w:sz="8" w:space="0" w:color="auto"/>
              <w:bottom w:val="single" w:sz="8" w:space="0" w:color="auto"/>
              <w:right w:val="single" w:sz="8" w:space="0" w:color="auto"/>
            </w:tcBorders>
            <w:shd w:val="clear" w:color="FFEF00" w:fill="FFEF00"/>
            <w:vAlign w:val="bottom"/>
          </w:tcPr>
          <w:p w14:paraId="3E1F4E4C" w14:textId="77777777" w:rsidR="00216840" w:rsidRPr="00B100BF" w:rsidRDefault="00216840" w:rsidP="003215BD">
            <w:pPr>
              <w:spacing w:line="204" w:lineRule="auto"/>
              <w:jc w:val="center"/>
              <w:rPr>
                <w:ins w:id="1558" w:author="Balasubramanian, Ruchita" w:date="2025-08-06T09:13:00Z" w16du:dateUtc="2025-08-06T13:13:00Z"/>
                <w:sz w:val="15"/>
                <w:szCs w:val="15"/>
              </w:rPr>
            </w:pPr>
            <w:ins w:id="1559" w:author="Balasubramanian, Ruchita" w:date="2025-08-06T09:13:00Z" w16du:dateUtc="2025-08-06T13:13:00Z">
              <w:r w:rsidRPr="001F1F6A">
                <w:rPr>
                  <w:rFonts w:eastAsia="Times New Roman"/>
                  <w:color w:val="000000"/>
                  <w:sz w:val="16"/>
                  <w:szCs w:val="16"/>
                  <w:lang w:val="en-US"/>
                </w:rPr>
                <w:t>(0.7 - 3.5%)</w:t>
              </w:r>
            </w:ins>
          </w:p>
        </w:tc>
      </w:tr>
      <w:tr w:rsidR="00216840" w:rsidRPr="006E1E2E" w14:paraId="3D968E6A" w14:textId="77777777" w:rsidTr="003215BD">
        <w:trPr>
          <w:trHeight w:val="144"/>
          <w:jc w:val="center"/>
          <w:ins w:id="1560" w:author="Balasubramanian, Ruchita" w:date="2025-08-06T09:13:00Z" w16du:dateUtc="2025-08-06T13: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EBA7042" w14:textId="77777777" w:rsidR="00216840" w:rsidRPr="00811BF5" w:rsidRDefault="00216840" w:rsidP="003215BD">
            <w:pPr>
              <w:spacing w:line="204" w:lineRule="auto"/>
              <w:jc w:val="center"/>
              <w:rPr>
                <w:ins w:id="1561" w:author="Balasubramanian, Ruchita" w:date="2025-08-06T09:13:00Z" w16du:dateUtc="2025-08-06T13:13:00Z"/>
                <w:b/>
                <w:bCs/>
                <w:sz w:val="16"/>
                <w:szCs w:val="16"/>
              </w:rPr>
            </w:pPr>
            <w:ins w:id="1562" w:author="Balasubramanian, Ruchita" w:date="2025-08-06T09:13:00Z" w16du:dateUtc="2025-08-06T13:13:00Z">
              <w:r>
                <w:rPr>
                  <w:b/>
                  <w:bCs/>
                  <w:sz w:val="16"/>
                  <w:szCs w:val="16"/>
                </w:rPr>
                <w:t>Kentucky</w:t>
              </w:r>
            </w:ins>
          </w:p>
        </w:tc>
        <w:tc>
          <w:tcPr>
            <w:tcW w:w="1511" w:type="dxa"/>
            <w:gridSpan w:val="2"/>
            <w:tcBorders>
              <w:top w:val="single" w:sz="8" w:space="0" w:color="auto"/>
              <w:left w:val="nil"/>
              <w:bottom w:val="nil"/>
              <w:right w:val="single" w:sz="8" w:space="0" w:color="auto"/>
            </w:tcBorders>
            <w:shd w:val="clear" w:color="FFFFFF" w:fill="FFFFFF"/>
            <w:vAlign w:val="bottom"/>
          </w:tcPr>
          <w:p w14:paraId="71714AAC" w14:textId="77777777" w:rsidR="00216840" w:rsidRPr="00AB48E1" w:rsidRDefault="00216840" w:rsidP="003215BD">
            <w:pPr>
              <w:spacing w:line="204" w:lineRule="auto"/>
              <w:jc w:val="center"/>
              <w:rPr>
                <w:ins w:id="1563" w:author="Balasubramanian, Ruchita" w:date="2025-08-06T09:13:00Z" w16du:dateUtc="2025-08-06T13:13:00Z"/>
                <w:sz w:val="16"/>
                <w:szCs w:val="16"/>
              </w:rPr>
            </w:pPr>
            <w:ins w:id="1564" w:author="Balasubramanian, Ruchita" w:date="2025-08-06T09:13:00Z" w16du:dateUtc="2025-08-06T13:13:00Z">
              <w:r w:rsidRPr="001F1F6A">
                <w:rPr>
                  <w:rFonts w:eastAsia="Times New Roman"/>
                  <w:color w:val="000000"/>
                  <w:sz w:val="16"/>
                  <w:szCs w:val="16"/>
                  <w:lang w:val="en-US"/>
                </w:rPr>
                <w:t>1,365</w:t>
              </w:r>
            </w:ins>
          </w:p>
        </w:tc>
        <w:tc>
          <w:tcPr>
            <w:tcW w:w="1210" w:type="dxa"/>
            <w:gridSpan w:val="3"/>
            <w:tcBorders>
              <w:top w:val="single" w:sz="8" w:space="0" w:color="auto"/>
              <w:left w:val="single" w:sz="8" w:space="0" w:color="auto"/>
              <w:bottom w:val="nil"/>
              <w:right w:val="single" w:sz="8" w:space="0" w:color="auto"/>
            </w:tcBorders>
            <w:shd w:val="clear" w:color="FFDD00" w:fill="FFDD00"/>
            <w:vAlign w:val="bottom"/>
          </w:tcPr>
          <w:p w14:paraId="224A9941" w14:textId="77777777" w:rsidR="00216840" w:rsidRPr="00B100BF" w:rsidRDefault="00216840" w:rsidP="003215BD">
            <w:pPr>
              <w:spacing w:line="204" w:lineRule="auto"/>
              <w:jc w:val="center"/>
              <w:rPr>
                <w:ins w:id="1565" w:author="Balasubramanian, Ruchita" w:date="2025-08-06T09:13:00Z" w16du:dateUtc="2025-08-06T13:13:00Z"/>
                <w:sz w:val="15"/>
                <w:szCs w:val="15"/>
              </w:rPr>
            </w:pPr>
            <w:ins w:id="1566" w:author="Balasubramanian, Ruchita" w:date="2025-08-06T09:13:00Z" w16du:dateUtc="2025-08-06T13:13:00Z">
              <w:r w:rsidRPr="001F1F6A">
                <w:rPr>
                  <w:rFonts w:eastAsia="Times New Roman"/>
                  <w:color w:val="000000"/>
                  <w:sz w:val="16"/>
                  <w:szCs w:val="16"/>
                  <w:lang w:val="en-US"/>
                </w:rPr>
                <w:t>55</w:t>
              </w:r>
            </w:ins>
          </w:p>
        </w:tc>
        <w:tc>
          <w:tcPr>
            <w:tcW w:w="994" w:type="dxa"/>
            <w:tcBorders>
              <w:top w:val="single" w:sz="8" w:space="0" w:color="auto"/>
              <w:left w:val="single" w:sz="8" w:space="0" w:color="auto"/>
              <w:bottom w:val="nil"/>
              <w:right w:val="single" w:sz="8" w:space="0" w:color="auto"/>
            </w:tcBorders>
            <w:shd w:val="clear" w:color="FFDD00" w:fill="FFDD00"/>
            <w:vAlign w:val="bottom"/>
          </w:tcPr>
          <w:p w14:paraId="22E61454" w14:textId="77777777" w:rsidR="00216840" w:rsidRPr="00B100BF" w:rsidRDefault="00216840" w:rsidP="003215BD">
            <w:pPr>
              <w:spacing w:line="204" w:lineRule="auto"/>
              <w:jc w:val="center"/>
              <w:rPr>
                <w:ins w:id="1567" w:author="Balasubramanian, Ruchita" w:date="2025-08-06T09:13:00Z" w16du:dateUtc="2025-08-06T13:13:00Z"/>
                <w:sz w:val="15"/>
                <w:szCs w:val="15"/>
              </w:rPr>
            </w:pPr>
            <w:ins w:id="1568" w:author="Balasubramanian, Ruchita" w:date="2025-08-06T09:13:00Z" w16du:dateUtc="2025-08-06T13:13:00Z">
              <w:r w:rsidRPr="001F1F6A">
                <w:rPr>
                  <w:rFonts w:eastAsia="Times New Roman"/>
                  <w:color w:val="000000"/>
                  <w:sz w:val="16"/>
                  <w:szCs w:val="16"/>
                  <w:lang w:val="en-US"/>
                </w:rPr>
                <w:t>4.0%</w:t>
              </w:r>
            </w:ins>
          </w:p>
        </w:tc>
        <w:tc>
          <w:tcPr>
            <w:tcW w:w="1210" w:type="dxa"/>
            <w:gridSpan w:val="3"/>
            <w:tcBorders>
              <w:top w:val="single" w:sz="8" w:space="0" w:color="auto"/>
              <w:left w:val="single" w:sz="8" w:space="0" w:color="auto"/>
              <w:bottom w:val="nil"/>
              <w:right w:val="single" w:sz="8" w:space="0" w:color="auto"/>
            </w:tcBorders>
            <w:shd w:val="clear" w:color="FFE100" w:fill="FFE100"/>
            <w:vAlign w:val="bottom"/>
          </w:tcPr>
          <w:p w14:paraId="6FA69974" w14:textId="77777777" w:rsidR="00216840" w:rsidRPr="00B100BF" w:rsidRDefault="00216840" w:rsidP="003215BD">
            <w:pPr>
              <w:spacing w:line="204" w:lineRule="auto"/>
              <w:jc w:val="center"/>
              <w:rPr>
                <w:ins w:id="1569" w:author="Balasubramanian, Ruchita" w:date="2025-08-06T09:13:00Z" w16du:dateUtc="2025-08-06T13:13:00Z"/>
                <w:sz w:val="15"/>
                <w:szCs w:val="15"/>
              </w:rPr>
            </w:pPr>
            <w:ins w:id="1570" w:author="Balasubramanian, Ruchita" w:date="2025-08-06T09:13:00Z" w16du:dateUtc="2025-08-06T13:13:00Z">
              <w:r w:rsidRPr="001F1F6A">
                <w:rPr>
                  <w:rFonts w:eastAsia="Times New Roman"/>
                  <w:color w:val="000000"/>
                  <w:sz w:val="16"/>
                  <w:szCs w:val="16"/>
                  <w:lang w:val="en-US"/>
                </w:rPr>
                <w:t>48</w:t>
              </w:r>
            </w:ins>
          </w:p>
        </w:tc>
        <w:tc>
          <w:tcPr>
            <w:tcW w:w="994" w:type="dxa"/>
            <w:tcBorders>
              <w:top w:val="single" w:sz="8" w:space="0" w:color="auto"/>
              <w:left w:val="single" w:sz="8" w:space="0" w:color="auto"/>
              <w:bottom w:val="nil"/>
              <w:right w:val="single" w:sz="8" w:space="0" w:color="auto"/>
            </w:tcBorders>
            <w:shd w:val="clear" w:color="FFE100" w:fill="FFE100"/>
            <w:vAlign w:val="bottom"/>
          </w:tcPr>
          <w:p w14:paraId="6559E728" w14:textId="77777777" w:rsidR="00216840" w:rsidRPr="00B100BF" w:rsidRDefault="00216840" w:rsidP="003215BD">
            <w:pPr>
              <w:spacing w:line="204" w:lineRule="auto"/>
              <w:jc w:val="center"/>
              <w:rPr>
                <w:ins w:id="1571" w:author="Balasubramanian, Ruchita" w:date="2025-08-06T09:13:00Z" w16du:dateUtc="2025-08-06T13:13:00Z"/>
                <w:sz w:val="15"/>
                <w:szCs w:val="15"/>
              </w:rPr>
            </w:pPr>
            <w:ins w:id="1572" w:author="Balasubramanian, Ruchita" w:date="2025-08-06T09:13:00Z" w16du:dateUtc="2025-08-06T13:13:00Z">
              <w:r w:rsidRPr="001F1F6A">
                <w:rPr>
                  <w:rFonts w:eastAsia="Times New Roman"/>
                  <w:color w:val="000000"/>
                  <w:sz w:val="16"/>
                  <w:szCs w:val="16"/>
                  <w:lang w:val="en-US"/>
                </w:rPr>
                <w:t>3.5%</w:t>
              </w:r>
            </w:ins>
          </w:p>
        </w:tc>
        <w:tc>
          <w:tcPr>
            <w:tcW w:w="1210" w:type="dxa"/>
            <w:gridSpan w:val="3"/>
            <w:tcBorders>
              <w:top w:val="single" w:sz="8" w:space="0" w:color="auto"/>
              <w:left w:val="single" w:sz="8" w:space="0" w:color="auto"/>
              <w:bottom w:val="nil"/>
              <w:right w:val="single" w:sz="8" w:space="0" w:color="auto"/>
            </w:tcBorders>
            <w:shd w:val="clear" w:color="FFEF00" w:fill="FFEF00"/>
            <w:vAlign w:val="bottom"/>
          </w:tcPr>
          <w:p w14:paraId="4505D8A6" w14:textId="77777777" w:rsidR="00216840" w:rsidRPr="00B100BF" w:rsidRDefault="00216840" w:rsidP="003215BD">
            <w:pPr>
              <w:spacing w:line="204" w:lineRule="auto"/>
              <w:jc w:val="center"/>
              <w:rPr>
                <w:ins w:id="1573" w:author="Balasubramanian, Ruchita" w:date="2025-08-06T09:13:00Z" w16du:dateUtc="2025-08-06T13:13:00Z"/>
                <w:sz w:val="15"/>
                <w:szCs w:val="15"/>
              </w:rPr>
            </w:pPr>
            <w:ins w:id="1574" w:author="Balasubramanian, Ruchita" w:date="2025-08-06T09:13:00Z" w16du:dateUtc="2025-08-06T13:13:00Z">
              <w:r w:rsidRPr="001F1F6A">
                <w:rPr>
                  <w:rFonts w:eastAsia="Times New Roman"/>
                  <w:color w:val="000000"/>
                  <w:sz w:val="16"/>
                  <w:szCs w:val="16"/>
                  <w:lang w:val="en-US"/>
                </w:rPr>
                <w:t>26</w:t>
              </w:r>
            </w:ins>
          </w:p>
        </w:tc>
        <w:tc>
          <w:tcPr>
            <w:tcW w:w="994" w:type="dxa"/>
            <w:tcBorders>
              <w:top w:val="single" w:sz="8" w:space="0" w:color="auto"/>
              <w:left w:val="single" w:sz="8" w:space="0" w:color="auto"/>
              <w:bottom w:val="nil"/>
              <w:right w:val="single" w:sz="8" w:space="0" w:color="auto"/>
            </w:tcBorders>
            <w:shd w:val="clear" w:color="FFEF00" w:fill="FFEF00"/>
            <w:vAlign w:val="bottom"/>
          </w:tcPr>
          <w:p w14:paraId="0C554075" w14:textId="77777777" w:rsidR="00216840" w:rsidRPr="00B100BF" w:rsidRDefault="00216840" w:rsidP="003215BD">
            <w:pPr>
              <w:spacing w:line="204" w:lineRule="auto"/>
              <w:jc w:val="center"/>
              <w:rPr>
                <w:ins w:id="1575" w:author="Balasubramanian, Ruchita" w:date="2025-08-06T09:13:00Z" w16du:dateUtc="2025-08-06T13:13:00Z"/>
                <w:sz w:val="15"/>
                <w:szCs w:val="15"/>
              </w:rPr>
            </w:pPr>
            <w:ins w:id="1576" w:author="Balasubramanian, Ruchita" w:date="2025-08-06T09:13:00Z" w16du:dateUtc="2025-08-06T13:13:00Z">
              <w:r w:rsidRPr="001F1F6A">
                <w:rPr>
                  <w:rFonts w:eastAsia="Times New Roman"/>
                  <w:color w:val="000000"/>
                  <w:sz w:val="16"/>
                  <w:szCs w:val="16"/>
                  <w:lang w:val="en-US"/>
                </w:rPr>
                <w:t>1.9%</w:t>
              </w:r>
            </w:ins>
          </w:p>
        </w:tc>
      </w:tr>
      <w:tr w:rsidR="00216840" w:rsidRPr="006E1E2E" w14:paraId="30BBCD14" w14:textId="77777777" w:rsidTr="003215BD">
        <w:trPr>
          <w:trHeight w:val="144"/>
          <w:jc w:val="center"/>
          <w:ins w:id="1577" w:author="Balasubramanian, Ruchita" w:date="2025-08-06T09:13:00Z" w16du:dateUtc="2025-08-06T13:13:00Z"/>
        </w:trPr>
        <w:tc>
          <w:tcPr>
            <w:tcW w:w="1123" w:type="dxa"/>
            <w:vMerge/>
            <w:tcBorders>
              <w:left w:val="single" w:sz="8" w:space="0" w:color="auto"/>
              <w:bottom w:val="single" w:sz="8" w:space="0" w:color="auto"/>
              <w:right w:val="single" w:sz="8" w:space="0" w:color="auto"/>
            </w:tcBorders>
            <w:vAlign w:val="center"/>
          </w:tcPr>
          <w:p w14:paraId="53E23E0A" w14:textId="77777777" w:rsidR="00216840" w:rsidRPr="00811BF5" w:rsidRDefault="00216840" w:rsidP="003215BD">
            <w:pPr>
              <w:spacing w:line="204" w:lineRule="auto"/>
              <w:jc w:val="center"/>
              <w:rPr>
                <w:ins w:id="1578"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2972F50E" w14:textId="77777777" w:rsidR="00216840" w:rsidRPr="00AB48E1" w:rsidRDefault="00216840" w:rsidP="003215BD">
            <w:pPr>
              <w:spacing w:line="204" w:lineRule="auto"/>
              <w:jc w:val="center"/>
              <w:rPr>
                <w:ins w:id="1579" w:author="Balasubramanian, Ruchita" w:date="2025-08-06T09:13:00Z" w16du:dateUtc="2025-08-06T13:13:00Z"/>
                <w:sz w:val="16"/>
                <w:szCs w:val="16"/>
              </w:rPr>
            </w:pPr>
            <w:ins w:id="1580" w:author="Balasubramanian, Ruchita" w:date="2025-08-06T09:13:00Z" w16du:dateUtc="2025-08-06T13:13:00Z">
              <w:r w:rsidRPr="001F1F6A">
                <w:rPr>
                  <w:rFonts w:eastAsia="Times New Roman"/>
                  <w:color w:val="000000"/>
                  <w:sz w:val="16"/>
                  <w:szCs w:val="16"/>
                  <w:lang w:val="en-US"/>
                </w:rPr>
                <w:t>(1,153 - 1,661)</w:t>
              </w:r>
            </w:ins>
          </w:p>
        </w:tc>
        <w:tc>
          <w:tcPr>
            <w:tcW w:w="1210" w:type="dxa"/>
            <w:gridSpan w:val="3"/>
            <w:tcBorders>
              <w:top w:val="nil"/>
              <w:left w:val="single" w:sz="8" w:space="0" w:color="auto"/>
              <w:bottom w:val="single" w:sz="8" w:space="0" w:color="auto"/>
              <w:right w:val="single" w:sz="8" w:space="0" w:color="auto"/>
            </w:tcBorders>
            <w:shd w:val="clear" w:color="FFDD00" w:fill="FFDD00"/>
            <w:vAlign w:val="bottom"/>
          </w:tcPr>
          <w:p w14:paraId="3A2FD162" w14:textId="77777777" w:rsidR="00216840" w:rsidRPr="00B100BF" w:rsidRDefault="00216840" w:rsidP="003215BD">
            <w:pPr>
              <w:spacing w:line="204" w:lineRule="auto"/>
              <w:jc w:val="center"/>
              <w:rPr>
                <w:ins w:id="1581" w:author="Balasubramanian, Ruchita" w:date="2025-08-06T09:13:00Z" w16du:dateUtc="2025-08-06T13:13:00Z"/>
                <w:sz w:val="15"/>
                <w:szCs w:val="15"/>
              </w:rPr>
            </w:pPr>
            <w:ins w:id="1582" w:author="Balasubramanian, Ruchita" w:date="2025-08-06T09:13:00Z" w16du:dateUtc="2025-08-06T13:13:00Z">
              <w:r w:rsidRPr="001F1F6A">
                <w:rPr>
                  <w:rFonts w:eastAsia="Times New Roman"/>
                  <w:color w:val="000000"/>
                  <w:sz w:val="16"/>
                  <w:szCs w:val="16"/>
                  <w:lang w:val="en-US"/>
                </w:rPr>
                <w:t>(19 - 106)</w:t>
              </w:r>
            </w:ins>
          </w:p>
        </w:tc>
        <w:tc>
          <w:tcPr>
            <w:tcW w:w="994" w:type="dxa"/>
            <w:tcBorders>
              <w:top w:val="nil"/>
              <w:left w:val="single" w:sz="8" w:space="0" w:color="auto"/>
              <w:bottom w:val="single" w:sz="8" w:space="0" w:color="auto"/>
              <w:right w:val="single" w:sz="8" w:space="0" w:color="auto"/>
            </w:tcBorders>
            <w:shd w:val="clear" w:color="FFDD00" w:fill="FFDD00"/>
            <w:vAlign w:val="bottom"/>
          </w:tcPr>
          <w:p w14:paraId="57807863" w14:textId="77777777" w:rsidR="00216840" w:rsidRPr="00B100BF" w:rsidRDefault="00216840" w:rsidP="003215BD">
            <w:pPr>
              <w:spacing w:line="204" w:lineRule="auto"/>
              <w:jc w:val="center"/>
              <w:rPr>
                <w:ins w:id="1583" w:author="Balasubramanian, Ruchita" w:date="2025-08-06T09:13:00Z" w16du:dateUtc="2025-08-06T13:13:00Z"/>
                <w:sz w:val="15"/>
                <w:szCs w:val="15"/>
              </w:rPr>
            </w:pPr>
            <w:ins w:id="1584" w:author="Balasubramanian, Ruchita" w:date="2025-08-06T09:13:00Z" w16du:dateUtc="2025-08-06T13:13:00Z">
              <w:r w:rsidRPr="001F1F6A">
                <w:rPr>
                  <w:rFonts w:eastAsia="Times New Roman"/>
                  <w:color w:val="000000"/>
                  <w:sz w:val="16"/>
                  <w:szCs w:val="16"/>
                  <w:lang w:val="en-US"/>
                </w:rPr>
                <w:t>(1.4 - 7.0%)</w:t>
              </w:r>
            </w:ins>
          </w:p>
        </w:tc>
        <w:tc>
          <w:tcPr>
            <w:tcW w:w="1210" w:type="dxa"/>
            <w:gridSpan w:val="3"/>
            <w:tcBorders>
              <w:top w:val="nil"/>
              <w:left w:val="single" w:sz="8" w:space="0" w:color="auto"/>
              <w:bottom w:val="single" w:sz="8" w:space="0" w:color="auto"/>
              <w:right w:val="single" w:sz="8" w:space="0" w:color="auto"/>
            </w:tcBorders>
            <w:shd w:val="clear" w:color="FFE100" w:fill="FFE100"/>
            <w:vAlign w:val="bottom"/>
          </w:tcPr>
          <w:p w14:paraId="76975B5B" w14:textId="77777777" w:rsidR="00216840" w:rsidRPr="00B100BF" w:rsidRDefault="00216840" w:rsidP="003215BD">
            <w:pPr>
              <w:spacing w:line="204" w:lineRule="auto"/>
              <w:jc w:val="center"/>
              <w:rPr>
                <w:ins w:id="1585" w:author="Balasubramanian, Ruchita" w:date="2025-08-06T09:13:00Z" w16du:dateUtc="2025-08-06T13:13:00Z"/>
                <w:sz w:val="15"/>
                <w:szCs w:val="15"/>
              </w:rPr>
            </w:pPr>
            <w:ins w:id="1586" w:author="Balasubramanian, Ruchita" w:date="2025-08-06T09:13:00Z" w16du:dateUtc="2025-08-06T13:13:00Z">
              <w:r w:rsidRPr="001F1F6A">
                <w:rPr>
                  <w:rFonts w:eastAsia="Times New Roman"/>
                  <w:color w:val="000000"/>
                  <w:sz w:val="16"/>
                  <w:szCs w:val="16"/>
                  <w:lang w:val="en-US"/>
                </w:rPr>
                <w:t>(16 - 92)</w:t>
              </w:r>
            </w:ins>
          </w:p>
        </w:tc>
        <w:tc>
          <w:tcPr>
            <w:tcW w:w="994" w:type="dxa"/>
            <w:tcBorders>
              <w:top w:val="nil"/>
              <w:left w:val="single" w:sz="8" w:space="0" w:color="auto"/>
              <w:bottom w:val="single" w:sz="8" w:space="0" w:color="auto"/>
              <w:right w:val="single" w:sz="8" w:space="0" w:color="auto"/>
            </w:tcBorders>
            <w:shd w:val="clear" w:color="FFE100" w:fill="FFE100"/>
            <w:vAlign w:val="bottom"/>
          </w:tcPr>
          <w:p w14:paraId="2798B9C1" w14:textId="77777777" w:rsidR="00216840" w:rsidRPr="00B100BF" w:rsidRDefault="00216840" w:rsidP="003215BD">
            <w:pPr>
              <w:spacing w:line="204" w:lineRule="auto"/>
              <w:jc w:val="center"/>
              <w:rPr>
                <w:ins w:id="1587" w:author="Balasubramanian, Ruchita" w:date="2025-08-06T09:13:00Z" w16du:dateUtc="2025-08-06T13:13:00Z"/>
                <w:sz w:val="15"/>
                <w:szCs w:val="15"/>
              </w:rPr>
            </w:pPr>
            <w:ins w:id="1588" w:author="Balasubramanian, Ruchita" w:date="2025-08-06T09:13:00Z" w16du:dateUtc="2025-08-06T13:13:00Z">
              <w:r w:rsidRPr="001F1F6A">
                <w:rPr>
                  <w:rFonts w:eastAsia="Times New Roman"/>
                  <w:color w:val="000000"/>
                  <w:sz w:val="16"/>
                  <w:szCs w:val="16"/>
                  <w:lang w:val="en-US"/>
                </w:rPr>
                <w:t>(1.2 - 6.2%)</w:t>
              </w:r>
            </w:ins>
          </w:p>
        </w:tc>
        <w:tc>
          <w:tcPr>
            <w:tcW w:w="1210" w:type="dxa"/>
            <w:gridSpan w:val="3"/>
            <w:tcBorders>
              <w:top w:val="nil"/>
              <w:left w:val="single" w:sz="8" w:space="0" w:color="auto"/>
              <w:bottom w:val="single" w:sz="8" w:space="0" w:color="auto"/>
              <w:right w:val="single" w:sz="8" w:space="0" w:color="auto"/>
            </w:tcBorders>
            <w:shd w:val="clear" w:color="FFEF00" w:fill="FFEF00"/>
            <w:vAlign w:val="bottom"/>
          </w:tcPr>
          <w:p w14:paraId="291AF928" w14:textId="77777777" w:rsidR="00216840" w:rsidRPr="00B100BF" w:rsidRDefault="00216840" w:rsidP="003215BD">
            <w:pPr>
              <w:spacing w:line="204" w:lineRule="auto"/>
              <w:jc w:val="center"/>
              <w:rPr>
                <w:ins w:id="1589" w:author="Balasubramanian, Ruchita" w:date="2025-08-06T09:13:00Z" w16du:dateUtc="2025-08-06T13:13:00Z"/>
                <w:sz w:val="15"/>
                <w:szCs w:val="15"/>
              </w:rPr>
            </w:pPr>
            <w:ins w:id="1590" w:author="Balasubramanian, Ruchita" w:date="2025-08-06T09:13:00Z" w16du:dateUtc="2025-08-06T13:13:00Z">
              <w:r w:rsidRPr="001F1F6A">
                <w:rPr>
                  <w:rFonts w:eastAsia="Times New Roman"/>
                  <w:color w:val="000000"/>
                  <w:sz w:val="16"/>
                  <w:szCs w:val="16"/>
                  <w:lang w:val="en-US"/>
                </w:rPr>
                <w:t>(9 - 49)</w:t>
              </w:r>
            </w:ins>
          </w:p>
        </w:tc>
        <w:tc>
          <w:tcPr>
            <w:tcW w:w="994" w:type="dxa"/>
            <w:tcBorders>
              <w:top w:val="nil"/>
              <w:left w:val="single" w:sz="8" w:space="0" w:color="auto"/>
              <w:bottom w:val="single" w:sz="8" w:space="0" w:color="auto"/>
              <w:right w:val="single" w:sz="8" w:space="0" w:color="auto"/>
            </w:tcBorders>
            <w:shd w:val="clear" w:color="FFEF00" w:fill="FFEF00"/>
            <w:vAlign w:val="bottom"/>
          </w:tcPr>
          <w:p w14:paraId="0AD5376B" w14:textId="77777777" w:rsidR="00216840" w:rsidRPr="00B100BF" w:rsidRDefault="00216840" w:rsidP="003215BD">
            <w:pPr>
              <w:spacing w:line="204" w:lineRule="auto"/>
              <w:jc w:val="center"/>
              <w:rPr>
                <w:ins w:id="1591" w:author="Balasubramanian, Ruchita" w:date="2025-08-06T09:13:00Z" w16du:dateUtc="2025-08-06T13:13:00Z"/>
                <w:sz w:val="15"/>
                <w:szCs w:val="15"/>
              </w:rPr>
            </w:pPr>
            <w:ins w:id="1592" w:author="Balasubramanian, Ruchita" w:date="2025-08-06T09:13:00Z" w16du:dateUtc="2025-08-06T13:13:00Z">
              <w:r w:rsidRPr="001F1F6A">
                <w:rPr>
                  <w:rFonts w:eastAsia="Times New Roman"/>
                  <w:color w:val="000000"/>
                  <w:sz w:val="16"/>
                  <w:szCs w:val="16"/>
                  <w:lang w:val="en-US"/>
                </w:rPr>
                <w:t>(0.7 - 3.2%)</w:t>
              </w:r>
            </w:ins>
          </w:p>
        </w:tc>
      </w:tr>
      <w:tr w:rsidR="00216840" w:rsidRPr="006E1E2E" w14:paraId="48D52C5F" w14:textId="77777777" w:rsidTr="003215BD">
        <w:trPr>
          <w:trHeight w:val="144"/>
          <w:jc w:val="center"/>
          <w:ins w:id="1593" w:author="Balasubramanian, Ruchita" w:date="2025-08-06T09:13:00Z" w16du:dateUtc="2025-08-06T13: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2FB73D80" w14:textId="77777777" w:rsidR="00216840" w:rsidRPr="00811BF5" w:rsidRDefault="00216840" w:rsidP="003215BD">
            <w:pPr>
              <w:spacing w:line="204" w:lineRule="auto"/>
              <w:jc w:val="center"/>
              <w:rPr>
                <w:ins w:id="1594" w:author="Balasubramanian, Ruchita" w:date="2025-08-06T09:13:00Z" w16du:dateUtc="2025-08-06T13:13:00Z"/>
                <w:b/>
                <w:bCs/>
                <w:sz w:val="16"/>
                <w:szCs w:val="16"/>
              </w:rPr>
            </w:pPr>
            <w:ins w:id="1595" w:author="Balasubramanian, Ruchita" w:date="2025-08-06T09:13:00Z" w16du:dateUtc="2025-08-06T13:13:00Z">
              <w:r>
                <w:rPr>
                  <w:b/>
                  <w:bCs/>
                  <w:sz w:val="16"/>
                  <w:szCs w:val="16"/>
                </w:rPr>
                <w:t>Illinois</w:t>
              </w:r>
            </w:ins>
          </w:p>
        </w:tc>
        <w:tc>
          <w:tcPr>
            <w:tcW w:w="1511" w:type="dxa"/>
            <w:gridSpan w:val="2"/>
            <w:tcBorders>
              <w:top w:val="single" w:sz="8" w:space="0" w:color="auto"/>
              <w:left w:val="nil"/>
              <w:bottom w:val="nil"/>
              <w:right w:val="single" w:sz="8" w:space="0" w:color="auto"/>
            </w:tcBorders>
            <w:shd w:val="clear" w:color="FFFFFF" w:fill="FFFFFF"/>
            <w:vAlign w:val="bottom"/>
          </w:tcPr>
          <w:p w14:paraId="23BF2B0C" w14:textId="77777777" w:rsidR="00216840" w:rsidRPr="00AB48E1" w:rsidRDefault="00216840" w:rsidP="003215BD">
            <w:pPr>
              <w:spacing w:line="204" w:lineRule="auto"/>
              <w:jc w:val="center"/>
              <w:rPr>
                <w:ins w:id="1596" w:author="Balasubramanian, Ruchita" w:date="2025-08-06T09:13:00Z" w16du:dateUtc="2025-08-06T13:13:00Z"/>
                <w:sz w:val="16"/>
                <w:szCs w:val="16"/>
              </w:rPr>
            </w:pPr>
            <w:ins w:id="1597" w:author="Balasubramanian, Ruchita" w:date="2025-08-06T09:13:00Z" w16du:dateUtc="2025-08-06T13:13:00Z">
              <w:r w:rsidRPr="001F1F6A">
                <w:rPr>
                  <w:rFonts w:eastAsia="Times New Roman"/>
                  <w:color w:val="000000"/>
                  <w:sz w:val="16"/>
                  <w:szCs w:val="16"/>
                  <w:lang w:val="en-US"/>
                </w:rPr>
                <w:t>5,125</w:t>
              </w:r>
            </w:ins>
          </w:p>
        </w:tc>
        <w:tc>
          <w:tcPr>
            <w:tcW w:w="1210" w:type="dxa"/>
            <w:gridSpan w:val="3"/>
            <w:tcBorders>
              <w:top w:val="single" w:sz="8" w:space="0" w:color="auto"/>
              <w:left w:val="single" w:sz="8" w:space="0" w:color="auto"/>
              <w:bottom w:val="nil"/>
              <w:right w:val="single" w:sz="8" w:space="0" w:color="auto"/>
            </w:tcBorders>
            <w:shd w:val="clear" w:color="FFE200" w:fill="FFE200"/>
            <w:vAlign w:val="bottom"/>
          </w:tcPr>
          <w:p w14:paraId="77E33323" w14:textId="77777777" w:rsidR="00216840" w:rsidRPr="00B100BF" w:rsidRDefault="00216840" w:rsidP="003215BD">
            <w:pPr>
              <w:spacing w:line="204" w:lineRule="auto"/>
              <w:jc w:val="center"/>
              <w:rPr>
                <w:ins w:id="1598" w:author="Balasubramanian, Ruchita" w:date="2025-08-06T09:13:00Z" w16du:dateUtc="2025-08-06T13:13:00Z"/>
                <w:sz w:val="15"/>
                <w:szCs w:val="15"/>
              </w:rPr>
            </w:pPr>
            <w:ins w:id="1599" w:author="Balasubramanian, Ruchita" w:date="2025-08-06T09:13:00Z" w16du:dateUtc="2025-08-06T13:13:00Z">
              <w:r w:rsidRPr="001F1F6A">
                <w:rPr>
                  <w:rFonts w:eastAsia="Times New Roman"/>
                  <w:color w:val="000000"/>
                  <w:sz w:val="16"/>
                  <w:szCs w:val="16"/>
                  <w:lang w:val="en-US"/>
                </w:rPr>
                <w:t>174</w:t>
              </w:r>
            </w:ins>
          </w:p>
        </w:tc>
        <w:tc>
          <w:tcPr>
            <w:tcW w:w="994" w:type="dxa"/>
            <w:tcBorders>
              <w:top w:val="single" w:sz="8" w:space="0" w:color="auto"/>
              <w:left w:val="single" w:sz="8" w:space="0" w:color="auto"/>
              <w:bottom w:val="nil"/>
              <w:right w:val="single" w:sz="8" w:space="0" w:color="auto"/>
            </w:tcBorders>
            <w:shd w:val="clear" w:color="FFE200" w:fill="FFE200"/>
            <w:vAlign w:val="bottom"/>
          </w:tcPr>
          <w:p w14:paraId="622DC65D" w14:textId="77777777" w:rsidR="00216840" w:rsidRPr="00B100BF" w:rsidRDefault="00216840" w:rsidP="003215BD">
            <w:pPr>
              <w:spacing w:line="204" w:lineRule="auto"/>
              <w:jc w:val="center"/>
              <w:rPr>
                <w:ins w:id="1600" w:author="Balasubramanian, Ruchita" w:date="2025-08-06T09:13:00Z" w16du:dateUtc="2025-08-06T13:13:00Z"/>
                <w:sz w:val="15"/>
                <w:szCs w:val="15"/>
              </w:rPr>
            </w:pPr>
            <w:ins w:id="1601" w:author="Balasubramanian, Ruchita" w:date="2025-08-06T09:13:00Z" w16du:dateUtc="2025-08-06T13:13:00Z">
              <w:r w:rsidRPr="001F1F6A">
                <w:rPr>
                  <w:rFonts w:eastAsia="Times New Roman"/>
                  <w:color w:val="000000"/>
                  <w:sz w:val="16"/>
                  <w:szCs w:val="16"/>
                  <w:lang w:val="en-US"/>
                </w:rPr>
                <w:t>3.4%</w:t>
              </w:r>
            </w:ins>
          </w:p>
        </w:tc>
        <w:tc>
          <w:tcPr>
            <w:tcW w:w="1210" w:type="dxa"/>
            <w:gridSpan w:val="3"/>
            <w:tcBorders>
              <w:top w:val="single" w:sz="8" w:space="0" w:color="auto"/>
              <w:left w:val="single" w:sz="8" w:space="0" w:color="auto"/>
              <w:bottom w:val="nil"/>
              <w:right w:val="single" w:sz="8" w:space="0" w:color="auto"/>
            </w:tcBorders>
            <w:shd w:val="clear" w:color="FFE600" w:fill="FFE600"/>
            <w:vAlign w:val="bottom"/>
          </w:tcPr>
          <w:p w14:paraId="111FD958" w14:textId="77777777" w:rsidR="00216840" w:rsidRPr="00B100BF" w:rsidRDefault="00216840" w:rsidP="003215BD">
            <w:pPr>
              <w:spacing w:line="204" w:lineRule="auto"/>
              <w:jc w:val="center"/>
              <w:rPr>
                <w:ins w:id="1602" w:author="Balasubramanian, Ruchita" w:date="2025-08-06T09:13:00Z" w16du:dateUtc="2025-08-06T13:13:00Z"/>
                <w:sz w:val="15"/>
                <w:szCs w:val="15"/>
              </w:rPr>
            </w:pPr>
            <w:ins w:id="1603" w:author="Balasubramanian, Ruchita" w:date="2025-08-06T09:13:00Z" w16du:dateUtc="2025-08-06T13:13:00Z">
              <w:r w:rsidRPr="001F1F6A">
                <w:rPr>
                  <w:rFonts w:eastAsia="Times New Roman"/>
                  <w:color w:val="000000"/>
                  <w:sz w:val="16"/>
                  <w:szCs w:val="16"/>
                  <w:lang w:val="en-US"/>
                </w:rPr>
                <w:t>150</w:t>
              </w:r>
            </w:ins>
          </w:p>
        </w:tc>
        <w:tc>
          <w:tcPr>
            <w:tcW w:w="994" w:type="dxa"/>
            <w:tcBorders>
              <w:top w:val="single" w:sz="8" w:space="0" w:color="auto"/>
              <w:left w:val="single" w:sz="8" w:space="0" w:color="auto"/>
              <w:bottom w:val="nil"/>
              <w:right w:val="single" w:sz="8" w:space="0" w:color="auto"/>
            </w:tcBorders>
            <w:shd w:val="clear" w:color="FFE600" w:fill="FFE600"/>
            <w:vAlign w:val="bottom"/>
          </w:tcPr>
          <w:p w14:paraId="0DE1CC9B" w14:textId="77777777" w:rsidR="00216840" w:rsidRPr="00B100BF" w:rsidRDefault="00216840" w:rsidP="003215BD">
            <w:pPr>
              <w:spacing w:line="204" w:lineRule="auto"/>
              <w:jc w:val="center"/>
              <w:rPr>
                <w:ins w:id="1604" w:author="Balasubramanian, Ruchita" w:date="2025-08-06T09:13:00Z" w16du:dateUtc="2025-08-06T13:13:00Z"/>
                <w:sz w:val="15"/>
                <w:szCs w:val="15"/>
              </w:rPr>
            </w:pPr>
            <w:ins w:id="1605" w:author="Balasubramanian, Ruchita" w:date="2025-08-06T09:13:00Z" w16du:dateUtc="2025-08-06T13:13:00Z">
              <w:r w:rsidRPr="001F1F6A">
                <w:rPr>
                  <w:rFonts w:eastAsia="Times New Roman"/>
                  <w:color w:val="000000"/>
                  <w:sz w:val="16"/>
                  <w:szCs w:val="16"/>
                  <w:lang w:val="en-US"/>
                </w:rPr>
                <w:t>2.9%</w:t>
              </w:r>
            </w:ins>
          </w:p>
        </w:tc>
        <w:tc>
          <w:tcPr>
            <w:tcW w:w="1210" w:type="dxa"/>
            <w:gridSpan w:val="3"/>
            <w:tcBorders>
              <w:top w:val="single" w:sz="8" w:space="0" w:color="auto"/>
              <w:left w:val="single" w:sz="8" w:space="0" w:color="auto"/>
              <w:bottom w:val="nil"/>
              <w:right w:val="single" w:sz="8" w:space="0" w:color="auto"/>
            </w:tcBorders>
            <w:shd w:val="clear" w:color="FFF200" w:fill="FFF200"/>
            <w:vAlign w:val="bottom"/>
          </w:tcPr>
          <w:p w14:paraId="2A72FC4D" w14:textId="77777777" w:rsidR="00216840" w:rsidRPr="00B100BF" w:rsidRDefault="00216840" w:rsidP="003215BD">
            <w:pPr>
              <w:spacing w:line="204" w:lineRule="auto"/>
              <w:jc w:val="center"/>
              <w:rPr>
                <w:ins w:id="1606" w:author="Balasubramanian, Ruchita" w:date="2025-08-06T09:13:00Z" w16du:dateUtc="2025-08-06T13:13:00Z"/>
                <w:sz w:val="15"/>
                <w:szCs w:val="15"/>
              </w:rPr>
            </w:pPr>
            <w:ins w:id="1607" w:author="Balasubramanian, Ruchita" w:date="2025-08-06T09:13:00Z" w16du:dateUtc="2025-08-06T13:13:00Z">
              <w:r w:rsidRPr="001F1F6A">
                <w:rPr>
                  <w:rFonts w:eastAsia="Times New Roman"/>
                  <w:color w:val="000000"/>
                  <w:sz w:val="16"/>
                  <w:szCs w:val="16"/>
                  <w:lang w:val="en-US"/>
                </w:rPr>
                <w:t>77</w:t>
              </w:r>
            </w:ins>
          </w:p>
        </w:tc>
        <w:tc>
          <w:tcPr>
            <w:tcW w:w="994" w:type="dxa"/>
            <w:tcBorders>
              <w:top w:val="single" w:sz="8" w:space="0" w:color="auto"/>
              <w:left w:val="single" w:sz="8" w:space="0" w:color="auto"/>
              <w:bottom w:val="nil"/>
              <w:right w:val="single" w:sz="8" w:space="0" w:color="auto"/>
            </w:tcBorders>
            <w:shd w:val="clear" w:color="FFF200" w:fill="FFF200"/>
            <w:vAlign w:val="bottom"/>
          </w:tcPr>
          <w:p w14:paraId="1845CCF9" w14:textId="77777777" w:rsidR="00216840" w:rsidRPr="00B100BF" w:rsidRDefault="00216840" w:rsidP="003215BD">
            <w:pPr>
              <w:spacing w:line="204" w:lineRule="auto"/>
              <w:jc w:val="center"/>
              <w:rPr>
                <w:ins w:id="1608" w:author="Balasubramanian, Ruchita" w:date="2025-08-06T09:13:00Z" w16du:dateUtc="2025-08-06T13:13:00Z"/>
                <w:sz w:val="15"/>
                <w:szCs w:val="15"/>
              </w:rPr>
            </w:pPr>
            <w:ins w:id="1609" w:author="Balasubramanian, Ruchita" w:date="2025-08-06T09:13:00Z" w16du:dateUtc="2025-08-06T13:13:00Z">
              <w:r w:rsidRPr="001F1F6A">
                <w:rPr>
                  <w:rFonts w:eastAsia="Times New Roman"/>
                  <w:color w:val="000000"/>
                  <w:sz w:val="16"/>
                  <w:szCs w:val="16"/>
                  <w:lang w:val="en-US"/>
                </w:rPr>
                <w:t>1.5%</w:t>
              </w:r>
            </w:ins>
          </w:p>
        </w:tc>
      </w:tr>
      <w:tr w:rsidR="00216840" w:rsidRPr="006E1E2E" w14:paraId="1D1D92F1" w14:textId="77777777" w:rsidTr="003215BD">
        <w:trPr>
          <w:trHeight w:val="144"/>
          <w:jc w:val="center"/>
          <w:ins w:id="1610" w:author="Balasubramanian, Ruchita" w:date="2025-08-06T09:13:00Z" w16du:dateUtc="2025-08-06T13:13:00Z"/>
        </w:trPr>
        <w:tc>
          <w:tcPr>
            <w:tcW w:w="1123" w:type="dxa"/>
            <w:vMerge/>
            <w:tcBorders>
              <w:left w:val="single" w:sz="8" w:space="0" w:color="auto"/>
              <w:bottom w:val="single" w:sz="8" w:space="0" w:color="auto"/>
              <w:right w:val="single" w:sz="8" w:space="0" w:color="auto"/>
            </w:tcBorders>
            <w:vAlign w:val="center"/>
          </w:tcPr>
          <w:p w14:paraId="35141007" w14:textId="77777777" w:rsidR="00216840" w:rsidRPr="00811BF5" w:rsidRDefault="00216840" w:rsidP="003215BD">
            <w:pPr>
              <w:spacing w:line="204" w:lineRule="auto"/>
              <w:jc w:val="center"/>
              <w:rPr>
                <w:ins w:id="1611" w:author="Balasubramanian, Ruchita" w:date="2025-08-06T09:13:00Z" w16du:dateUtc="2025-08-06T13:13:00Z"/>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5DB7BC60" w14:textId="77777777" w:rsidR="00216840" w:rsidRPr="00AB48E1" w:rsidRDefault="00216840" w:rsidP="003215BD">
            <w:pPr>
              <w:spacing w:line="204" w:lineRule="auto"/>
              <w:jc w:val="center"/>
              <w:rPr>
                <w:ins w:id="1612" w:author="Balasubramanian, Ruchita" w:date="2025-08-06T09:13:00Z" w16du:dateUtc="2025-08-06T13:13:00Z"/>
                <w:sz w:val="16"/>
                <w:szCs w:val="16"/>
              </w:rPr>
            </w:pPr>
            <w:ins w:id="1613" w:author="Balasubramanian, Ruchita" w:date="2025-08-06T09:13:00Z" w16du:dateUtc="2025-08-06T13:13:00Z">
              <w:r w:rsidRPr="001F1F6A">
                <w:rPr>
                  <w:rFonts w:eastAsia="Times New Roman"/>
                  <w:color w:val="000000"/>
                  <w:sz w:val="16"/>
                  <w:szCs w:val="16"/>
                  <w:lang w:val="en-US"/>
                </w:rPr>
                <w:t>(4,373 - 6,029)</w:t>
              </w:r>
            </w:ins>
          </w:p>
        </w:tc>
        <w:tc>
          <w:tcPr>
            <w:tcW w:w="1210" w:type="dxa"/>
            <w:gridSpan w:val="3"/>
            <w:tcBorders>
              <w:top w:val="nil"/>
              <w:left w:val="single" w:sz="8" w:space="0" w:color="auto"/>
              <w:bottom w:val="single" w:sz="8" w:space="0" w:color="auto"/>
              <w:right w:val="single" w:sz="8" w:space="0" w:color="auto"/>
            </w:tcBorders>
            <w:shd w:val="clear" w:color="FFE200" w:fill="FFE200"/>
            <w:vAlign w:val="bottom"/>
          </w:tcPr>
          <w:p w14:paraId="6CC294ED" w14:textId="77777777" w:rsidR="00216840" w:rsidRPr="00B100BF" w:rsidRDefault="00216840" w:rsidP="003215BD">
            <w:pPr>
              <w:spacing w:line="204" w:lineRule="auto"/>
              <w:jc w:val="center"/>
              <w:rPr>
                <w:ins w:id="1614" w:author="Balasubramanian, Ruchita" w:date="2025-08-06T09:13:00Z" w16du:dateUtc="2025-08-06T13:13:00Z"/>
                <w:sz w:val="15"/>
                <w:szCs w:val="15"/>
              </w:rPr>
            </w:pPr>
            <w:ins w:id="1615" w:author="Balasubramanian, Ruchita" w:date="2025-08-06T09:13:00Z" w16du:dateUtc="2025-08-06T13:13:00Z">
              <w:r w:rsidRPr="001F1F6A">
                <w:rPr>
                  <w:rFonts w:eastAsia="Times New Roman"/>
                  <w:color w:val="000000"/>
                  <w:sz w:val="16"/>
                  <w:szCs w:val="16"/>
                  <w:lang w:val="en-US"/>
                </w:rPr>
                <w:t>(62 - 320)</w:t>
              </w:r>
            </w:ins>
          </w:p>
        </w:tc>
        <w:tc>
          <w:tcPr>
            <w:tcW w:w="994" w:type="dxa"/>
            <w:tcBorders>
              <w:top w:val="nil"/>
              <w:left w:val="single" w:sz="8" w:space="0" w:color="auto"/>
              <w:bottom w:val="single" w:sz="8" w:space="0" w:color="auto"/>
              <w:right w:val="single" w:sz="8" w:space="0" w:color="auto"/>
            </w:tcBorders>
            <w:shd w:val="clear" w:color="FFE200" w:fill="FFE200"/>
            <w:vAlign w:val="bottom"/>
          </w:tcPr>
          <w:p w14:paraId="7FD83112" w14:textId="77777777" w:rsidR="00216840" w:rsidRPr="00B100BF" w:rsidRDefault="00216840" w:rsidP="003215BD">
            <w:pPr>
              <w:spacing w:line="204" w:lineRule="auto"/>
              <w:jc w:val="center"/>
              <w:rPr>
                <w:ins w:id="1616" w:author="Balasubramanian, Ruchita" w:date="2025-08-06T09:13:00Z" w16du:dateUtc="2025-08-06T13:13:00Z"/>
                <w:sz w:val="15"/>
                <w:szCs w:val="15"/>
              </w:rPr>
            </w:pPr>
            <w:ins w:id="1617" w:author="Balasubramanian, Ruchita" w:date="2025-08-06T09:13:00Z" w16du:dateUtc="2025-08-06T13:13:00Z">
              <w:r w:rsidRPr="001F1F6A">
                <w:rPr>
                  <w:rFonts w:eastAsia="Times New Roman"/>
                  <w:color w:val="000000"/>
                  <w:sz w:val="16"/>
                  <w:szCs w:val="16"/>
                  <w:lang w:val="en-US"/>
                </w:rPr>
                <w:t>(1.2 - 5.9%)</w:t>
              </w:r>
            </w:ins>
          </w:p>
        </w:tc>
        <w:tc>
          <w:tcPr>
            <w:tcW w:w="1210" w:type="dxa"/>
            <w:gridSpan w:val="3"/>
            <w:tcBorders>
              <w:top w:val="nil"/>
              <w:left w:val="single" w:sz="8" w:space="0" w:color="auto"/>
              <w:bottom w:val="single" w:sz="8" w:space="0" w:color="auto"/>
              <w:right w:val="single" w:sz="8" w:space="0" w:color="auto"/>
            </w:tcBorders>
            <w:shd w:val="clear" w:color="FFE600" w:fill="FFE600"/>
            <w:vAlign w:val="bottom"/>
          </w:tcPr>
          <w:p w14:paraId="23DF6BD0" w14:textId="77777777" w:rsidR="00216840" w:rsidRPr="00B100BF" w:rsidRDefault="00216840" w:rsidP="003215BD">
            <w:pPr>
              <w:spacing w:line="204" w:lineRule="auto"/>
              <w:jc w:val="center"/>
              <w:rPr>
                <w:ins w:id="1618" w:author="Balasubramanian, Ruchita" w:date="2025-08-06T09:13:00Z" w16du:dateUtc="2025-08-06T13:13:00Z"/>
                <w:sz w:val="15"/>
                <w:szCs w:val="15"/>
              </w:rPr>
            </w:pPr>
            <w:ins w:id="1619" w:author="Balasubramanian, Ruchita" w:date="2025-08-06T09:13:00Z" w16du:dateUtc="2025-08-06T13:13:00Z">
              <w:r w:rsidRPr="001F1F6A">
                <w:rPr>
                  <w:rFonts w:eastAsia="Times New Roman"/>
                  <w:color w:val="000000"/>
                  <w:sz w:val="16"/>
                  <w:szCs w:val="16"/>
                  <w:lang w:val="en-US"/>
                </w:rPr>
                <w:t>(53 - 274)</w:t>
              </w:r>
            </w:ins>
          </w:p>
        </w:tc>
        <w:tc>
          <w:tcPr>
            <w:tcW w:w="994" w:type="dxa"/>
            <w:tcBorders>
              <w:top w:val="nil"/>
              <w:left w:val="single" w:sz="8" w:space="0" w:color="auto"/>
              <w:bottom w:val="single" w:sz="8" w:space="0" w:color="auto"/>
              <w:right w:val="single" w:sz="8" w:space="0" w:color="auto"/>
            </w:tcBorders>
            <w:shd w:val="clear" w:color="FFE600" w:fill="FFE600"/>
            <w:vAlign w:val="bottom"/>
          </w:tcPr>
          <w:p w14:paraId="4D37D02C" w14:textId="77777777" w:rsidR="00216840" w:rsidRPr="00B100BF" w:rsidRDefault="00216840" w:rsidP="003215BD">
            <w:pPr>
              <w:spacing w:line="204" w:lineRule="auto"/>
              <w:jc w:val="center"/>
              <w:rPr>
                <w:ins w:id="1620" w:author="Balasubramanian, Ruchita" w:date="2025-08-06T09:13:00Z" w16du:dateUtc="2025-08-06T13:13:00Z"/>
                <w:sz w:val="15"/>
                <w:szCs w:val="15"/>
              </w:rPr>
            </w:pPr>
            <w:ins w:id="1621" w:author="Balasubramanian, Ruchita" w:date="2025-08-06T09:13:00Z" w16du:dateUtc="2025-08-06T13:13:00Z">
              <w:r w:rsidRPr="001F1F6A">
                <w:rPr>
                  <w:rFonts w:eastAsia="Times New Roman"/>
                  <w:color w:val="000000"/>
                  <w:sz w:val="16"/>
                  <w:szCs w:val="16"/>
                  <w:lang w:val="en-US"/>
                </w:rPr>
                <w:t>(1.1 - 5.1%)</w:t>
              </w:r>
            </w:ins>
          </w:p>
        </w:tc>
        <w:tc>
          <w:tcPr>
            <w:tcW w:w="1210" w:type="dxa"/>
            <w:gridSpan w:val="3"/>
            <w:tcBorders>
              <w:top w:val="nil"/>
              <w:left w:val="single" w:sz="8" w:space="0" w:color="auto"/>
              <w:bottom w:val="single" w:sz="8" w:space="0" w:color="auto"/>
              <w:right w:val="single" w:sz="8" w:space="0" w:color="auto"/>
            </w:tcBorders>
            <w:shd w:val="clear" w:color="FFF200" w:fill="FFF200"/>
            <w:vAlign w:val="bottom"/>
          </w:tcPr>
          <w:p w14:paraId="7139F801" w14:textId="77777777" w:rsidR="00216840" w:rsidRPr="00B100BF" w:rsidRDefault="00216840" w:rsidP="003215BD">
            <w:pPr>
              <w:spacing w:line="204" w:lineRule="auto"/>
              <w:jc w:val="center"/>
              <w:rPr>
                <w:ins w:id="1622" w:author="Balasubramanian, Ruchita" w:date="2025-08-06T09:13:00Z" w16du:dateUtc="2025-08-06T13:13:00Z"/>
                <w:sz w:val="15"/>
                <w:szCs w:val="15"/>
              </w:rPr>
            </w:pPr>
            <w:ins w:id="1623" w:author="Balasubramanian, Ruchita" w:date="2025-08-06T09:13:00Z" w16du:dateUtc="2025-08-06T13:13:00Z">
              <w:r w:rsidRPr="001F1F6A">
                <w:rPr>
                  <w:rFonts w:eastAsia="Times New Roman"/>
                  <w:color w:val="000000"/>
                  <w:sz w:val="16"/>
                  <w:szCs w:val="16"/>
                  <w:lang w:val="en-US"/>
                </w:rPr>
                <w:t>(28 - 138)</w:t>
              </w:r>
            </w:ins>
          </w:p>
        </w:tc>
        <w:tc>
          <w:tcPr>
            <w:tcW w:w="994" w:type="dxa"/>
            <w:tcBorders>
              <w:top w:val="nil"/>
              <w:left w:val="single" w:sz="8" w:space="0" w:color="auto"/>
              <w:bottom w:val="single" w:sz="8" w:space="0" w:color="auto"/>
              <w:right w:val="single" w:sz="8" w:space="0" w:color="auto"/>
            </w:tcBorders>
            <w:shd w:val="clear" w:color="FFF200" w:fill="FFF200"/>
            <w:vAlign w:val="bottom"/>
          </w:tcPr>
          <w:p w14:paraId="57EC3E44" w14:textId="77777777" w:rsidR="00216840" w:rsidRPr="00B100BF" w:rsidRDefault="00216840" w:rsidP="003215BD">
            <w:pPr>
              <w:spacing w:line="204" w:lineRule="auto"/>
              <w:jc w:val="center"/>
              <w:rPr>
                <w:ins w:id="1624" w:author="Balasubramanian, Ruchita" w:date="2025-08-06T09:13:00Z" w16du:dateUtc="2025-08-06T13:13:00Z"/>
                <w:sz w:val="15"/>
                <w:szCs w:val="15"/>
              </w:rPr>
            </w:pPr>
            <w:ins w:id="1625" w:author="Balasubramanian, Ruchita" w:date="2025-08-06T09:13:00Z" w16du:dateUtc="2025-08-06T13:13:00Z">
              <w:r w:rsidRPr="001F1F6A">
                <w:rPr>
                  <w:rFonts w:eastAsia="Times New Roman"/>
                  <w:color w:val="000000"/>
                  <w:sz w:val="16"/>
                  <w:szCs w:val="16"/>
                  <w:lang w:val="en-US"/>
                </w:rPr>
                <w:t>(0.5 - 2.6%)</w:t>
              </w:r>
            </w:ins>
          </w:p>
        </w:tc>
      </w:tr>
      <w:tr w:rsidR="00216840" w:rsidRPr="006E1E2E" w14:paraId="0012FFC4" w14:textId="77777777" w:rsidTr="003215BD">
        <w:trPr>
          <w:trHeight w:val="144"/>
          <w:jc w:val="center"/>
          <w:ins w:id="1626" w:author="Balasubramanian, Ruchita" w:date="2025-08-06T09:13:00Z" w16du:dateUtc="2025-08-06T13: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29AF208" w14:textId="77777777" w:rsidR="00216840" w:rsidRPr="00811BF5" w:rsidRDefault="00216840" w:rsidP="003215BD">
            <w:pPr>
              <w:spacing w:line="204" w:lineRule="auto"/>
              <w:jc w:val="center"/>
              <w:rPr>
                <w:ins w:id="1627" w:author="Balasubramanian, Ruchita" w:date="2025-08-06T09:13:00Z" w16du:dateUtc="2025-08-06T13:13:00Z"/>
                <w:b/>
                <w:bCs/>
                <w:sz w:val="16"/>
                <w:szCs w:val="16"/>
              </w:rPr>
            </w:pPr>
            <w:ins w:id="1628" w:author="Balasubramanian, Ruchita" w:date="2025-08-06T09:13:00Z" w16du:dateUtc="2025-08-06T13:13:00Z">
              <w:r>
                <w:rPr>
                  <w:b/>
                  <w:bCs/>
                  <w:sz w:val="16"/>
                  <w:szCs w:val="16"/>
                </w:rPr>
                <w:t>Maryland</w:t>
              </w:r>
            </w:ins>
          </w:p>
        </w:tc>
        <w:tc>
          <w:tcPr>
            <w:tcW w:w="1511" w:type="dxa"/>
            <w:gridSpan w:val="2"/>
            <w:tcBorders>
              <w:top w:val="single" w:sz="8" w:space="0" w:color="auto"/>
              <w:left w:val="nil"/>
              <w:bottom w:val="nil"/>
              <w:right w:val="single" w:sz="8" w:space="0" w:color="auto"/>
            </w:tcBorders>
            <w:shd w:val="clear" w:color="FFFFFF" w:fill="FFFFFF"/>
            <w:vAlign w:val="bottom"/>
          </w:tcPr>
          <w:p w14:paraId="5D43E583" w14:textId="77777777" w:rsidR="00216840" w:rsidRPr="00AB48E1" w:rsidRDefault="00216840" w:rsidP="003215BD">
            <w:pPr>
              <w:spacing w:line="204" w:lineRule="auto"/>
              <w:jc w:val="center"/>
              <w:rPr>
                <w:ins w:id="1629" w:author="Balasubramanian, Ruchita" w:date="2025-08-06T09:13:00Z" w16du:dateUtc="2025-08-06T13:13:00Z"/>
                <w:sz w:val="16"/>
                <w:szCs w:val="16"/>
              </w:rPr>
            </w:pPr>
            <w:ins w:id="1630" w:author="Balasubramanian, Ruchita" w:date="2025-08-06T09:13:00Z" w16du:dateUtc="2025-08-06T13:13:00Z">
              <w:r w:rsidRPr="001F1F6A">
                <w:rPr>
                  <w:rFonts w:eastAsia="Times New Roman"/>
                  <w:color w:val="000000"/>
                  <w:sz w:val="16"/>
                  <w:szCs w:val="16"/>
                  <w:lang w:val="en-US"/>
                </w:rPr>
                <w:t>2,692</w:t>
              </w:r>
            </w:ins>
          </w:p>
        </w:tc>
        <w:tc>
          <w:tcPr>
            <w:tcW w:w="1210" w:type="dxa"/>
            <w:gridSpan w:val="3"/>
            <w:tcBorders>
              <w:top w:val="single" w:sz="8" w:space="0" w:color="auto"/>
              <w:left w:val="single" w:sz="8" w:space="0" w:color="auto"/>
              <w:bottom w:val="nil"/>
              <w:right w:val="single" w:sz="8" w:space="0" w:color="auto"/>
            </w:tcBorders>
            <w:shd w:val="clear" w:color="FFE200" w:fill="FFE200"/>
            <w:vAlign w:val="bottom"/>
          </w:tcPr>
          <w:p w14:paraId="10C8ACCF" w14:textId="77777777" w:rsidR="00216840" w:rsidRPr="00B100BF" w:rsidRDefault="00216840" w:rsidP="003215BD">
            <w:pPr>
              <w:spacing w:line="204" w:lineRule="auto"/>
              <w:jc w:val="center"/>
              <w:rPr>
                <w:ins w:id="1631" w:author="Balasubramanian, Ruchita" w:date="2025-08-06T09:13:00Z" w16du:dateUtc="2025-08-06T13:13:00Z"/>
                <w:sz w:val="15"/>
                <w:szCs w:val="15"/>
              </w:rPr>
            </w:pPr>
            <w:ins w:id="1632" w:author="Balasubramanian, Ruchita" w:date="2025-08-06T09:13:00Z" w16du:dateUtc="2025-08-06T13:13:00Z">
              <w:r w:rsidRPr="001F1F6A">
                <w:rPr>
                  <w:rFonts w:eastAsia="Times New Roman"/>
                  <w:color w:val="000000"/>
                  <w:sz w:val="16"/>
                  <w:szCs w:val="16"/>
                  <w:lang w:val="en-US"/>
                </w:rPr>
                <w:t>90</w:t>
              </w:r>
            </w:ins>
          </w:p>
        </w:tc>
        <w:tc>
          <w:tcPr>
            <w:tcW w:w="994" w:type="dxa"/>
            <w:tcBorders>
              <w:top w:val="single" w:sz="8" w:space="0" w:color="auto"/>
              <w:left w:val="single" w:sz="8" w:space="0" w:color="auto"/>
              <w:bottom w:val="nil"/>
              <w:right w:val="single" w:sz="8" w:space="0" w:color="auto"/>
            </w:tcBorders>
            <w:shd w:val="clear" w:color="FFE200" w:fill="FFE200"/>
            <w:vAlign w:val="bottom"/>
          </w:tcPr>
          <w:p w14:paraId="7D9A28FC" w14:textId="77777777" w:rsidR="00216840" w:rsidRPr="00B100BF" w:rsidRDefault="00216840" w:rsidP="003215BD">
            <w:pPr>
              <w:spacing w:line="204" w:lineRule="auto"/>
              <w:jc w:val="center"/>
              <w:rPr>
                <w:ins w:id="1633" w:author="Balasubramanian, Ruchita" w:date="2025-08-06T09:13:00Z" w16du:dateUtc="2025-08-06T13:13:00Z"/>
                <w:sz w:val="15"/>
                <w:szCs w:val="15"/>
              </w:rPr>
            </w:pPr>
            <w:ins w:id="1634" w:author="Balasubramanian, Ruchita" w:date="2025-08-06T09:13:00Z" w16du:dateUtc="2025-08-06T13:13:00Z">
              <w:r w:rsidRPr="001F1F6A">
                <w:rPr>
                  <w:rFonts w:eastAsia="Times New Roman"/>
                  <w:color w:val="000000"/>
                  <w:sz w:val="16"/>
                  <w:szCs w:val="16"/>
                  <w:lang w:val="en-US"/>
                </w:rPr>
                <w:t>3.4%</w:t>
              </w:r>
            </w:ins>
          </w:p>
        </w:tc>
        <w:tc>
          <w:tcPr>
            <w:tcW w:w="1210" w:type="dxa"/>
            <w:gridSpan w:val="3"/>
            <w:tcBorders>
              <w:top w:val="single" w:sz="8" w:space="0" w:color="auto"/>
              <w:left w:val="single" w:sz="8" w:space="0" w:color="auto"/>
              <w:bottom w:val="nil"/>
              <w:right w:val="single" w:sz="8" w:space="0" w:color="auto"/>
            </w:tcBorders>
            <w:shd w:val="clear" w:color="FFE600" w:fill="FFE600"/>
            <w:vAlign w:val="bottom"/>
          </w:tcPr>
          <w:p w14:paraId="1E2336B2" w14:textId="77777777" w:rsidR="00216840" w:rsidRPr="00B100BF" w:rsidRDefault="00216840" w:rsidP="003215BD">
            <w:pPr>
              <w:spacing w:line="204" w:lineRule="auto"/>
              <w:jc w:val="center"/>
              <w:rPr>
                <w:ins w:id="1635" w:author="Balasubramanian, Ruchita" w:date="2025-08-06T09:13:00Z" w16du:dateUtc="2025-08-06T13:13:00Z"/>
                <w:sz w:val="15"/>
                <w:szCs w:val="15"/>
              </w:rPr>
            </w:pPr>
            <w:ins w:id="1636" w:author="Balasubramanian, Ruchita" w:date="2025-08-06T09:13:00Z" w16du:dateUtc="2025-08-06T13:13:00Z">
              <w:r w:rsidRPr="001F1F6A">
                <w:rPr>
                  <w:rFonts w:eastAsia="Times New Roman"/>
                  <w:color w:val="000000"/>
                  <w:sz w:val="16"/>
                  <w:szCs w:val="16"/>
                  <w:lang w:val="en-US"/>
                </w:rPr>
                <w:t>79</w:t>
              </w:r>
            </w:ins>
          </w:p>
        </w:tc>
        <w:tc>
          <w:tcPr>
            <w:tcW w:w="994" w:type="dxa"/>
            <w:tcBorders>
              <w:top w:val="single" w:sz="8" w:space="0" w:color="auto"/>
              <w:left w:val="single" w:sz="8" w:space="0" w:color="auto"/>
              <w:bottom w:val="nil"/>
              <w:right w:val="single" w:sz="8" w:space="0" w:color="auto"/>
            </w:tcBorders>
            <w:shd w:val="clear" w:color="FFE600" w:fill="FFE600"/>
            <w:vAlign w:val="bottom"/>
          </w:tcPr>
          <w:p w14:paraId="47F61AC3" w14:textId="77777777" w:rsidR="00216840" w:rsidRPr="00B100BF" w:rsidRDefault="00216840" w:rsidP="003215BD">
            <w:pPr>
              <w:spacing w:line="204" w:lineRule="auto"/>
              <w:jc w:val="center"/>
              <w:rPr>
                <w:ins w:id="1637" w:author="Balasubramanian, Ruchita" w:date="2025-08-06T09:13:00Z" w16du:dateUtc="2025-08-06T13:13:00Z"/>
                <w:sz w:val="15"/>
                <w:szCs w:val="15"/>
              </w:rPr>
            </w:pPr>
            <w:ins w:id="1638" w:author="Balasubramanian, Ruchita" w:date="2025-08-06T09:13:00Z" w16du:dateUtc="2025-08-06T13:13:00Z">
              <w:r w:rsidRPr="001F1F6A">
                <w:rPr>
                  <w:rFonts w:eastAsia="Times New Roman"/>
                  <w:color w:val="000000"/>
                  <w:sz w:val="16"/>
                  <w:szCs w:val="16"/>
                  <w:lang w:val="en-US"/>
                </w:rPr>
                <w:t>2.9%</w:t>
              </w:r>
            </w:ins>
          </w:p>
        </w:tc>
        <w:tc>
          <w:tcPr>
            <w:tcW w:w="1210" w:type="dxa"/>
            <w:gridSpan w:val="3"/>
            <w:tcBorders>
              <w:top w:val="single" w:sz="8" w:space="0" w:color="auto"/>
              <w:left w:val="single" w:sz="8" w:space="0" w:color="auto"/>
              <w:bottom w:val="nil"/>
              <w:right w:val="single" w:sz="8" w:space="0" w:color="auto"/>
            </w:tcBorders>
            <w:shd w:val="clear" w:color="FFF100" w:fill="FFF100"/>
            <w:vAlign w:val="bottom"/>
          </w:tcPr>
          <w:p w14:paraId="476D8B59" w14:textId="77777777" w:rsidR="00216840" w:rsidRPr="00B100BF" w:rsidRDefault="00216840" w:rsidP="003215BD">
            <w:pPr>
              <w:spacing w:line="204" w:lineRule="auto"/>
              <w:jc w:val="center"/>
              <w:rPr>
                <w:ins w:id="1639" w:author="Balasubramanian, Ruchita" w:date="2025-08-06T09:13:00Z" w16du:dateUtc="2025-08-06T13:13:00Z"/>
                <w:sz w:val="15"/>
                <w:szCs w:val="15"/>
              </w:rPr>
            </w:pPr>
            <w:ins w:id="1640" w:author="Balasubramanian, Ruchita" w:date="2025-08-06T09:13:00Z" w16du:dateUtc="2025-08-06T13:13:00Z">
              <w:r w:rsidRPr="001F1F6A">
                <w:rPr>
                  <w:rFonts w:eastAsia="Times New Roman"/>
                  <w:color w:val="000000"/>
                  <w:sz w:val="16"/>
                  <w:szCs w:val="16"/>
                  <w:lang w:val="en-US"/>
                </w:rPr>
                <w:t>43</w:t>
              </w:r>
            </w:ins>
          </w:p>
        </w:tc>
        <w:tc>
          <w:tcPr>
            <w:tcW w:w="994" w:type="dxa"/>
            <w:tcBorders>
              <w:top w:val="single" w:sz="8" w:space="0" w:color="auto"/>
              <w:left w:val="single" w:sz="8" w:space="0" w:color="auto"/>
              <w:bottom w:val="nil"/>
              <w:right w:val="single" w:sz="8" w:space="0" w:color="auto"/>
            </w:tcBorders>
            <w:shd w:val="clear" w:color="FFF100" w:fill="FFF100"/>
            <w:vAlign w:val="bottom"/>
          </w:tcPr>
          <w:p w14:paraId="5087AD5F" w14:textId="77777777" w:rsidR="00216840" w:rsidRPr="00B100BF" w:rsidRDefault="00216840" w:rsidP="003215BD">
            <w:pPr>
              <w:spacing w:line="204" w:lineRule="auto"/>
              <w:jc w:val="center"/>
              <w:rPr>
                <w:ins w:id="1641" w:author="Balasubramanian, Ruchita" w:date="2025-08-06T09:13:00Z" w16du:dateUtc="2025-08-06T13:13:00Z"/>
                <w:sz w:val="15"/>
                <w:szCs w:val="15"/>
              </w:rPr>
            </w:pPr>
            <w:ins w:id="1642" w:author="Balasubramanian, Ruchita" w:date="2025-08-06T09:13:00Z" w16du:dateUtc="2025-08-06T13:13:00Z">
              <w:r w:rsidRPr="001F1F6A">
                <w:rPr>
                  <w:rFonts w:eastAsia="Times New Roman"/>
                  <w:color w:val="000000"/>
                  <w:sz w:val="16"/>
                  <w:szCs w:val="16"/>
                  <w:lang w:val="en-US"/>
                </w:rPr>
                <w:t>1.6%</w:t>
              </w:r>
            </w:ins>
          </w:p>
        </w:tc>
      </w:tr>
      <w:tr w:rsidR="00216840" w:rsidRPr="006E1E2E" w14:paraId="79A12BD8" w14:textId="77777777" w:rsidTr="003215BD">
        <w:trPr>
          <w:trHeight w:val="144"/>
          <w:jc w:val="center"/>
          <w:ins w:id="1643" w:author="Balasubramanian, Ruchita" w:date="2025-08-06T09:13:00Z" w16du:dateUtc="2025-08-06T13:13:00Z"/>
        </w:trPr>
        <w:tc>
          <w:tcPr>
            <w:tcW w:w="1123" w:type="dxa"/>
            <w:vMerge/>
            <w:tcBorders>
              <w:left w:val="single" w:sz="8" w:space="0" w:color="auto"/>
              <w:bottom w:val="single" w:sz="8" w:space="0" w:color="auto"/>
              <w:right w:val="single" w:sz="8" w:space="0" w:color="auto"/>
            </w:tcBorders>
            <w:vAlign w:val="center"/>
          </w:tcPr>
          <w:p w14:paraId="73EAA50B" w14:textId="77777777" w:rsidR="00216840" w:rsidRPr="00811BF5" w:rsidRDefault="00216840" w:rsidP="003215BD">
            <w:pPr>
              <w:spacing w:line="204" w:lineRule="auto"/>
              <w:jc w:val="center"/>
              <w:rPr>
                <w:ins w:id="1644" w:author="Balasubramanian, Ruchita" w:date="2025-08-06T09:13:00Z" w16du:dateUtc="2025-08-06T13:13:00Z"/>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0BCA8299" w14:textId="77777777" w:rsidR="00216840" w:rsidRPr="00AB48E1" w:rsidRDefault="00216840" w:rsidP="003215BD">
            <w:pPr>
              <w:spacing w:line="204" w:lineRule="auto"/>
              <w:jc w:val="center"/>
              <w:rPr>
                <w:ins w:id="1645" w:author="Balasubramanian, Ruchita" w:date="2025-08-06T09:13:00Z" w16du:dateUtc="2025-08-06T13:13:00Z"/>
                <w:sz w:val="16"/>
                <w:szCs w:val="16"/>
              </w:rPr>
            </w:pPr>
            <w:ins w:id="1646" w:author="Balasubramanian, Ruchita" w:date="2025-08-06T09:13:00Z" w16du:dateUtc="2025-08-06T13:13:00Z">
              <w:r w:rsidRPr="001F1F6A">
                <w:rPr>
                  <w:rFonts w:eastAsia="Times New Roman"/>
                  <w:color w:val="000000"/>
                  <w:sz w:val="16"/>
                  <w:szCs w:val="16"/>
                  <w:lang w:val="en-US"/>
                </w:rPr>
                <w:t>(2,202 - 3,273)</w:t>
              </w:r>
            </w:ins>
          </w:p>
        </w:tc>
        <w:tc>
          <w:tcPr>
            <w:tcW w:w="1210" w:type="dxa"/>
            <w:gridSpan w:val="3"/>
            <w:tcBorders>
              <w:top w:val="nil"/>
              <w:left w:val="single" w:sz="8" w:space="0" w:color="auto"/>
              <w:bottom w:val="single" w:sz="8" w:space="0" w:color="auto"/>
              <w:right w:val="single" w:sz="8" w:space="0" w:color="auto"/>
            </w:tcBorders>
            <w:shd w:val="clear" w:color="FFE200" w:fill="FFE200"/>
            <w:vAlign w:val="bottom"/>
          </w:tcPr>
          <w:p w14:paraId="7300E266" w14:textId="77777777" w:rsidR="00216840" w:rsidRPr="00B100BF" w:rsidRDefault="00216840" w:rsidP="003215BD">
            <w:pPr>
              <w:spacing w:line="204" w:lineRule="auto"/>
              <w:jc w:val="center"/>
              <w:rPr>
                <w:ins w:id="1647" w:author="Balasubramanian, Ruchita" w:date="2025-08-06T09:13:00Z" w16du:dateUtc="2025-08-06T13:13:00Z"/>
                <w:sz w:val="15"/>
                <w:szCs w:val="15"/>
              </w:rPr>
            </w:pPr>
            <w:ins w:id="1648" w:author="Balasubramanian, Ruchita" w:date="2025-08-06T09:13:00Z" w16du:dateUtc="2025-08-06T13:13:00Z">
              <w:r w:rsidRPr="001F1F6A">
                <w:rPr>
                  <w:rFonts w:eastAsia="Times New Roman"/>
                  <w:color w:val="000000"/>
                  <w:sz w:val="16"/>
                  <w:szCs w:val="16"/>
                  <w:lang w:val="en-US"/>
                </w:rPr>
                <w:t>(33 - 155)</w:t>
              </w:r>
            </w:ins>
          </w:p>
        </w:tc>
        <w:tc>
          <w:tcPr>
            <w:tcW w:w="994" w:type="dxa"/>
            <w:tcBorders>
              <w:top w:val="nil"/>
              <w:left w:val="single" w:sz="8" w:space="0" w:color="auto"/>
              <w:bottom w:val="single" w:sz="8" w:space="0" w:color="auto"/>
              <w:right w:val="single" w:sz="8" w:space="0" w:color="auto"/>
            </w:tcBorders>
            <w:shd w:val="clear" w:color="FFE200" w:fill="FFE200"/>
            <w:vAlign w:val="bottom"/>
          </w:tcPr>
          <w:p w14:paraId="03FA5373" w14:textId="77777777" w:rsidR="00216840" w:rsidRPr="00B100BF" w:rsidRDefault="00216840" w:rsidP="003215BD">
            <w:pPr>
              <w:spacing w:line="204" w:lineRule="auto"/>
              <w:jc w:val="center"/>
              <w:rPr>
                <w:ins w:id="1649" w:author="Balasubramanian, Ruchita" w:date="2025-08-06T09:13:00Z" w16du:dateUtc="2025-08-06T13:13:00Z"/>
                <w:sz w:val="15"/>
                <w:szCs w:val="15"/>
              </w:rPr>
            </w:pPr>
            <w:ins w:id="1650" w:author="Balasubramanian, Ruchita" w:date="2025-08-06T09:13:00Z" w16du:dateUtc="2025-08-06T13:13:00Z">
              <w:r w:rsidRPr="001F1F6A">
                <w:rPr>
                  <w:rFonts w:eastAsia="Times New Roman"/>
                  <w:color w:val="000000"/>
                  <w:sz w:val="16"/>
                  <w:szCs w:val="16"/>
                  <w:lang w:val="en-US"/>
                </w:rPr>
                <w:t>(1.2 - 5.8%)</w:t>
              </w:r>
            </w:ins>
          </w:p>
        </w:tc>
        <w:tc>
          <w:tcPr>
            <w:tcW w:w="1210" w:type="dxa"/>
            <w:gridSpan w:val="3"/>
            <w:tcBorders>
              <w:top w:val="nil"/>
              <w:left w:val="single" w:sz="8" w:space="0" w:color="auto"/>
              <w:bottom w:val="single" w:sz="8" w:space="0" w:color="auto"/>
              <w:right w:val="single" w:sz="8" w:space="0" w:color="auto"/>
            </w:tcBorders>
            <w:shd w:val="clear" w:color="FFE600" w:fill="FFE600"/>
            <w:vAlign w:val="bottom"/>
          </w:tcPr>
          <w:p w14:paraId="356027F0" w14:textId="77777777" w:rsidR="00216840" w:rsidRPr="00B100BF" w:rsidRDefault="00216840" w:rsidP="003215BD">
            <w:pPr>
              <w:spacing w:line="204" w:lineRule="auto"/>
              <w:jc w:val="center"/>
              <w:rPr>
                <w:ins w:id="1651" w:author="Balasubramanian, Ruchita" w:date="2025-08-06T09:13:00Z" w16du:dateUtc="2025-08-06T13:13:00Z"/>
                <w:sz w:val="15"/>
                <w:szCs w:val="15"/>
              </w:rPr>
            </w:pPr>
            <w:ins w:id="1652" w:author="Balasubramanian, Ruchita" w:date="2025-08-06T09:13:00Z" w16du:dateUtc="2025-08-06T13:13:00Z">
              <w:r w:rsidRPr="001F1F6A">
                <w:rPr>
                  <w:rFonts w:eastAsia="Times New Roman"/>
                  <w:color w:val="000000"/>
                  <w:sz w:val="16"/>
                  <w:szCs w:val="16"/>
                  <w:lang w:val="en-US"/>
                </w:rPr>
                <w:t>(29 - 134)</w:t>
              </w:r>
            </w:ins>
          </w:p>
        </w:tc>
        <w:tc>
          <w:tcPr>
            <w:tcW w:w="994" w:type="dxa"/>
            <w:tcBorders>
              <w:top w:val="nil"/>
              <w:left w:val="single" w:sz="8" w:space="0" w:color="auto"/>
              <w:bottom w:val="single" w:sz="8" w:space="0" w:color="auto"/>
              <w:right w:val="single" w:sz="8" w:space="0" w:color="auto"/>
            </w:tcBorders>
            <w:shd w:val="clear" w:color="FFE600" w:fill="FFE600"/>
            <w:vAlign w:val="bottom"/>
          </w:tcPr>
          <w:p w14:paraId="44E8EEC4" w14:textId="77777777" w:rsidR="00216840" w:rsidRPr="00B100BF" w:rsidRDefault="00216840" w:rsidP="003215BD">
            <w:pPr>
              <w:spacing w:line="204" w:lineRule="auto"/>
              <w:jc w:val="center"/>
              <w:rPr>
                <w:ins w:id="1653" w:author="Balasubramanian, Ruchita" w:date="2025-08-06T09:13:00Z" w16du:dateUtc="2025-08-06T13:13:00Z"/>
                <w:sz w:val="15"/>
                <w:szCs w:val="15"/>
              </w:rPr>
            </w:pPr>
            <w:ins w:id="1654" w:author="Balasubramanian, Ruchita" w:date="2025-08-06T09:13:00Z" w16du:dateUtc="2025-08-06T13:13:00Z">
              <w:r w:rsidRPr="001F1F6A">
                <w:rPr>
                  <w:rFonts w:eastAsia="Times New Roman"/>
                  <w:color w:val="000000"/>
                  <w:sz w:val="16"/>
                  <w:szCs w:val="16"/>
                  <w:lang w:val="en-US"/>
                </w:rPr>
                <w:t>(1.1 - 5.0%)</w:t>
              </w:r>
            </w:ins>
          </w:p>
        </w:tc>
        <w:tc>
          <w:tcPr>
            <w:tcW w:w="1210" w:type="dxa"/>
            <w:gridSpan w:val="3"/>
            <w:tcBorders>
              <w:top w:val="nil"/>
              <w:left w:val="single" w:sz="8" w:space="0" w:color="auto"/>
              <w:bottom w:val="single" w:sz="8" w:space="0" w:color="auto"/>
              <w:right w:val="single" w:sz="8" w:space="0" w:color="auto"/>
            </w:tcBorders>
            <w:shd w:val="clear" w:color="FFF100" w:fill="FFF100"/>
            <w:vAlign w:val="bottom"/>
          </w:tcPr>
          <w:p w14:paraId="371CA11B" w14:textId="77777777" w:rsidR="00216840" w:rsidRPr="00B100BF" w:rsidRDefault="00216840" w:rsidP="003215BD">
            <w:pPr>
              <w:spacing w:line="204" w:lineRule="auto"/>
              <w:jc w:val="center"/>
              <w:rPr>
                <w:ins w:id="1655" w:author="Balasubramanian, Ruchita" w:date="2025-08-06T09:13:00Z" w16du:dateUtc="2025-08-06T13:13:00Z"/>
                <w:sz w:val="15"/>
                <w:szCs w:val="15"/>
              </w:rPr>
            </w:pPr>
            <w:ins w:id="1656" w:author="Balasubramanian, Ruchita" w:date="2025-08-06T09:13:00Z" w16du:dateUtc="2025-08-06T13:13:00Z">
              <w:r w:rsidRPr="001F1F6A">
                <w:rPr>
                  <w:rFonts w:eastAsia="Times New Roman"/>
                  <w:color w:val="000000"/>
                  <w:sz w:val="16"/>
                  <w:szCs w:val="16"/>
                  <w:lang w:val="en-US"/>
                </w:rPr>
                <w:t>(16 - 71)</w:t>
              </w:r>
            </w:ins>
          </w:p>
        </w:tc>
        <w:tc>
          <w:tcPr>
            <w:tcW w:w="994" w:type="dxa"/>
            <w:tcBorders>
              <w:top w:val="nil"/>
              <w:left w:val="single" w:sz="8" w:space="0" w:color="auto"/>
              <w:bottom w:val="single" w:sz="8" w:space="0" w:color="auto"/>
              <w:right w:val="single" w:sz="8" w:space="0" w:color="auto"/>
            </w:tcBorders>
            <w:shd w:val="clear" w:color="FFF100" w:fill="FFF100"/>
            <w:vAlign w:val="bottom"/>
          </w:tcPr>
          <w:p w14:paraId="605D62B9" w14:textId="77777777" w:rsidR="00216840" w:rsidRPr="00B100BF" w:rsidRDefault="00216840" w:rsidP="003215BD">
            <w:pPr>
              <w:spacing w:line="204" w:lineRule="auto"/>
              <w:jc w:val="center"/>
              <w:rPr>
                <w:ins w:id="1657" w:author="Balasubramanian, Ruchita" w:date="2025-08-06T09:13:00Z" w16du:dateUtc="2025-08-06T13:13:00Z"/>
                <w:sz w:val="15"/>
                <w:szCs w:val="15"/>
              </w:rPr>
            </w:pPr>
            <w:ins w:id="1658" w:author="Balasubramanian, Ruchita" w:date="2025-08-06T09:13:00Z" w16du:dateUtc="2025-08-06T13:13:00Z">
              <w:r w:rsidRPr="001F1F6A">
                <w:rPr>
                  <w:rFonts w:eastAsia="Times New Roman"/>
                  <w:color w:val="000000"/>
                  <w:sz w:val="16"/>
                  <w:szCs w:val="16"/>
                  <w:lang w:val="en-US"/>
                </w:rPr>
                <w:t>(0.6 - 2.7%)</w:t>
              </w:r>
            </w:ins>
          </w:p>
        </w:tc>
      </w:tr>
      <w:tr w:rsidR="00216840" w:rsidRPr="006E1E2E" w14:paraId="599E15D1" w14:textId="77777777" w:rsidTr="003215BD">
        <w:trPr>
          <w:trHeight w:val="144"/>
          <w:jc w:val="center"/>
          <w:ins w:id="1659" w:author="Balasubramanian, Ruchita" w:date="2025-08-06T09:13:00Z" w16du:dateUtc="2025-08-06T13:13:00Z"/>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371BF91A" w14:textId="77777777" w:rsidR="00216840" w:rsidRPr="00811BF5" w:rsidRDefault="00216840" w:rsidP="003215BD">
            <w:pPr>
              <w:spacing w:line="204" w:lineRule="auto"/>
              <w:jc w:val="center"/>
              <w:rPr>
                <w:ins w:id="1660" w:author="Balasubramanian, Ruchita" w:date="2025-08-06T09:13:00Z" w16du:dateUtc="2025-08-06T13:13:00Z"/>
                <w:b/>
                <w:bCs/>
                <w:sz w:val="16"/>
                <w:szCs w:val="16"/>
              </w:rPr>
            </w:pPr>
            <w:ins w:id="1661" w:author="Balasubramanian, Ruchita" w:date="2025-08-06T09:13:00Z" w16du:dateUtc="2025-08-06T13:13:00Z">
              <w:r>
                <w:rPr>
                  <w:b/>
                  <w:bCs/>
                  <w:sz w:val="16"/>
                  <w:szCs w:val="16"/>
                </w:rPr>
                <w:t>Washington</w:t>
              </w:r>
            </w:ins>
          </w:p>
        </w:tc>
        <w:tc>
          <w:tcPr>
            <w:tcW w:w="1511" w:type="dxa"/>
            <w:gridSpan w:val="2"/>
            <w:tcBorders>
              <w:top w:val="single" w:sz="8" w:space="0" w:color="auto"/>
              <w:left w:val="nil"/>
              <w:bottom w:val="nil"/>
              <w:right w:val="single" w:sz="8" w:space="0" w:color="auto"/>
            </w:tcBorders>
            <w:shd w:val="clear" w:color="FFFFFF" w:fill="FFFFFF"/>
            <w:vAlign w:val="bottom"/>
          </w:tcPr>
          <w:p w14:paraId="4730290C" w14:textId="77777777" w:rsidR="00216840" w:rsidRPr="00AB48E1" w:rsidRDefault="00216840" w:rsidP="003215BD">
            <w:pPr>
              <w:spacing w:line="204" w:lineRule="auto"/>
              <w:jc w:val="center"/>
              <w:rPr>
                <w:ins w:id="1662" w:author="Balasubramanian, Ruchita" w:date="2025-08-06T09:13:00Z" w16du:dateUtc="2025-08-06T13:13:00Z"/>
                <w:sz w:val="16"/>
                <w:szCs w:val="16"/>
              </w:rPr>
            </w:pPr>
            <w:ins w:id="1663" w:author="Balasubramanian, Ruchita" w:date="2025-08-06T09:13:00Z" w16du:dateUtc="2025-08-06T13:13:00Z">
              <w:r w:rsidRPr="001F1F6A">
                <w:rPr>
                  <w:rFonts w:eastAsia="Times New Roman"/>
                  <w:color w:val="000000"/>
                  <w:sz w:val="16"/>
                  <w:szCs w:val="16"/>
                  <w:lang w:val="en-US"/>
                </w:rPr>
                <w:t>3,404</w:t>
              </w:r>
            </w:ins>
          </w:p>
        </w:tc>
        <w:tc>
          <w:tcPr>
            <w:tcW w:w="1210" w:type="dxa"/>
            <w:gridSpan w:val="3"/>
            <w:tcBorders>
              <w:top w:val="single" w:sz="8" w:space="0" w:color="auto"/>
              <w:left w:val="single" w:sz="8" w:space="0" w:color="auto"/>
              <w:bottom w:val="nil"/>
              <w:right w:val="single" w:sz="8" w:space="0" w:color="auto"/>
            </w:tcBorders>
            <w:shd w:val="clear" w:color="FFE800" w:fill="FFE800"/>
            <w:vAlign w:val="bottom"/>
          </w:tcPr>
          <w:p w14:paraId="1DA37998" w14:textId="77777777" w:rsidR="00216840" w:rsidRPr="00B100BF" w:rsidRDefault="00216840" w:rsidP="003215BD">
            <w:pPr>
              <w:spacing w:line="204" w:lineRule="auto"/>
              <w:jc w:val="center"/>
              <w:rPr>
                <w:ins w:id="1664" w:author="Balasubramanian, Ruchita" w:date="2025-08-06T09:13:00Z" w16du:dateUtc="2025-08-06T13:13:00Z"/>
                <w:sz w:val="15"/>
                <w:szCs w:val="15"/>
              </w:rPr>
            </w:pPr>
            <w:ins w:id="1665" w:author="Balasubramanian, Ruchita" w:date="2025-08-06T09:13:00Z" w16du:dateUtc="2025-08-06T13:13:00Z">
              <w:r w:rsidRPr="001F1F6A">
                <w:rPr>
                  <w:rFonts w:eastAsia="Times New Roman"/>
                  <w:color w:val="000000"/>
                  <w:sz w:val="16"/>
                  <w:szCs w:val="16"/>
                  <w:lang w:val="en-US"/>
                </w:rPr>
                <w:t>92</w:t>
              </w:r>
            </w:ins>
          </w:p>
        </w:tc>
        <w:tc>
          <w:tcPr>
            <w:tcW w:w="994" w:type="dxa"/>
            <w:tcBorders>
              <w:top w:val="single" w:sz="8" w:space="0" w:color="auto"/>
              <w:left w:val="single" w:sz="8" w:space="0" w:color="auto"/>
              <w:bottom w:val="nil"/>
              <w:right w:val="single" w:sz="8" w:space="0" w:color="auto"/>
            </w:tcBorders>
            <w:shd w:val="clear" w:color="FFE800" w:fill="FFE800"/>
            <w:vAlign w:val="bottom"/>
          </w:tcPr>
          <w:p w14:paraId="237C7398" w14:textId="77777777" w:rsidR="00216840" w:rsidRPr="00B100BF" w:rsidRDefault="00216840" w:rsidP="003215BD">
            <w:pPr>
              <w:spacing w:line="204" w:lineRule="auto"/>
              <w:jc w:val="center"/>
              <w:rPr>
                <w:ins w:id="1666" w:author="Balasubramanian, Ruchita" w:date="2025-08-06T09:13:00Z" w16du:dateUtc="2025-08-06T13:13:00Z"/>
                <w:sz w:val="15"/>
                <w:szCs w:val="15"/>
              </w:rPr>
            </w:pPr>
            <w:ins w:id="1667" w:author="Balasubramanian, Ruchita" w:date="2025-08-06T09:13:00Z" w16du:dateUtc="2025-08-06T13:13:00Z">
              <w:r w:rsidRPr="001F1F6A">
                <w:rPr>
                  <w:rFonts w:eastAsia="Times New Roman"/>
                  <w:color w:val="000000"/>
                  <w:sz w:val="16"/>
                  <w:szCs w:val="16"/>
                  <w:lang w:val="en-US"/>
                </w:rPr>
                <w:t>2.7%</w:t>
              </w:r>
            </w:ins>
          </w:p>
        </w:tc>
        <w:tc>
          <w:tcPr>
            <w:tcW w:w="1210" w:type="dxa"/>
            <w:gridSpan w:val="3"/>
            <w:tcBorders>
              <w:top w:val="single" w:sz="8" w:space="0" w:color="auto"/>
              <w:left w:val="single" w:sz="8" w:space="0" w:color="auto"/>
              <w:bottom w:val="nil"/>
              <w:right w:val="single" w:sz="8" w:space="0" w:color="auto"/>
            </w:tcBorders>
            <w:shd w:val="clear" w:color="FFEA00" w:fill="FFEA00"/>
            <w:vAlign w:val="bottom"/>
          </w:tcPr>
          <w:p w14:paraId="786B4A9C" w14:textId="77777777" w:rsidR="00216840" w:rsidRPr="00B100BF" w:rsidRDefault="00216840" w:rsidP="003215BD">
            <w:pPr>
              <w:spacing w:line="204" w:lineRule="auto"/>
              <w:jc w:val="center"/>
              <w:rPr>
                <w:ins w:id="1668" w:author="Balasubramanian, Ruchita" w:date="2025-08-06T09:13:00Z" w16du:dateUtc="2025-08-06T13:13:00Z"/>
                <w:sz w:val="15"/>
                <w:szCs w:val="15"/>
              </w:rPr>
            </w:pPr>
            <w:ins w:id="1669" w:author="Balasubramanian, Ruchita" w:date="2025-08-06T09:13:00Z" w16du:dateUtc="2025-08-06T13:13:00Z">
              <w:r w:rsidRPr="001F1F6A">
                <w:rPr>
                  <w:rFonts w:eastAsia="Times New Roman"/>
                  <w:color w:val="000000"/>
                  <w:sz w:val="16"/>
                  <w:szCs w:val="16"/>
                  <w:lang w:val="en-US"/>
                </w:rPr>
                <w:t>83</w:t>
              </w:r>
            </w:ins>
          </w:p>
        </w:tc>
        <w:tc>
          <w:tcPr>
            <w:tcW w:w="994" w:type="dxa"/>
            <w:tcBorders>
              <w:top w:val="single" w:sz="8" w:space="0" w:color="auto"/>
              <w:left w:val="single" w:sz="8" w:space="0" w:color="auto"/>
              <w:bottom w:val="nil"/>
              <w:right w:val="single" w:sz="8" w:space="0" w:color="auto"/>
            </w:tcBorders>
            <w:shd w:val="clear" w:color="FFEA00" w:fill="FFEA00"/>
            <w:vAlign w:val="bottom"/>
          </w:tcPr>
          <w:p w14:paraId="471A2BF2" w14:textId="77777777" w:rsidR="00216840" w:rsidRPr="00B100BF" w:rsidRDefault="00216840" w:rsidP="003215BD">
            <w:pPr>
              <w:spacing w:line="204" w:lineRule="auto"/>
              <w:jc w:val="center"/>
              <w:rPr>
                <w:ins w:id="1670" w:author="Balasubramanian, Ruchita" w:date="2025-08-06T09:13:00Z" w16du:dateUtc="2025-08-06T13:13:00Z"/>
                <w:sz w:val="15"/>
                <w:szCs w:val="15"/>
              </w:rPr>
            </w:pPr>
            <w:ins w:id="1671" w:author="Balasubramanian, Ruchita" w:date="2025-08-06T09:13:00Z" w16du:dateUtc="2025-08-06T13:13:00Z">
              <w:r w:rsidRPr="001F1F6A">
                <w:rPr>
                  <w:rFonts w:eastAsia="Times New Roman"/>
                  <w:color w:val="000000"/>
                  <w:sz w:val="16"/>
                  <w:szCs w:val="16"/>
                  <w:lang w:val="en-US"/>
                </w:rPr>
                <w:t>2.4%</w:t>
              </w:r>
            </w:ins>
          </w:p>
        </w:tc>
        <w:tc>
          <w:tcPr>
            <w:tcW w:w="1210" w:type="dxa"/>
            <w:gridSpan w:val="3"/>
            <w:tcBorders>
              <w:top w:val="single" w:sz="8" w:space="0" w:color="auto"/>
              <w:left w:val="single" w:sz="8" w:space="0" w:color="auto"/>
              <w:bottom w:val="nil"/>
              <w:right w:val="single" w:sz="8" w:space="0" w:color="auto"/>
            </w:tcBorders>
            <w:shd w:val="clear" w:color="FFF300" w:fill="FFF300"/>
            <w:vAlign w:val="bottom"/>
          </w:tcPr>
          <w:p w14:paraId="5214C4B2" w14:textId="77777777" w:rsidR="00216840" w:rsidRPr="00B100BF" w:rsidRDefault="00216840" w:rsidP="003215BD">
            <w:pPr>
              <w:spacing w:line="204" w:lineRule="auto"/>
              <w:jc w:val="center"/>
              <w:rPr>
                <w:ins w:id="1672" w:author="Balasubramanian, Ruchita" w:date="2025-08-06T09:13:00Z" w16du:dateUtc="2025-08-06T13:13:00Z"/>
                <w:sz w:val="15"/>
                <w:szCs w:val="15"/>
              </w:rPr>
            </w:pPr>
            <w:ins w:id="1673" w:author="Balasubramanian, Ruchita" w:date="2025-08-06T09:13:00Z" w16du:dateUtc="2025-08-06T13:13:00Z">
              <w:r w:rsidRPr="001F1F6A">
                <w:rPr>
                  <w:rFonts w:eastAsia="Times New Roman"/>
                  <w:color w:val="000000"/>
                  <w:sz w:val="16"/>
                  <w:szCs w:val="16"/>
                  <w:lang w:val="en-US"/>
                </w:rPr>
                <w:t>47</w:t>
              </w:r>
            </w:ins>
          </w:p>
        </w:tc>
        <w:tc>
          <w:tcPr>
            <w:tcW w:w="994" w:type="dxa"/>
            <w:tcBorders>
              <w:top w:val="single" w:sz="8" w:space="0" w:color="auto"/>
              <w:left w:val="single" w:sz="8" w:space="0" w:color="auto"/>
              <w:bottom w:val="nil"/>
              <w:right w:val="single" w:sz="8" w:space="0" w:color="auto"/>
            </w:tcBorders>
            <w:shd w:val="clear" w:color="FFF300" w:fill="FFF300"/>
            <w:vAlign w:val="bottom"/>
          </w:tcPr>
          <w:p w14:paraId="01CABC15" w14:textId="77777777" w:rsidR="00216840" w:rsidRPr="00B100BF" w:rsidRDefault="00216840" w:rsidP="003215BD">
            <w:pPr>
              <w:spacing w:line="204" w:lineRule="auto"/>
              <w:jc w:val="center"/>
              <w:rPr>
                <w:ins w:id="1674" w:author="Balasubramanian, Ruchita" w:date="2025-08-06T09:13:00Z" w16du:dateUtc="2025-08-06T13:13:00Z"/>
                <w:sz w:val="15"/>
                <w:szCs w:val="15"/>
              </w:rPr>
            </w:pPr>
            <w:ins w:id="1675" w:author="Balasubramanian, Ruchita" w:date="2025-08-06T09:13:00Z" w16du:dateUtc="2025-08-06T13:13:00Z">
              <w:r w:rsidRPr="001F1F6A">
                <w:rPr>
                  <w:rFonts w:eastAsia="Times New Roman"/>
                  <w:color w:val="000000"/>
                  <w:sz w:val="16"/>
                  <w:szCs w:val="16"/>
                  <w:lang w:val="en-US"/>
                </w:rPr>
                <w:t>1.4%</w:t>
              </w:r>
            </w:ins>
          </w:p>
        </w:tc>
      </w:tr>
      <w:tr w:rsidR="00216840" w:rsidRPr="006E1E2E" w14:paraId="366CE945" w14:textId="77777777" w:rsidTr="003215BD">
        <w:trPr>
          <w:trHeight w:val="144"/>
          <w:jc w:val="center"/>
          <w:ins w:id="1676" w:author="Balasubramanian, Ruchita" w:date="2025-08-06T09:13:00Z" w16du:dateUtc="2025-08-06T13:13:00Z"/>
        </w:trPr>
        <w:tc>
          <w:tcPr>
            <w:tcW w:w="1123" w:type="dxa"/>
            <w:vMerge/>
            <w:tcBorders>
              <w:left w:val="single" w:sz="8" w:space="0" w:color="auto"/>
              <w:bottom w:val="single" w:sz="8" w:space="0" w:color="auto"/>
              <w:right w:val="single" w:sz="8" w:space="0" w:color="auto"/>
            </w:tcBorders>
            <w:vAlign w:val="center"/>
          </w:tcPr>
          <w:p w14:paraId="20B7E8DE" w14:textId="77777777" w:rsidR="00216840" w:rsidRPr="00811BF5" w:rsidRDefault="00216840" w:rsidP="003215BD">
            <w:pPr>
              <w:spacing w:line="204" w:lineRule="auto"/>
              <w:jc w:val="center"/>
              <w:rPr>
                <w:ins w:id="1677" w:author="Balasubramanian, Ruchita" w:date="2025-08-06T09:13:00Z" w16du:dateUtc="2025-08-06T13:13:00Z"/>
                <w:b/>
                <w:bCs/>
                <w:sz w:val="16"/>
                <w:szCs w:val="16"/>
              </w:rPr>
            </w:pPr>
          </w:p>
        </w:tc>
        <w:tc>
          <w:tcPr>
            <w:tcW w:w="1511" w:type="dxa"/>
            <w:gridSpan w:val="2"/>
            <w:tcBorders>
              <w:top w:val="nil"/>
              <w:left w:val="nil"/>
              <w:bottom w:val="single" w:sz="8" w:space="0" w:color="auto"/>
              <w:right w:val="single" w:sz="8" w:space="0" w:color="auto"/>
            </w:tcBorders>
            <w:shd w:val="clear" w:color="FFFFFF" w:fill="FFFFFF"/>
            <w:vAlign w:val="bottom"/>
          </w:tcPr>
          <w:p w14:paraId="4A6D5361" w14:textId="77777777" w:rsidR="00216840" w:rsidRPr="00AB48E1" w:rsidRDefault="00216840" w:rsidP="003215BD">
            <w:pPr>
              <w:spacing w:line="204" w:lineRule="auto"/>
              <w:jc w:val="center"/>
              <w:rPr>
                <w:ins w:id="1678" w:author="Balasubramanian, Ruchita" w:date="2025-08-06T09:13:00Z" w16du:dateUtc="2025-08-06T13:13:00Z"/>
                <w:sz w:val="16"/>
                <w:szCs w:val="16"/>
              </w:rPr>
            </w:pPr>
            <w:ins w:id="1679" w:author="Balasubramanian, Ruchita" w:date="2025-08-06T09:13:00Z" w16du:dateUtc="2025-08-06T13:13:00Z">
              <w:r w:rsidRPr="001F1F6A">
                <w:rPr>
                  <w:rFonts w:eastAsia="Times New Roman"/>
                  <w:color w:val="000000"/>
                  <w:sz w:val="16"/>
                  <w:szCs w:val="16"/>
                  <w:lang w:val="en-US"/>
                </w:rPr>
                <w:t>(2,815 - 3,983)</w:t>
              </w:r>
            </w:ins>
          </w:p>
        </w:tc>
        <w:tc>
          <w:tcPr>
            <w:tcW w:w="1210" w:type="dxa"/>
            <w:gridSpan w:val="3"/>
            <w:tcBorders>
              <w:top w:val="nil"/>
              <w:left w:val="single" w:sz="8" w:space="0" w:color="auto"/>
              <w:bottom w:val="single" w:sz="8" w:space="0" w:color="auto"/>
              <w:right w:val="single" w:sz="8" w:space="0" w:color="auto"/>
            </w:tcBorders>
            <w:shd w:val="clear" w:color="FFE800" w:fill="FFE800"/>
            <w:vAlign w:val="bottom"/>
          </w:tcPr>
          <w:p w14:paraId="5F249C0F" w14:textId="77777777" w:rsidR="00216840" w:rsidRPr="00B100BF" w:rsidRDefault="00216840" w:rsidP="003215BD">
            <w:pPr>
              <w:spacing w:line="204" w:lineRule="auto"/>
              <w:jc w:val="center"/>
              <w:rPr>
                <w:ins w:id="1680" w:author="Balasubramanian, Ruchita" w:date="2025-08-06T09:13:00Z" w16du:dateUtc="2025-08-06T13:13:00Z"/>
                <w:sz w:val="15"/>
                <w:szCs w:val="15"/>
              </w:rPr>
            </w:pPr>
            <w:ins w:id="1681" w:author="Balasubramanian, Ruchita" w:date="2025-08-06T09:13:00Z" w16du:dateUtc="2025-08-06T13:13:00Z">
              <w:r w:rsidRPr="001F1F6A">
                <w:rPr>
                  <w:rFonts w:eastAsia="Times New Roman"/>
                  <w:color w:val="000000"/>
                  <w:sz w:val="16"/>
                  <w:szCs w:val="16"/>
                  <w:lang w:val="en-US"/>
                </w:rPr>
                <w:t>(34 - 157)</w:t>
              </w:r>
            </w:ins>
          </w:p>
        </w:tc>
        <w:tc>
          <w:tcPr>
            <w:tcW w:w="994" w:type="dxa"/>
            <w:tcBorders>
              <w:top w:val="nil"/>
              <w:left w:val="single" w:sz="8" w:space="0" w:color="auto"/>
              <w:bottom w:val="single" w:sz="8" w:space="0" w:color="auto"/>
              <w:right w:val="single" w:sz="8" w:space="0" w:color="auto"/>
            </w:tcBorders>
            <w:shd w:val="clear" w:color="FFE800" w:fill="FFE800"/>
            <w:vAlign w:val="bottom"/>
          </w:tcPr>
          <w:p w14:paraId="1A83D3E7" w14:textId="77777777" w:rsidR="00216840" w:rsidRPr="00B100BF" w:rsidRDefault="00216840" w:rsidP="003215BD">
            <w:pPr>
              <w:spacing w:line="204" w:lineRule="auto"/>
              <w:jc w:val="center"/>
              <w:rPr>
                <w:ins w:id="1682" w:author="Balasubramanian, Ruchita" w:date="2025-08-06T09:13:00Z" w16du:dateUtc="2025-08-06T13:13:00Z"/>
                <w:sz w:val="15"/>
                <w:szCs w:val="15"/>
              </w:rPr>
            </w:pPr>
            <w:ins w:id="1683" w:author="Balasubramanian, Ruchita" w:date="2025-08-06T09:13:00Z" w16du:dateUtc="2025-08-06T13:13:00Z">
              <w:r w:rsidRPr="001F1F6A">
                <w:rPr>
                  <w:rFonts w:eastAsia="Times New Roman"/>
                  <w:color w:val="000000"/>
                  <w:sz w:val="16"/>
                  <w:szCs w:val="16"/>
                  <w:lang w:val="en-US"/>
                </w:rPr>
                <w:t>(1.0 - 4.7%)</w:t>
              </w:r>
            </w:ins>
          </w:p>
        </w:tc>
        <w:tc>
          <w:tcPr>
            <w:tcW w:w="1210" w:type="dxa"/>
            <w:gridSpan w:val="3"/>
            <w:tcBorders>
              <w:top w:val="nil"/>
              <w:left w:val="single" w:sz="8" w:space="0" w:color="auto"/>
              <w:bottom w:val="single" w:sz="8" w:space="0" w:color="auto"/>
              <w:right w:val="single" w:sz="8" w:space="0" w:color="auto"/>
            </w:tcBorders>
            <w:shd w:val="clear" w:color="FFEA00" w:fill="FFEA00"/>
            <w:vAlign w:val="bottom"/>
          </w:tcPr>
          <w:p w14:paraId="4E650056" w14:textId="77777777" w:rsidR="00216840" w:rsidRPr="00B100BF" w:rsidRDefault="00216840" w:rsidP="003215BD">
            <w:pPr>
              <w:spacing w:line="204" w:lineRule="auto"/>
              <w:jc w:val="center"/>
              <w:rPr>
                <w:ins w:id="1684" w:author="Balasubramanian, Ruchita" w:date="2025-08-06T09:13:00Z" w16du:dateUtc="2025-08-06T13:13:00Z"/>
                <w:sz w:val="15"/>
                <w:szCs w:val="15"/>
              </w:rPr>
            </w:pPr>
            <w:ins w:id="1685" w:author="Balasubramanian, Ruchita" w:date="2025-08-06T09:13:00Z" w16du:dateUtc="2025-08-06T13:13:00Z">
              <w:r w:rsidRPr="001F1F6A">
                <w:rPr>
                  <w:rFonts w:eastAsia="Times New Roman"/>
                  <w:color w:val="000000"/>
                  <w:sz w:val="16"/>
                  <w:szCs w:val="16"/>
                  <w:lang w:val="en-US"/>
                </w:rPr>
                <w:t>(31 - 140)</w:t>
              </w:r>
            </w:ins>
          </w:p>
        </w:tc>
        <w:tc>
          <w:tcPr>
            <w:tcW w:w="994" w:type="dxa"/>
            <w:tcBorders>
              <w:top w:val="nil"/>
              <w:left w:val="single" w:sz="8" w:space="0" w:color="auto"/>
              <w:bottom w:val="single" w:sz="8" w:space="0" w:color="auto"/>
              <w:right w:val="single" w:sz="8" w:space="0" w:color="auto"/>
            </w:tcBorders>
            <w:shd w:val="clear" w:color="FFEA00" w:fill="FFEA00"/>
            <w:vAlign w:val="bottom"/>
          </w:tcPr>
          <w:p w14:paraId="13CABEA8" w14:textId="77777777" w:rsidR="00216840" w:rsidRPr="00B100BF" w:rsidRDefault="00216840" w:rsidP="003215BD">
            <w:pPr>
              <w:spacing w:line="204" w:lineRule="auto"/>
              <w:jc w:val="center"/>
              <w:rPr>
                <w:ins w:id="1686" w:author="Balasubramanian, Ruchita" w:date="2025-08-06T09:13:00Z" w16du:dateUtc="2025-08-06T13:13:00Z"/>
                <w:sz w:val="15"/>
                <w:szCs w:val="15"/>
              </w:rPr>
            </w:pPr>
            <w:ins w:id="1687" w:author="Balasubramanian, Ruchita" w:date="2025-08-06T09:13:00Z" w16du:dateUtc="2025-08-06T13:13:00Z">
              <w:r w:rsidRPr="001F1F6A">
                <w:rPr>
                  <w:rFonts w:eastAsia="Times New Roman"/>
                  <w:color w:val="000000"/>
                  <w:sz w:val="16"/>
                  <w:szCs w:val="16"/>
                  <w:lang w:val="en-US"/>
                </w:rPr>
                <w:t>(0.9 - 4.2%)</w:t>
              </w:r>
            </w:ins>
          </w:p>
        </w:tc>
        <w:tc>
          <w:tcPr>
            <w:tcW w:w="1210" w:type="dxa"/>
            <w:gridSpan w:val="3"/>
            <w:tcBorders>
              <w:top w:val="nil"/>
              <w:left w:val="single" w:sz="8" w:space="0" w:color="auto"/>
              <w:bottom w:val="single" w:sz="8" w:space="0" w:color="auto"/>
              <w:right w:val="single" w:sz="8" w:space="0" w:color="auto"/>
            </w:tcBorders>
            <w:shd w:val="clear" w:color="FFF300" w:fill="FFF300"/>
            <w:vAlign w:val="bottom"/>
          </w:tcPr>
          <w:p w14:paraId="6400FD95" w14:textId="77777777" w:rsidR="00216840" w:rsidRPr="00B100BF" w:rsidRDefault="00216840" w:rsidP="003215BD">
            <w:pPr>
              <w:spacing w:line="204" w:lineRule="auto"/>
              <w:jc w:val="center"/>
              <w:rPr>
                <w:ins w:id="1688" w:author="Balasubramanian, Ruchita" w:date="2025-08-06T09:13:00Z" w16du:dateUtc="2025-08-06T13:13:00Z"/>
                <w:sz w:val="15"/>
                <w:szCs w:val="15"/>
              </w:rPr>
            </w:pPr>
            <w:ins w:id="1689" w:author="Balasubramanian, Ruchita" w:date="2025-08-06T09:13:00Z" w16du:dateUtc="2025-08-06T13:13:00Z">
              <w:r w:rsidRPr="001F1F6A">
                <w:rPr>
                  <w:rFonts w:eastAsia="Times New Roman"/>
                  <w:color w:val="000000"/>
                  <w:sz w:val="16"/>
                  <w:szCs w:val="16"/>
                  <w:lang w:val="en-US"/>
                </w:rPr>
                <w:t>(18 - 78)</w:t>
              </w:r>
            </w:ins>
          </w:p>
        </w:tc>
        <w:tc>
          <w:tcPr>
            <w:tcW w:w="994" w:type="dxa"/>
            <w:tcBorders>
              <w:top w:val="nil"/>
              <w:left w:val="single" w:sz="8" w:space="0" w:color="auto"/>
              <w:bottom w:val="single" w:sz="8" w:space="0" w:color="auto"/>
              <w:right w:val="single" w:sz="8" w:space="0" w:color="auto"/>
            </w:tcBorders>
            <w:shd w:val="clear" w:color="FFF300" w:fill="FFF300"/>
            <w:vAlign w:val="bottom"/>
          </w:tcPr>
          <w:p w14:paraId="150D3312" w14:textId="77777777" w:rsidR="00216840" w:rsidRPr="00B100BF" w:rsidRDefault="00216840" w:rsidP="003215BD">
            <w:pPr>
              <w:spacing w:line="204" w:lineRule="auto"/>
              <w:jc w:val="center"/>
              <w:rPr>
                <w:ins w:id="1690" w:author="Balasubramanian, Ruchita" w:date="2025-08-06T09:13:00Z" w16du:dateUtc="2025-08-06T13:13:00Z"/>
                <w:sz w:val="15"/>
                <w:szCs w:val="15"/>
              </w:rPr>
            </w:pPr>
            <w:ins w:id="1691" w:author="Balasubramanian, Ruchita" w:date="2025-08-06T09:13:00Z" w16du:dateUtc="2025-08-06T13:13:00Z">
              <w:r w:rsidRPr="001F1F6A">
                <w:rPr>
                  <w:rFonts w:eastAsia="Times New Roman"/>
                  <w:color w:val="000000"/>
                  <w:sz w:val="16"/>
                  <w:szCs w:val="16"/>
                  <w:lang w:val="en-US"/>
                </w:rPr>
                <w:t>(0.5 - 2.3%)</w:t>
              </w:r>
            </w:ins>
          </w:p>
        </w:tc>
      </w:tr>
      <w:tr w:rsidR="00216840" w:rsidRPr="006E1E2E" w14:paraId="43467FEF" w14:textId="77777777" w:rsidTr="003215BD">
        <w:trPr>
          <w:trHeight w:val="144"/>
          <w:jc w:val="center"/>
          <w:ins w:id="1692" w:author="Balasubramanian, Ruchita" w:date="2025-08-06T09:13:00Z" w16du:dateUtc="2025-08-06T13:13:00Z"/>
        </w:trPr>
        <w:tc>
          <w:tcPr>
            <w:tcW w:w="1123" w:type="dxa"/>
            <w:vMerge w:val="restart"/>
            <w:tcBorders>
              <w:top w:val="single" w:sz="8" w:space="0" w:color="auto"/>
              <w:left w:val="single" w:sz="8" w:space="0" w:color="auto"/>
              <w:bottom w:val="single" w:sz="8" w:space="0" w:color="auto"/>
              <w:right w:val="single" w:sz="8" w:space="0" w:color="auto"/>
            </w:tcBorders>
            <w:vAlign w:val="center"/>
          </w:tcPr>
          <w:p w14:paraId="0B3DCA98" w14:textId="77777777" w:rsidR="00216840" w:rsidRPr="00811BF5" w:rsidRDefault="00216840" w:rsidP="003215BD">
            <w:pPr>
              <w:spacing w:line="204" w:lineRule="auto"/>
              <w:jc w:val="center"/>
              <w:rPr>
                <w:ins w:id="1693" w:author="Balasubramanian, Ruchita" w:date="2025-08-06T09:13:00Z" w16du:dateUtc="2025-08-06T13:13:00Z"/>
                <w:b/>
                <w:bCs/>
                <w:sz w:val="16"/>
                <w:szCs w:val="16"/>
              </w:rPr>
            </w:pPr>
            <w:ins w:id="1694" w:author="Balasubramanian, Ruchita" w:date="2025-08-06T09:13:00Z" w16du:dateUtc="2025-08-06T13:13:00Z">
              <w:r w:rsidRPr="00811BF5">
                <w:rPr>
                  <w:b/>
                  <w:bCs/>
                  <w:sz w:val="16"/>
                  <w:szCs w:val="16"/>
                </w:rPr>
                <w:t>Total</w:t>
              </w:r>
            </w:ins>
          </w:p>
        </w:tc>
        <w:tc>
          <w:tcPr>
            <w:tcW w:w="1511" w:type="dxa"/>
            <w:gridSpan w:val="2"/>
            <w:tcBorders>
              <w:top w:val="single" w:sz="8" w:space="0" w:color="auto"/>
              <w:left w:val="nil"/>
              <w:bottom w:val="nil"/>
              <w:right w:val="single" w:sz="8" w:space="0" w:color="auto"/>
            </w:tcBorders>
            <w:shd w:val="clear" w:color="FFFFFF" w:fill="FFFFFF"/>
            <w:vAlign w:val="bottom"/>
          </w:tcPr>
          <w:p w14:paraId="5C91EA7B" w14:textId="77777777" w:rsidR="00216840" w:rsidRPr="00AB48E1" w:rsidRDefault="00216840" w:rsidP="003215BD">
            <w:pPr>
              <w:spacing w:line="204" w:lineRule="auto"/>
              <w:jc w:val="center"/>
              <w:rPr>
                <w:ins w:id="1695" w:author="Balasubramanian, Ruchita" w:date="2025-08-06T09:13:00Z" w16du:dateUtc="2025-08-06T13:13:00Z"/>
                <w:b/>
                <w:bCs/>
                <w:sz w:val="16"/>
                <w:szCs w:val="16"/>
              </w:rPr>
            </w:pPr>
            <w:ins w:id="1696" w:author="Balasubramanian, Ruchita" w:date="2025-08-06T09:13:00Z" w16du:dateUtc="2025-08-06T13:13:00Z">
              <w:r w:rsidRPr="001F1F6A">
                <w:rPr>
                  <w:rFonts w:eastAsia="Times New Roman"/>
                  <w:color w:val="000000"/>
                  <w:sz w:val="16"/>
                  <w:szCs w:val="16"/>
                  <w:lang w:val="en-US"/>
                </w:rPr>
                <w:t>128,900</w:t>
              </w:r>
            </w:ins>
          </w:p>
        </w:tc>
        <w:tc>
          <w:tcPr>
            <w:tcW w:w="1210" w:type="dxa"/>
            <w:gridSpan w:val="3"/>
            <w:tcBorders>
              <w:top w:val="single" w:sz="8" w:space="0" w:color="auto"/>
              <w:left w:val="single" w:sz="8" w:space="0" w:color="auto"/>
              <w:bottom w:val="nil"/>
              <w:right w:val="single" w:sz="8" w:space="0" w:color="auto"/>
            </w:tcBorders>
            <w:shd w:val="clear" w:color="FFAB00" w:fill="FFAB00"/>
            <w:vAlign w:val="bottom"/>
          </w:tcPr>
          <w:p w14:paraId="64DD528A" w14:textId="77777777" w:rsidR="00216840" w:rsidRPr="00811BF5" w:rsidRDefault="00216840" w:rsidP="003215BD">
            <w:pPr>
              <w:spacing w:line="204" w:lineRule="auto"/>
              <w:jc w:val="center"/>
              <w:rPr>
                <w:ins w:id="1697" w:author="Balasubramanian, Ruchita" w:date="2025-08-06T09:13:00Z" w16du:dateUtc="2025-08-06T13:13:00Z"/>
                <w:b/>
                <w:bCs/>
                <w:sz w:val="16"/>
                <w:szCs w:val="16"/>
              </w:rPr>
            </w:pPr>
            <w:ins w:id="1698" w:author="Balasubramanian, Ruchita" w:date="2025-08-06T09:13:00Z" w16du:dateUtc="2025-08-06T13:13:00Z">
              <w:r w:rsidRPr="001F1F6A">
                <w:rPr>
                  <w:rFonts w:eastAsia="Times New Roman"/>
                  <w:color w:val="000000"/>
                  <w:sz w:val="16"/>
                  <w:szCs w:val="16"/>
                  <w:lang w:val="en-US"/>
                </w:rPr>
                <w:t>12,719</w:t>
              </w:r>
            </w:ins>
          </w:p>
        </w:tc>
        <w:tc>
          <w:tcPr>
            <w:tcW w:w="994" w:type="dxa"/>
            <w:tcBorders>
              <w:top w:val="single" w:sz="8" w:space="0" w:color="auto"/>
              <w:left w:val="single" w:sz="8" w:space="0" w:color="auto"/>
              <w:bottom w:val="nil"/>
              <w:right w:val="single" w:sz="8" w:space="0" w:color="auto"/>
            </w:tcBorders>
            <w:shd w:val="clear" w:color="FFAB00" w:fill="FFAB00"/>
            <w:vAlign w:val="bottom"/>
          </w:tcPr>
          <w:p w14:paraId="19B45A84" w14:textId="77777777" w:rsidR="00216840" w:rsidRPr="00811BF5" w:rsidRDefault="00216840" w:rsidP="003215BD">
            <w:pPr>
              <w:spacing w:line="204" w:lineRule="auto"/>
              <w:jc w:val="center"/>
              <w:rPr>
                <w:ins w:id="1699" w:author="Balasubramanian, Ruchita" w:date="2025-08-06T09:13:00Z" w16du:dateUtc="2025-08-06T13:13:00Z"/>
                <w:b/>
                <w:bCs/>
                <w:sz w:val="16"/>
                <w:szCs w:val="16"/>
              </w:rPr>
            </w:pPr>
            <w:ins w:id="1700" w:author="Balasubramanian, Ruchita" w:date="2025-08-06T09:13:00Z" w16du:dateUtc="2025-08-06T13:13:00Z">
              <w:r w:rsidRPr="001F1F6A">
                <w:rPr>
                  <w:rFonts w:eastAsia="Times New Roman"/>
                  <w:color w:val="000000"/>
                  <w:sz w:val="16"/>
                  <w:szCs w:val="16"/>
                  <w:lang w:val="en-US"/>
                </w:rPr>
                <w:t>9.9%</w:t>
              </w:r>
            </w:ins>
          </w:p>
        </w:tc>
        <w:tc>
          <w:tcPr>
            <w:tcW w:w="1210" w:type="dxa"/>
            <w:gridSpan w:val="3"/>
            <w:tcBorders>
              <w:top w:val="single" w:sz="8" w:space="0" w:color="auto"/>
              <w:left w:val="single" w:sz="8" w:space="0" w:color="auto"/>
              <w:bottom w:val="nil"/>
              <w:right w:val="single" w:sz="8" w:space="0" w:color="auto"/>
            </w:tcBorders>
            <w:shd w:val="clear" w:color="FFB900" w:fill="FFB900"/>
            <w:vAlign w:val="bottom"/>
          </w:tcPr>
          <w:p w14:paraId="37014063" w14:textId="77777777" w:rsidR="00216840" w:rsidRPr="00811BF5" w:rsidRDefault="00216840" w:rsidP="003215BD">
            <w:pPr>
              <w:spacing w:line="204" w:lineRule="auto"/>
              <w:jc w:val="center"/>
              <w:rPr>
                <w:ins w:id="1701" w:author="Balasubramanian, Ruchita" w:date="2025-08-06T09:13:00Z" w16du:dateUtc="2025-08-06T13:13:00Z"/>
                <w:b/>
                <w:bCs/>
                <w:sz w:val="16"/>
                <w:szCs w:val="16"/>
              </w:rPr>
            </w:pPr>
            <w:ins w:id="1702" w:author="Balasubramanian, Ruchita" w:date="2025-08-06T09:13:00Z" w16du:dateUtc="2025-08-06T13:13:00Z">
              <w:r w:rsidRPr="001F1F6A">
                <w:rPr>
                  <w:rFonts w:eastAsia="Times New Roman"/>
                  <w:color w:val="000000"/>
                  <w:sz w:val="16"/>
                  <w:szCs w:val="16"/>
                  <w:lang w:val="en-US"/>
                </w:rPr>
                <w:t>10,601</w:t>
              </w:r>
            </w:ins>
          </w:p>
        </w:tc>
        <w:tc>
          <w:tcPr>
            <w:tcW w:w="994" w:type="dxa"/>
            <w:tcBorders>
              <w:top w:val="single" w:sz="8" w:space="0" w:color="auto"/>
              <w:left w:val="single" w:sz="8" w:space="0" w:color="auto"/>
              <w:bottom w:val="nil"/>
              <w:right w:val="single" w:sz="8" w:space="0" w:color="auto"/>
            </w:tcBorders>
            <w:shd w:val="clear" w:color="FFB900" w:fill="FFB900"/>
            <w:vAlign w:val="bottom"/>
          </w:tcPr>
          <w:p w14:paraId="460FE5EA" w14:textId="77777777" w:rsidR="00216840" w:rsidRPr="00811BF5" w:rsidRDefault="00216840" w:rsidP="003215BD">
            <w:pPr>
              <w:spacing w:line="204" w:lineRule="auto"/>
              <w:jc w:val="center"/>
              <w:rPr>
                <w:ins w:id="1703" w:author="Balasubramanian, Ruchita" w:date="2025-08-06T09:13:00Z" w16du:dateUtc="2025-08-06T13:13:00Z"/>
                <w:b/>
                <w:bCs/>
                <w:sz w:val="16"/>
                <w:szCs w:val="16"/>
              </w:rPr>
            </w:pPr>
            <w:ins w:id="1704" w:author="Balasubramanian, Ruchita" w:date="2025-08-06T09:13:00Z" w16du:dateUtc="2025-08-06T13:13:00Z">
              <w:r w:rsidRPr="001F1F6A">
                <w:rPr>
                  <w:rFonts w:eastAsia="Times New Roman"/>
                  <w:color w:val="000000"/>
                  <w:sz w:val="16"/>
                  <w:szCs w:val="16"/>
                  <w:lang w:val="en-US"/>
                </w:rPr>
                <w:t>8.2%</w:t>
              </w:r>
            </w:ins>
          </w:p>
        </w:tc>
        <w:tc>
          <w:tcPr>
            <w:tcW w:w="1210" w:type="dxa"/>
            <w:gridSpan w:val="3"/>
            <w:tcBorders>
              <w:top w:val="single" w:sz="8" w:space="0" w:color="auto"/>
              <w:left w:val="single" w:sz="8" w:space="0" w:color="auto"/>
              <w:bottom w:val="nil"/>
              <w:right w:val="single" w:sz="8" w:space="0" w:color="auto"/>
            </w:tcBorders>
            <w:shd w:val="clear" w:color="FFDE00" w:fill="FFDE00"/>
            <w:vAlign w:val="bottom"/>
          </w:tcPr>
          <w:p w14:paraId="6AF41494" w14:textId="77777777" w:rsidR="00216840" w:rsidRPr="00811BF5" w:rsidRDefault="00216840" w:rsidP="003215BD">
            <w:pPr>
              <w:spacing w:line="204" w:lineRule="auto"/>
              <w:jc w:val="center"/>
              <w:rPr>
                <w:ins w:id="1705" w:author="Balasubramanian, Ruchita" w:date="2025-08-06T09:13:00Z" w16du:dateUtc="2025-08-06T13:13:00Z"/>
                <w:b/>
                <w:bCs/>
                <w:sz w:val="16"/>
                <w:szCs w:val="16"/>
              </w:rPr>
            </w:pPr>
            <w:ins w:id="1706" w:author="Balasubramanian, Ruchita" w:date="2025-08-06T09:13:00Z" w16du:dateUtc="2025-08-06T13:13:00Z">
              <w:r w:rsidRPr="001F1F6A">
                <w:rPr>
                  <w:rFonts w:eastAsia="Times New Roman"/>
                  <w:color w:val="000000"/>
                  <w:sz w:val="16"/>
                  <w:szCs w:val="16"/>
                  <w:lang w:val="en-US"/>
                </w:rPr>
                <w:t>5,012</w:t>
              </w:r>
            </w:ins>
          </w:p>
        </w:tc>
        <w:tc>
          <w:tcPr>
            <w:tcW w:w="994" w:type="dxa"/>
            <w:tcBorders>
              <w:top w:val="single" w:sz="8" w:space="0" w:color="auto"/>
              <w:left w:val="single" w:sz="8" w:space="0" w:color="auto"/>
              <w:bottom w:val="nil"/>
              <w:right w:val="single" w:sz="8" w:space="0" w:color="auto"/>
            </w:tcBorders>
            <w:shd w:val="clear" w:color="FFDE00" w:fill="FFDE00"/>
            <w:vAlign w:val="bottom"/>
          </w:tcPr>
          <w:p w14:paraId="30C6520D" w14:textId="77777777" w:rsidR="00216840" w:rsidRPr="00811BF5" w:rsidRDefault="00216840" w:rsidP="003215BD">
            <w:pPr>
              <w:spacing w:line="204" w:lineRule="auto"/>
              <w:jc w:val="center"/>
              <w:rPr>
                <w:ins w:id="1707" w:author="Balasubramanian, Ruchita" w:date="2025-08-06T09:13:00Z" w16du:dateUtc="2025-08-06T13:13:00Z"/>
                <w:b/>
                <w:bCs/>
                <w:sz w:val="16"/>
                <w:szCs w:val="16"/>
              </w:rPr>
            </w:pPr>
            <w:ins w:id="1708" w:author="Balasubramanian, Ruchita" w:date="2025-08-06T09:13:00Z" w16du:dateUtc="2025-08-06T13:13:00Z">
              <w:r w:rsidRPr="001F1F6A">
                <w:rPr>
                  <w:rFonts w:eastAsia="Times New Roman"/>
                  <w:color w:val="000000"/>
                  <w:sz w:val="16"/>
                  <w:szCs w:val="16"/>
                  <w:lang w:val="en-US"/>
                </w:rPr>
                <w:t>3.9%</w:t>
              </w:r>
            </w:ins>
          </w:p>
        </w:tc>
      </w:tr>
      <w:tr w:rsidR="00216840" w:rsidRPr="006E1E2E" w14:paraId="6A825DB0" w14:textId="77777777" w:rsidTr="003215BD">
        <w:trPr>
          <w:trHeight w:val="144"/>
          <w:jc w:val="center"/>
          <w:ins w:id="1709" w:author="Balasubramanian, Ruchita" w:date="2025-08-06T09:13:00Z" w16du:dateUtc="2025-08-06T13:13:00Z"/>
        </w:trPr>
        <w:tc>
          <w:tcPr>
            <w:tcW w:w="1123" w:type="dxa"/>
            <w:vMerge/>
            <w:tcBorders>
              <w:left w:val="single" w:sz="8" w:space="0" w:color="auto"/>
              <w:bottom w:val="single" w:sz="8" w:space="0" w:color="auto"/>
              <w:right w:val="single" w:sz="8" w:space="0" w:color="auto"/>
            </w:tcBorders>
            <w:vAlign w:val="center"/>
          </w:tcPr>
          <w:p w14:paraId="02A6CB0B" w14:textId="77777777" w:rsidR="00216840" w:rsidRPr="0058088A" w:rsidRDefault="00216840" w:rsidP="003215BD">
            <w:pPr>
              <w:spacing w:line="204" w:lineRule="auto"/>
              <w:jc w:val="center"/>
              <w:rPr>
                <w:ins w:id="1710" w:author="Balasubramanian, Ruchita" w:date="2025-08-06T09:13:00Z" w16du:dateUtc="2025-08-06T13:13:00Z"/>
                <w:b/>
                <w:bCs/>
                <w:sz w:val="14"/>
                <w:szCs w:val="14"/>
              </w:rPr>
            </w:pPr>
          </w:p>
        </w:tc>
        <w:tc>
          <w:tcPr>
            <w:tcW w:w="1511" w:type="dxa"/>
            <w:gridSpan w:val="2"/>
            <w:tcBorders>
              <w:top w:val="nil"/>
              <w:left w:val="nil"/>
              <w:bottom w:val="single" w:sz="8" w:space="0" w:color="auto"/>
              <w:right w:val="single" w:sz="8" w:space="0" w:color="auto"/>
            </w:tcBorders>
            <w:shd w:val="clear" w:color="FFFFFF" w:fill="FFFFFF"/>
            <w:vAlign w:val="bottom"/>
          </w:tcPr>
          <w:p w14:paraId="53C828F5" w14:textId="77777777" w:rsidR="00216840" w:rsidRPr="00AB48E1" w:rsidRDefault="00216840" w:rsidP="003215BD">
            <w:pPr>
              <w:spacing w:line="204" w:lineRule="auto"/>
              <w:jc w:val="center"/>
              <w:rPr>
                <w:ins w:id="1711" w:author="Balasubramanian, Ruchita" w:date="2025-08-06T09:13:00Z" w16du:dateUtc="2025-08-06T13:13:00Z"/>
                <w:b/>
                <w:bCs/>
                <w:sz w:val="16"/>
                <w:szCs w:val="16"/>
              </w:rPr>
            </w:pPr>
            <w:ins w:id="1712" w:author="Balasubramanian, Ruchita" w:date="2025-08-06T09:13:00Z" w16du:dateUtc="2025-08-06T13:13:00Z">
              <w:r w:rsidRPr="001F1F6A">
                <w:rPr>
                  <w:rFonts w:eastAsia="Times New Roman"/>
                  <w:color w:val="000000"/>
                  <w:sz w:val="16"/>
                  <w:szCs w:val="16"/>
                  <w:lang w:val="en-US"/>
                </w:rPr>
                <w:t>(123,565 - 135,535)</w:t>
              </w:r>
            </w:ins>
          </w:p>
        </w:tc>
        <w:tc>
          <w:tcPr>
            <w:tcW w:w="1210" w:type="dxa"/>
            <w:gridSpan w:val="3"/>
            <w:tcBorders>
              <w:top w:val="nil"/>
              <w:left w:val="single" w:sz="8" w:space="0" w:color="auto"/>
              <w:bottom w:val="nil"/>
              <w:right w:val="single" w:sz="8" w:space="0" w:color="auto"/>
            </w:tcBorders>
            <w:shd w:val="clear" w:color="FFAB00" w:fill="FFAB00"/>
            <w:vAlign w:val="bottom"/>
          </w:tcPr>
          <w:p w14:paraId="40D80F2E" w14:textId="77777777" w:rsidR="00216840" w:rsidRPr="00811BF5" w:rsidRDefault="00216840" w:rsidP="003215BD">
            <w:pPr>
              <w:spacing w:line="204" w:lineRule="auto"/>
              <w:jc w:val="center"/>
              <w:rPr>
                <w:ins w:id="1713" w:author="Balasubramanian, Ruchita" w:date="2025-08-06T09:13:00Z" w16du:dateUtc="2025-08-06T13:13:00Z"/>
                <w:b/>
                <w:bCs/>
                <w:sz w:val="16"/>
                <w:szCs w:val="16"/>
              </w:rPr>
            </w:pPr>
            <w:ins w:id="1714" w:author="Balasubramanian, Ruchita" w:date="2025-08-06T09:13:00Z" w16du:dateUtc="2025-08-06T13:13:00Z">
              <w:r w:rsidRPr="001F1F6A">
                <w:rPr>
                  <w:rFonts w:eastAsia="Times New Roman"/>
                  <w:color w:val="000000"/>
                  <w:sz w:val="16"/>
                  <w:szCs w:val="16"/>
                  <w:lang w:val="en-US"/>
                </w:rPr>
                <w:t>(4,547 - 21,896)</w:t>
              </w:r>
            </w:ins>
          </w:p>
        </w:tc>
        <w:tc>
          <w:tcPr>
            <w:tcW w:w="994" w:type="dxa"/>
            <w:tcBorders>
              <w:top w:val="nil"/>
              <w:left w:val="single" w:sz="8" w:space="0" w:color="auto"/>
              <w:bottom w:val="nil"/>
              <w:right w:val="single" w:sz="8" w:space="0" w:color="auto"/>
            </w:tcBorders>
            <w:shd w:val="clear" w:color="FFAB00" w:fill="FFAB00"/>
            <w:vAlign w:val="bottom"/>
          </w:tcPr>
          <w:p w14:paraId="3BCB2FD4" w14:textId="77777777" w:rsidR="00216840" w:rsidRPr="00811BF5" w:rsidRDefault="00216840" w:rsidP="003215BD">
            <w:pPr>
              <w:spacing w:line="204" w:lineRule="auto"/>
              <w:jc w:val="center"/>
              <w:rPr>
                <w:ins w:id="1715" w:author="Balasubramanian, Ruchita" w:date="2025-08-06T09:13:00Z" w16du:dateUtc="2025-08-06T13:13:00Z"/>
                <w:b/>
                <w:bCs/>
                <w:sz w:val="16"/>
                <w:szCs w:val="16"/>
              </w:rPr>
            </w:pPr>
            <w:ins w:id="1716" w:author="Balasubramanian, Ruchita" w:date="2025-08-06T09:13:00Z" w16du:dateUtc="2025-08-06T13:13:00Z">
              <w:r w:rsidRPr="001F1F6A">
                <w:rPr>
                  <w:rFonts w:eastAsia="Times New Roman"/>
                  <w:color w:val="000000"/>
                  <w:sz w:val="16"/>
                  <w:szCs w:val="16"/>
                  <w:lang w:val="en-US"/>
                </w:rPr>
                <w:t>(3.6 - 16.9%)</w:t>
              </w:r>
            </w:ins>
          </w:p>
        </w:tc>
        <w:tc>
          <w:tcPr>
            <w:tcW w:w="1210" w:type="dxa"/>
            <w:gridSpan w:val="3"/>
            <w:tcBorders>
              <w:top w:val="nil"/>
              <w:left w:val="single" w:sz="8" w:space="0" w:color="auto"/>
              <w:bottom w:val="nil"/>
              <w:right w:val="single" w:sz="8" w:space="0" w:color="auto"/>
            </w:tcBorders>
            <w:shd w:val="clear" w:color="FFB900" w:fill="FFB900"/>
            <w:vAlign w:val="bottom"/>
          </w:tcPr>
          <w:p w14:paraId="7CF6A2DE" w14:textId="77777777" w:rsidR="00216840" w:rsidRPr="00811BF5" w:rsidRDefault="00216840" w:rsidP="003215BD">
            <w:pPr>
              <w:spacing w:line="204" w:lineRule="auto"/>
              <w:jc w:val="center"/>
              <w:rPr>
                <w:ins w:id="1717" w:author="Balasubramanian, Ruchita" w:date="2025-08-06T09:13:00Z" w16du:dateUtc="2025-08-06T13:13:00Z"/>
                <w:b/>
                <w:bCs/>
                <w:sz w:val="16"/>
                <w:szCs w:val="16"/>
              </w:rPr>
            </w:pPr>
            <w:ins w:id="1718" w:author="Balasubramanian, Ruchita" w:date="2025-08-06T09:13:00Z" w16du:dateUtc="2025-08-06T13:13:00Z">
              <w:r w:rsidRPr="001F1F6A">
                <w:rPr>
                  <w:rFonts w:eastAsia="Times New Roman"/>
                  <w:color w:val="000000"/>
                  <w:sz w:val="16"/>
                  <w:szCs w:val="16"/>
                  <w:lang w:val="en-US"/>
                </w:rPr>
                <w:t>(3,866 - 17,896)</w:t>
              </w:r>
            </w:ins>
          </w:p>
        </w:tc>
        <w:tc>
          <w:tcPr>
            <w:tcW w:w="994" w:type="dxa"/>
            <w:tcBorders>
              <w:top w:val="nil"/>
              <w:left w:val="single" w:sz="8" w:space="0" w:color="auto"/>
              <w:bottom w:val="nil"/>
              <w:right w:val="single" w:sz="8" w:space="0" w:color="auto"/>
            </w:tcBorders>
            <w:shd w:val="clear" w:color="FFB900" w:fill="FFB900"/>
            <w:vAlign w:val="bottom"/>
          </w:tcPr>
          <w:p w14:paraId="1CD30A19" w14:textId="77777777" w:rsidR="00216840" w:rsidRPr="00811BF5" w:rsidRDefault="00216840" w:rsidP="003215BD">
            <w:pPr>
              <w:spacing w:line="204" w:lineRule="auto"/>
              <w:jc w:val="center"/>
              <w:rPr>
                <w:ins w:id="1719" w:author="Balasubramanian, Ruchita" w:date="2025-08-06T09:13:00Z" w16du:dateUtc="2025-08-06T13:13:00Z"/>
                <w:b/>
                <w:bCs/>
                <w:sz w:val="16"/>
                <w:szCs w:val="16"/>
              </w:rPr>
            </w:pPr>
            <w:ins w:id="1720" w:author="Balasubramanian, Ruchita" w:date="2025-08-06T09:13:00Z" w16du:dateUtc="2025-08-06T13:13:00Z">
              <w:r w:rsidRPr="001F1F6A">
                <w:rPr>
                  <w:rFonts w:eastAsia="Times New Roman"/>
                  <w:color w:val="000000"/>
                  <w:sz w:val="16"/>
                  <w:szCs w:val="16"/>
                  <w:lang w:val="en-US"/>
                </w:rPr>
                <w:t>(3.0 - 13.9%)</w:t>
              </w:r>
            </w:ins>
          </w:p>
        </w:tc>
        <w:tc>
          <w:tcPr>
            <w:tcW w:w="1210" w:type="dxa"/>
            <w:gridSpan w:val="3"/>
            <w:tcBorders>
              <w:top w:val="nil"/>
              <w:left w:val="single" w:sz="8" w:space="0" w:color="auto"/>
              <w:bottom w:val="nil"/>
              <w:right w:val="single" w:sz="8" w:space="0" w:color="auto"/>
            </w:tcBorders>
            <w:shd w:val="clear" w:color="FFDE00" w:fill="FFDE00"/>
            <w:vAlign w:val="bottom"/>
          </w:tcPr>
          <w:p w14:paraId="673726B0" w14:textId="77777777" w:rsidR="00216840" w:rsidRPr="00811BF5" w:rsidRDefault="00216840" w:rsidP="003215BD">
            <w:pPr>
              <w:spacing w:line="204" w:lineRule="auto"/>
              <w:jc w:val="center"/>
              <w:rPr>
                <w:ins w:id="1721" w:author="Balasubramanian, Ruchita" w:date="2025-08-06T09:13:00Z" w16du:dateUtc="2025-08-06T13:13:00Z"/>
                <w:b/>
                <w:bCs/>
                <w:sz w:val="16"/>
                <w:szCs w:val="16"/>
              </w:rPr>
            </w:pPr>
            <w:ins w:id="1722" w:author="Balasubramanian, Ruchita" w:date="2025-08-06T09:13:00Z" w16du:dateUtc="2025-08-06T13:13:00Z">
              <w:r w:rsidRPr="001F1F6A">
                <w:rPr>
                  <w:rFonts w:eastAsia="Times New Roman"/>
                  <w:color w:val="000000"/>
                  <w:sz w:val="16"/>
                  <w:szCs w:val="16"/>
                  <w:lang w:val="en-US"/>
                </w:rPr>
                <w:t>(1,939 - 8,061)</w:t>
              </w:r>
            </w:ins>
          </w:p>
        </w:tc>
        <w:tc>
          <w:tcPr>
            <w:tcW w:w="994" w:type="dxa"/>
            <w:tcBorders>
              <w:top w:val="nil"/>
              <w:left w:val="single" w:sz="8" w:space="0" w:color="auto"/>
              <w:bottom w:val="nil"/>
              <w:right w:val="single" w:sz="8" w:space="0" w:color="auto"/>
            </w:tcBorders>
            <w:shd w:val="clear" w:color="FFDE00" w:fill="FFDE00"/>
            <w:vAlign w:val="bottom"/>
          </w:tcPr>
          <w:p w14:paraId="49D42453" w14:textId="77777777" w:rsidR="00216840" w:rsidRPr="00811BF5" w:rsidRDefault="00216840" w:rsidP="003215BD">
            <w:pPr>
              <w:spacing w:line="204" w:lineRule="auto"/>
              <w:jc w:val="center"/>
              <w:rPr>
                <w:ins w:id="1723" w:author="Balasubramanian, Ruchita" w:date="2025-08-06T09:13:00Z" w16du:dateUtc="2025-08-06T13:13:00Z"/>
                <w:b/>
                <w:bCs/>
                <w:sz w:val="16"/>
                <w:szCs w:val="16"/>
              </w:rPr>
            </w:pPr>
            <w:ins w:id="1724" w:author="Balasubramanian, Ruchita" w:date="2025-08-06T09:13:00Z" w16du:dateUtc="2025-08-06T13:13:00Z">
              <w:r w:rsidRPr="001F1F6A">
                <w:rPr>
                  <w:rFonts w:eastAsia="Times New Roman"/>
                  <w:color w:val="000000"/>
                  <w:sz w:val="16"/>
                  <w:szCs w:val="16"/>
                  <w:lang w:val="en-US"/>
                </w:rPr>
                <w:t>(1.5 - 6.3%)</w:t>
              </w:r>
            </w:ins>
          </w:p>
        </w:tc>
      </w:tr>
      <w:tr w:rsidR="00216840" w:rsidRPr="006E1E2E" w14:paraId="773379D8" w14:textId="77777777" w:rsidTr="003215BD">
        <w:trPr>
          <w:trHeight w:val="144"/>
          <w:jc w:val="center"/>
          <w:ins w:id="1725" w:author="Balasubramanian, Ruchita" w:date="2025-08-06T09:13:00Z" w16du:dateUtc="2025-08-06T13:13:00Z"/>
        </w:trPr>
        <w:tc>
          <w:tcPr>
            <w:tcW w:w="1123" w:type="dxa"/>
            <w:tcBorders>
              <w:top w:val="single" w:sz="8" w:space="0" w:color="auto"/>
              <w:left w:val="nil"/>
              <w:bottom w:val="nil"/>
              <w:right w:val="nil"/>
            </w:tcBorders>
            <w:vAlign w:val="center"/>
          </w:tcPr>
          <w:p w14:paraId="26512B77" w14:textId="77777777" w:rsidR="00216840" w:rsidRPr="0058088A" w:rsidRDefault="00216840" w:rsidP="003215BD">
            <w:pPr>
              <w:spacing w:line="204" w:lineRule="auto"/>
              <w:jc w:val="center"/>
              <w:rPr>
                <w:ins w:id="1726" w:author="Balasubramanian, Ruchita" w:date="2025-08-06T09:13:00Z" w16du:dateUtc="2025-08-06T13:13:00Z"/>
                <w:b/>
                <w:bCs/>
                <w:sz w:val="14"/>
                <w:szCs w:val="14"/>
              </w:rPr>
            </w:pPr>
          </w:p>
        </w:tc>
        <w:tc>
          <w:tcPr>
            <w:tcW w:w="1511" w:type="dxa"/>
            <w:gridSpan w:val="2"/>
            <w:tcBorders>
              <w:top w:val="single" w:sz="8" w:space="0" w:color="auto"/>
              <w:left w:val="nil"/>
              <w:bottom w:val="nil"/>
              <w:right w:val="single" w:sz="8" w:space="0" w:color="auto"/>
            </w:tcBorders>
            <w:shd w:val="clear" w:color="FFFFFF" w:fill="FFFFFF"/>
            <w:vAlign w:val="bottom"/>
          </w:tcPr>
          <w:p w14:paraId="12FD37BE" w14:textId="77777777" w:rsidR="00216840" w:rsidRPr="00811BF5" w:rsidRDefault="00216840" w:rsidP="003215BD">
            <w:pPr>
              <w:spacing w:line="204" w:lineRule="auto"/>
              <w:jc w:val="center"/>
              <w:rPr>
                <w:ins w:id="1727" w:author="Balasubramanian, Ruchita" w:date="2025-08-06T09:13:00Z" w16du:dateUtc="2025-08-06T13:13:00Z"/>
                <w:rFonts w:eastAsia="Times New Roman"/>
                <w:color w:val="000000"/>
                <w:sz w:val="16"/>
                <w:szCs w:val="16"/>
                <w:lang w:val="en-US"/>
              </w:rPr>
            </w:pPr>
          </w:p>
        </w:tc>
        <w:tc>
          <w:tcPr>
            <w:tcW w:w="6612" w:type="dxa"/>
            <w:gridSpan w:val="12"/>
            <w:tcBorders>
              <w:top w:val="single" w:sz="8" w:space="0" w:color="auto"/>
              <w:left w:val="single" w:sz="8" w:space="0" w:color="auto"/>
              <w:bottom w:val="single" w:sz="8" w:space="0" w:color="auto"/>
              <w:right w:val="single" w:sz="8" w:space="0" w:color="auto"/>
            </w:tcBorders>
            <w:shd w:val="clear" w:color="auto" w:fill="FFFFFF" w:themeFill="background1"/>
            <w:vAlign w:val="bottom"/>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60"/>
              <w:gridCol w:w="4330"/>
              <w:gridCol w:w="1034"/>
            </w:tblGrid>
            <w:tr w:rsidR="00216840" w14:paraId="4F8F956F" w14:textId="77777777" w:rsidTr="003215BD">
              <w:trPr>
                <w:trHeight w:val="360"/>
                <w:ins w:id="1728" w:author="Balasubramanian, Ruchita" w:date="2025-08-06T09:13:00Z" w16du:dateUtc="2025-08-06T13:13:00Z"/>
              </w:trPr>
              <w:tc>
                <w:tcPr>
                  <w:tcW w:w="1060" w:type="dxa"/>
                  <w:vAlign w:val="center"/>
                </w:tcPr>
                <w:p w14:paraId="175040C1" w14:textId="77777777" w:rsidR="00216840" w:rsidRDefault="00216840" w:rsidP="003215BD">
                  <w:pPr>
                    <w:spacing w:line="204" w:lineRule="auto"/>
                    <w:jc w:val="right"/>
                    <w:rPr>
                      <w:ins w:id="1729" w:author="Balasubramanian, Ruchita" w:date="2025-08-06T09:13:00Z" w16du:dateUtc="2025-08-06T13:13:00Z"/>
                      <w:rFonts w:eastAsia="Times New Roman"/>
                      <w:color w:val="000000"/>
                      <w:sz w:val="16"/>
                      <w:szCs w:val="16"/>
                    </w:rPr>
                  </w:pPr>
                  <w:ins w:id="1730" w:author="Balasubramanian, Ruchita" w:date="2025-08-06T09:13:00Z" w16du:dateUtc="2025-08-06T13:13:00Z">
                    <w:r>
                      <w:rPr>
                        <w:rFonts w:eastAsia="Times New Roman"/>
                        <w:color w:val="000000"/>
                        <w:sz w:val="16"/>
                        <w:szCs w:val="16"/>
                      </w:rPr>
                      <w:t>0%</w:t>
                    </w:r>
                  </w:ins>
                </w:p>
              </w:tc>
              <w:tc>
                <w:tcPr>
                  <w:tcW w:w="4330" w:type="dxa"/>
                  <w:vAlign w:val="center"/>
                </w:tcPr>
                <w:p w14:paraId="7CD0DF96" w14:textId="77777777" w:rsidR="00216840" w:rsidRDefault="00216840" w:rsidP="003215BD">
                  <w:pPr>
                    <w:spacing w:line="204" w:lineRule="auto"/>
                    <w:jc w:val="center"/>
                    <w:rPr>
                      <w:ins w:id="1731" w:author="Balasubramanian, Ruchita" w:date="2025-08-06T09:13:00Z" w16du:dateUtc="2025-08-06T13:13:00Z"/>
                      <w:rFonts w:eastAsia="Times New Roman"/>
                      <w:color w:val="000000"/>
                      <w:sz w:val="16"/>
                      <w:szCs w:val="16"/>
                    </w:rPr>
                  </w:pPr>
                  <w:ins w:id="1732" w:author="Balasubramanian, Ruchita" w:date="2025-08-06T09:13:00Z" w16du:dateUtc="2025-08-06T13:13:00Z">
                    <w:r>
                      <w:rPr>
                        <w:noProof/>
                      </w:rPr>
                      <w:drawing>
                        <wp:inline distT="0" distB="0" distL="0" distR="0" wp14:anchorId="0CD641B1" wp14:editId="12A2DE46">
                          <wp:extent cx="2735902" cy="196875"/>
                          <wp:effectExtent l="0" t="0" r="7620" b="0"/>
                          <wp:docPr id="138092710" name="Picture 138092710" descr="A yellow and orang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8043" name="Picture 2" descr="A yellow and orange rectangular object&#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t="-3147" b="60800"/>
                                  <a:stretch/>
                                </pic:blipFill>
                                <pic:spPr bwMode="auto">
                                  <a:xfrm>
                                    <a:off x="0" y="0"/>
                                    <a:ext cx="2759862" cy="19859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1034" w:type="dxa"/>
                  <w:vAlign w:val="center"/>
                </w:tcPr>
                <w:p w14:paraId="741E7586" w14:textId="77777777" w:rsidR="00216840" w:rsidRDefault="00216840" w:rsidP="003215BD">
                  <w:pPr>
                    <w:spacing w:line="204" w:lineRule="auto"/>
                    <w:rPr>
                      <w:ins w:id="1733" w:author="Balasubramanian, Ruchita" w:date="2025-08-06T09:13:00Z" w16du:dateUtc="2025-08-06T13:13:00Z"/>
                      <w:rFonts w:eastAsia="Times New Roman"/>
                      <w:color w:val="000000"/>
                      <w:sz w:val="16"/>
                      <w:szCs w:val="16"/>
                    </w:rPr>
                  </w:pPr>
                  <w:ins w:id="1734" w:author="Balasubramanian, Ruchita" w:date="2025-08-06T09:13:00Z" w16du:dateUtc="2025-08-06T13:13:00Z">
                    <w:r>
                      <w:rPr>
                        <w:rFonts w:eastAsia="Times New Roman"/>
                        <w:color w:val="000000"/>
                        <w:sz w:val="16"/>
                        <w:szCs w:val="16"/>
                      </w:rPr>
                      <w:t>30%</w:t>
                    </w:r>
                  </w:ins>
                </w:p>
              </w:tc>
            </w:tr>
          </w:tbl>
          <w:p w14:paraId="526491A0" w14:textId="77777777" w:rsidR="00216840" w:rsidRPr="00811BF5" w:rsidRDefault="00216840" w:rsidP="003215BD">
            <w:pPr>
              <w:spacing w:line="204" w:lineRule="auto"/>
              <w:jc w:val="center"/>
              <w:rPr>
                <w:ins w:id="1735" w:author="Balasubramanian, Ruchita" w:date="2025-08-06T09:13:00Z" w16du:dateUtc="2025-08-06T13:13:00Z"/>
                <w:rFonts w:eastAsia="Times New Roman"/>
                <w:color w:val="000000"/>
                <w:sz w:val="16"/>
                <w:szCs w:val="16"/>
                <w:lang w:val="en-US"/>
              </w:rPr>
            </w:pPr>
          </w:p>
        </w:tc>
      </w:tr>
      <w:tr w:rsidR="00F50E0E" w:rsidRPr="00F77336" w:rsidDel="00216840" w14:paraId="19441E7D" w14:textId="10713A7B" w:rsidTr="00216840">
        <w:tblPrEx>
          <w:tblW w:w="9246" w:type="dxa"/>
          <w:jc w:val="center"/>
          <w:tblCellMar>
            <w:left w:w="29" w:type="dxa"/>
            <w:right w:w="29" w:type="dxa"/>
          </w:tblCellMar>
          <w:tblPrExChange w:id="1736" w:author="Balasubramanian, Ruchita" w:date="2025-08-06T09:13:00Z" w16du:dateUtc="2025-08-06T13:13:00Z">
            <w:tblPrEx>
              <w:tblW w:w="9246" w:type="dxa"/>
              <w:jc w:val="center"/>
              <w:tblCellMar>
                <w:left w:w="29" w:type="dxa"/>
                <w:right w:w="29" w:type="dxa"/>
              </w:tblCellMar>
            </w:tblPrEx>
          </w:tblPrExChange>
        </w:tblPrEx>
        <w:trPr>
          <w:trHeight w:val="144"/>
          <w:jc w:val="center"/>
          <w:del w:id="1737" w:author="Balasubramanian, Ruchita" w:date="2025-08-06T09:13:00Z" w16du:dateUtc="2025-08-06T13:13:00Z"/>
          <w:trPrChange w:id="1738" w:author="Balasubramanian, Ruchita" w:date="2025-08-06T09:13:00Z" w16du:dateUtc="2025-08-06T13:13:00Z">
            <w:trPr>
              <w:trHeight w:val="144"/>
              <w:jc w:val="center"/>
            </w:trPr>
          </w:trPrChange>
        </w:trPr>
        <w:tc>
          <w:tcPr>
            <w:tcW w:w="1300" w:type="dxa"/>
            <w:gridSpan w:val="2"/>
            <w:tcBorders>
              <w:top w:val="nil"/>
              <w:left w:val="nil"/>
              <w:bottom w:val="single" w:sz="8" w:space="0" w:color="auto"/>
              <w:right w:val="single" w:sz="8" w:space="0" w:color="auto"/>
            </w:tcBorders>
            <w:vAlign w:val="center"/>
            <w:tcPrChange w:id="1739" w:author="Balasubramanian, Ruchita" w:date="2025-08-06T09:13:00Z" w16du:dateUtc="2025-08-06T13:13:00Z">
              <w:tcPr>
                <w:tcW w:w="1123" w:type="dxa"/>
                <w:gridSpan w:val="2"/>
                <w:tcBorders>
                  <w:top w:val="nil"/>
                  <w:left w:val="nil"/>
                  <w:bottom w:val="single" w:sz="8" w:space="0" w:color="auto"/>
                  <w:right w:val="single" w:sz="8" w:space="0" w:color="auto"/>
                </w:tcBorders>
                <w:vAlign w:val="center"/>
              </w:tcPr>
            </w:tcPrChange>
          </w:tcPr>
          <w:p w14:paraId="6BE73630" w14:textId="20AF2E83" w:rsidR="00F50E0E" w:rsidRPr="00F77336" w:rsidDel="00216840" w:rsidRDefault="00F50E0E" w:rsidP="007B5A9B">
            <w:pPr>
              <w:spacing w:line="204" w:lineRule="auto"/>
              <w:jc w:val="center"/>
              <w:rPr>
                <w:del w:id="1740" w:author="Balasubramanian, Ruchita" w:date="2025-08-06T09:13:00Z" w16du:dateUtc="2025-08-06T13:13:00Z"/>
                <w:rFonts w:ascii="Times New Roman" w:hAnsi="Times New Roman" w:cs="Times New Roman"/>
                <w:b/>
                <w:bCs/>
                <w:sz w:val="24"/>
                <w:szCs w:val="24"/>
                <w:rPrChange w:id="1741" w:author="Balasubramanian, Ruchita" w:date="2025-08-05T15:31:00Z" w16du:dateUtc="2025-08-05T19:31:00Z">
                  <w:rPr>
                    <w:del w:id="1742" w:author="Balasubramanian, Ruchita" w:date="2025-08-06T09:13:00Z" w16du:dateUtc="2025-08-06T13:13:00Z"/>
                    <w:b/>
                    <w:bCs/>
                    <w:sz w:val="18"/>
                    <w:szCs w:val="18"/>
                  </w:rPr>
                </w:rPrChange>
              </w:rPr>
            </w:pPr>
          </w:p>
        </w:tc>
        <w:tc>
          <w:tcPr>
            <w:tcW w:w="1427" w:type="dxa"/>
            <w:gridSpan w:val="2"/>
            <w:tcBorders>
              <w:top w:val="single" w:sz="8" w:space="0" w:color="auto"/>
              <w:left w:val="single" w:sz="8" w:space="0" w:color="auto"/>
              <w:bottom w:val="single" w:sz="8" w:space="0" w:color="auto"/>
              <w:right w:val="single" w:sz="8" w:space="0" w:color="auto"/>
            </w:tcBorders>
            <w:tcPrChange w:id="1743" w:author="Balasubramanian, Ruchita" w:date="2025-08-06T09:13:00Z" w16du:dateUtc="2025-08-06T13:13:00Z">
              <w:tcPr>
                <w:tcW w:w="1511" w:type="dxa"/>
                <w:gridSpan w:val="2"/>
                <w:tcBorders>
                  <w:top w:val="single" w:sz="8" w:space="0" w:color="auto"/>
                  <w:left w:val="single" w:sz="8" w:space="0" w:color="auto"/>
                  <w:bottom w:val="single" w:sz="8" w:space="0" w:color="auto"/>
                  <w:right w:val="single" w:sz="8" w:space="0" w:color="auto"/>
                </w:tcBorders>
              </w:tcPr>
            </w:tcPrChange>
          </w:tcPr>
          <w:p w14:paraId="2016CB12" w14:textId="13211A86" w:rsidR="00F50E0E" w:rsidRPr="00F77336" w:rsidDel="00216840" w:rsidRDefault="00F50E0E" w:rsidP="007B5A9B">
            <w:pPr>
              <w:spacing w:line="204" w:lineRule="auto"/>
              <w:jc w:val="center"/>
              <w:rPr>
                <w:del w:id="1744" w:author="Balasubramanian, Ruchita" w:date="2025-08-06T09:13:00Z" w16du:dateUtc="2025-08-06T13:13:00Z"/>
                <w:rFonts w:ascii="Times New Roman" w:hAnsi="Times New Roman" w:cs="Times New Roman"/>
                <w:sz w:val="24"/>
                <w:szCs w:val="24"/>
                <w:rPrChange w:id="1745" w:author="Balasubramanian, Ruchita" w:date="2025-08-05T15:31:00Z" w16du:dateUtc="2025-08-05T19:31:00Z">
                  <w:rPr>
                    <w:del w:id="1746" w:author="Balasubramanian, Ruchita" w:date="2025-08-06T09:13:00Z" w16du:dateUtc="2025-08-06T13:13:00Z"/>
                    <w:sz w:val="16"/>
                    <w:szCs w:val="16"/>
                  </w:rPr>
                </w:rPrChange>
              </w:rPr>
            </w:pPr>
            <w:del w:id="1747" w:author="Balasubramanian, Ruchita" w:date="2025-08-06T09:13:00Z" w16du:dateUtc="2025-08-06T13:13:00Z">
              <w:r w:rsidRPr="00F77336" w:rsidDel="00216840">
                <w:rPr>
                  <w:rFonts w:ascii="Times New Roman" w:hAnsi="Times New Roman" w:cs="Times New Roman"/>
                  <w:b/>
                  <w:bCs/>
                  <w:sz w:val="24"/>
                  <w:szCs w:val="24"/>
                  <w:rPrChange w:id="1748" w:author="Balasubramanian, Ruchita" w:date="2025-08-05T15:31:00Z" w16du:dateUtc="2025-08-05T19:31:00Z">
                    <w:rPr>
                      <w:b/>
                      <w:bCs/>
                      <w:sz w:val="18"/>
                      <w:szCs w:val="18"/>
                    </w:rPr>
                  </w:rPrChange>
                </w:rPr>
                <w:delText>Continuation</w:delText>
              </w:r>
            </w:del>
          </w:p>
        </w:tc>
        <w:tc>
          <w:tcPr>
            <w:tcW w:w="2173" w:type="dxa"/>
            <w:gridSpan w:val="4"/>
            <w:tcBorders>
              <w:top w:val="single" w:sz="8" w:space="0" w:color="auto"/>
              <w:left w:val="single" w:sz="8" w:space="0" w:color="auto"/>
              <w:bottom w:val="single" w:sz="8" w:space="0" w:color="auto"/>
              <w:right w:val="single" w:sz="8" w:space="0" w:color="auto"/>
            </w:tcBorders>
            <w:tcPrChange w:id="1749" w:author="Balasubramanian, Ruchita" w:date="2025-08-06T09:13:00Z" w16du:dateUtc="2025-08-06T13:13:00Z">
              <w:tcPr>
                <w:tcW w:w="2204" w:type="dxa"/>
                <w:gridSpan w:val="4"/>
                <w:tcBorders>
                  <w:top w:val="single" w:sz="8" w:space="0" w:color="auto"/>
                  <w:left w:val="single" w:sz="8" w:space="0" w:color="auto"/>
                  <w:bottom w:val="single" w:sz="8" w:space="0" w:color="auto"/>
                  <w:right w:val="single" w:sz="8" w:space="0" w:color="auto"/>
                </w:tcBorders>
              </w:tcPr>
            </w:tcPrChange>
          </w:tcPr>
          <w:p w14:paraId="2579404A" w14:textId="2F2B5E95" w:rsidR="00F50E0E" w:rsidRPr="00F77336" w:rsidDel="00216840" w:rsidRDefault="00F50E0E" w:rsidP="007B5A9B">
            <w:pPr>
              <w:spacing w:line="204" w:lineRule="auto"/>
              <w:jc w:val="center"/>
              <w:rPr>
                <w:del w:id="1750" w:author="Balasubramanian, Ruchita" w:date="2025-08-06T09:13:00Z" w16du:dateUtc="2025-08-06T13:13:00Z"/>
                <w:rFonts w:ascii="Times New Roman" w:hAnsi="Times New Roman" w:cs="Times New Roman"/>
                <w:sz w:val="24"/>
                <w:szCs w:val="24"/>
                <w:rPrChange w:id="1751" w:author="Balasubramanian, Ruchita" w:date="2025-08-05T15:31:00Z" w16du:dateUtc="2025-08-05T19:31:00Z">
                  <w:rPr>
                    <w:del w:id="1752" w:author="Balasubramanian, Ruchita" w:date="2025-08-06T09:13:00Z" w16du:dateUtc="2025-08-06T13:13:00Z"/>
                    <w:sz w:val="16"/>
                    <w:szCs w:val="16"/>
                  </w:rPr>
                </w:rPrChange>
              </w:rPr>
            </w:pPr>
            <w:del w:id="1753" w:author="Balasubramanian, Ruchita" w:date="2025-08-06T09:13:00Z" w16du:dateUtc="2025-08-06T13:13:00Z">
              <w:r w:rsidRPr="00F77336" w:rsidDel="00216840">
                <w:rPr>
                  <w:rFonts w:ascii="Times New Roman" w:hAnsi="Times New Roman" w:cs="Times New Roman"/>
                  <w:b/>
                  <w:bCs/>
                  <w:sz w:val="24"/>
                  <w:szCs w:val="24"/>
                  <w:rPrChange w:id="1754" w:author="Balasubramanian, Ruchita" w:date="2025-08-05T15:31:00Z" w16du:dateUtc="2025-08-05T19:31:00Z">
                    <w:rPr>
                      <w:b/>
                      <w:bCs/>
                      <w:sz w:val="18"/>
                      <w:szCs w:val="18"/>
                    </w:rPr>
                  </w:rPrChange>
                </w:rPr>
                <w:delText>Cessation</w:delText>
              </w:r>
            </w:del>
          </w:p>
        </w:tc>
        <w:tc>
          <w:tcPr>
            <w:tcW w:w="2173" w:type="dxa"/>
            <w:gridSpan w:val="4"/>
            <w:tcBorders>
              <w:top w:val="single" w:sz="8" w:space="0" w:color="auto"/>
              <w:left w:val="single" w:sz="8" w:space="0" w:color="auto"/>
              <w:bottom w:val="single" w:sz="8" w:space="0" w:color="auto"/>
              <w:right w:val="single" w:sz="8" w:space="0" w:color="auto"/>
            </w:tcBorders>
            <w:tcPrChange w:id="1755" w:author="Balasubramanian, Ruchita" w:date="2025-08-06T09:13:00Z" w16du:dateUtc="2025-08-06T13:13:00Z">
              <w:tcPr>
                <w:tcW w:w="2204" w:type="dxa"/>
                <w:gridSpan w:val="4"/>
                <w:tcBorders>
                  <w:top w:val="single" w:sz="8" w:space="0" w:color="auto"/>
                  <w:left w:val="single" w:sz="8" w:space="0" w:color="auto"/>
                  <w:bottom w:val="single" w:sz="8" w:space="0" w:color="auto"/>
                  <w:right w:val="single" w:sz="8" w:space="0" w:color="auto"/>
                </w:tcBorders>
              </w:tcPr>
            </w:tcPrChange>
          </w:tcPr>
          <w:p w14:paraId="37A42D0D" w14:textId="5EFD640F" w:rsidR="00F50E0E" w:rsidRPr="00F77336" w:rsidDel="00216840" w:rsidRDefault="00F50E0E" w:rsidP="007B5A9B">
            <w:pPr>
              <w:spacing w:line="204" w:lineRule="auto"/>
              <w:jc w:val="center"/>
              <w:rPr>
                <w:del w:id="1756" w:author="Balasubramanian, Ruchita" w:date="2025-08-06T09:13:00Z" w16du:dateUtc="2025-08-06T13:13:00Z"/>
                <w:rFonts w:ascii="Times New Roman" w:hAnsi="Times New Roman" w:cs="Times New Roman"/>
                <w:sz w:val="24"/>
                <w:szCs w:val="24"/>
                <w:rPrChange w:id="1757" w:author="Balasubramanian, Ruchita" w:date="2025-08-05T15:31:00Z" w16du:dateUtc="2025-08-05T19:31:00Z">
                  <w:rPr>
                    <w:del w:id="1758" w:author="Balasubramanian, Ruchita" w:date="2025-08-06T09:13:00Z" w16du:dateUtc="2025-08-06T13:13:00Z"/>
                    <w:sz w:val="16"/>
                    <w:szCs w:val="16"/>
                  </w:rPr>
                </w:rPrChange>
              </w:rPr>
            </w:pPr>
            <w:del w:id="1759" w:author="Balasubramanian, Ruchita" w:date="2025-08-06T09:13:00Z" w16du:dateUtc="2025-08-06T13:13:00Z">
              <w:r w:rsidRPr="00F77336" w:rsidDel="00216840">
                <w:rPr>
                  <w:rFonts w:ascii="Times New Roman" w:hAnsi="Times New Roman" w:cs="Times New Roman"/>
                  <w:b/>
                  <w:bCs/>
                  <w:sz w:val="24"/>
                  <w:szCs w:val="24"/>
                  <w:rPrChange w:id="1760" w:author="Balasubramanian, Ruchita" w:date="2025-08-05T15:31:00Z" w16du:dateUtc="2025-08-05T19:31:00Z">
                    <w:rPr>
                      <w:b/>
                      <w:bCs/>
                      <w:sz w:val="18"/>
                      <w:szCs w:val="18"/>
                    </w:rPr>
                  </w:rPrChange>
                </w:rPr>
                <w:delText>Prolonged Interruption</w:delText>
              </w:r>
            </w:del>
          </w:p>
        </w:tc>
        <w:tc>
          <w:tcPr>
            <w:tcW w:w="2173" w:type="dxa"/>
            <w:gridSpan w:val="3"/>
            <w:tcBorders>
              <w:top w:val="single" w:sz="8" w:space="0" w:color="auto"/>
              <w:left w:val="single" w:sz="8" w:space="0" w:color="auto"/>
              <w:bottom w:val="single" w:sz="8" w:space="0" w:color="auto"/>
              <w:right w:val="single" w:sz="8" w:space="0" w:color="auto"/>
            </w:tcBorders>
            <w:tcPrChange w:id="1761" w:author="Balasubramanian, Ruchita" w:date="2025-08-06T09:13:00Z" w16du:dateUtc="2025-08-06T13:13:00Z">
              <w:tcPr>
                <w:tcW w:w="2204" w:type="dxa"/>
                <w:gridSpan w:val="3"/>
                <w:tcBorders>
                  <w:top w:val="single" w:sz="8" w:space="0" w:color="auto"/>
                  <w:left w:val="single" w:sz="8" w:space="0" w:color="auto"/>
                  <w:bottom w:val="single" w:sz="8" w:space="0" w:color="auto"/>
                  <w:right w:val="single" w:sz="8" w:space="0" w:color="auto"/>
                </w:tcBorders>
              </w:tcPr>
            </w:tcPrChange>
          </w:tcPr>
          <w:p w14:paraId="30612138" w14:textId="716D7D6A" w:rsidR="00F50E0E" w:rsidRPr="00F77336" w:rsidDel="00216840" w:rsidRDefault="00F50E0E" w:rsidP="007B5A9B">
            <w:pPr>
              <w:spacing w:line="204" w:lineRule="auto"/>
              <w:jc w:val="center"/>
              <w:rPr>
                <w:del w:id="1762" w:author="Balasubramanian, Ruchita" w:date="2025-08-06T09:13:00Z" w16du:dateUtc="2025-08-06T13:13:00Z"/>
                <w:rFonts w:ascii="Times New Roman" w:hAnsi="Times New Roman" w:cs="Times New Roman"/>
                <w:sz w:val="24"/>
                <w:szCs w:val="24"/>
                <w:rPrChange w:id="1763" w:author="Balasubramanian, Ruchita" w:date="2025-08-05T15:31:00Z" w16du:dateUtc="2025-08-05T19:31:00Z">
                  <w:rPr>
                    <w:del w:id="1764" w:author="Balasubramanian, Ruchita" w:date="2025-08-06T09:13:00Z" w16du:dateUtc="2025-08-06T13:13:00Z"/>
                    <w:sz w:val="16"/>
                    <w:szCs w:val="16"/>
                  </w:rPr>
                </w:rPrChange>
              </w:rPr>
            </w:pPr>
            <w:del w:id="1765" w:author="Balasubramanian, Ruchita" w:date="2025-08-06T09:13:00Z" w16du:dateUtc="2025-08-06T13:13:00Z">
              <w:r w:rsidRPr="00F77336" w:rsidDel="00216840">
                <w:rPr>
                  <w:rFonts w:ascii="Times New Roman" w:hAnsi="Times New Roman" w:cs="Times New Roman"/>
                  <w:b/>
                  <w:bCs/>
                  <w:sz w:val="24"/>
                  <w:szCs w:val="24"/>
                  <w:rPrChange w:id="1766" w:author="Balasubramanian, Ruchita" w:date="2025-08-05T15:31:00Z" w16du:dateUtc="2025-08-05T19:31:00Z">
                    <w:rPr>
                      <w:b/>
                      <w:bCs/>
                      <w:sz w:val="18"/>
                      <w:szCs w:val="18"/>
                    </w:rPr>
                  </w:rPrChange>
                </w:rPr>
                <w:delText>Brief Interruption</w:delText>
              </w:r>
            </w:del>
          </w:p>
        </w:tc>
      </w:tr>
      <w:tr w:rsidR="00F50E0E" w:rsidRPr="00F77336" w:rsidDel="00216840" w14:paraId="14E304C4" w14:textId="59A8DB9B" w:rsidTr="00216840">
        <w:tblPrEx>
          <w:tblW w:w="9246" w:type="dxa"/>
          <w:jc w:val="center"/>
          <w:tblCellMar>
            <w:left w:w="29" w:type="dxa"/>
            <w:right w:w="29" w:type="dxa"/>
          </w:tblCellMar>
          <w:tblPrExChange w:id="1767" w:author="Balasubramanian, Ruchita" w:date="2025-08-06T09:13:00Z" w16du:dateUtc="2025-08-06T13:13:00Z">
            <w:tblPrEx>
              <w:tblW w:w="9246" w:type="dxa"/>
              <w:jc w:val="center"/>
              <w:tblCellMar>
                <w:left w:w="29" w:type="dxa"/>
                <w:right w:w="29" w:type="dxa"/>
              </w:tblCellMar>
            </w:tblPrEx>
          </w:tblPrExChange>
        </w:tblPrEx>
        <w:trPr>
          <w:trHeight w:val="144"/>
          <w:jc w:val="center"/>
          <w:del w:id="1768" w:author="Balasubramanian, Ruchita" w:date="2025-08-06T09:13:00Z" w16du:dateUtc="2025-08-06T13:13:00Z"/>
          <w:trPrChange w:id="1769" w:author="Balasubramanian, Ruchita" w:date="2025-08-06T09:13:00Z" w16du:dateUtc="2025-08-06T13:13:00Z">
            <w:trPr>
              <w:trHeight w:val="144"/>
              <w:jc w:val="center"/>
            </w:trPr>
          </w:trPrChange>
        </w:trPr>
        <w:tc>
          <w:tcPr>
            <w:tcW w:w="1300" w:type="dxa"/>
            <w:gridSpan w:val="2"/>
            <w:tcBorders>
              <w:top w:val="single" w:sz="8" w:space="0" w:color="auto"/>
              <w:left w:val="single" w:sz="8" w:space="0" w:color="auto"/>
              <w:bottom w:val="single" w:sz="8" w:space="0" w:color="auto"/>
              <w:right w:val="single" w:sz="8" w:space="0" w:color="auto"/>
            </w:tcBorders>
            <w:vAlign w:val="center"/>
            <w:tcPrChange w:id="1770" w:author="Balasubramanian, Ruchita" w:date="2025-08-06T09:13:00Z" w16du:dateUtc="2025-08-06T13:13:00Z">
              <w:tcPr>
                <w:tcW w:w="1123" w:type="dxa"/>
                <w:gridSpan w:val="2"/>
                <w:tcBorders>
                  <w:top w:val="single" w:sz="8" w:space="0" w:color="auto"/>
                  <w:left w:val="single" w:sz="8" w:space="0" w:color="auto"/>
                  <w:bottom w:val="single" w:sz="8" w:space="0" w:color="auto"/>
                  <w:right w:val="single" w:sz="8" w:space="0" w:color="auto"/>
                </w:tcBorders>
                <w:vAlign w:val="center"/>
              </w:tcPr>
            </w:tcPrChange>
          </w:tcPr>
          <w:p w14:paraId="65525D47" w14:textId="5B3819CA" w:rsidR="00F50E0E" w:rsidRPr="00F77336" w:rsidDel="00216840" w:rsidRDefault="00F50E0E" w:rsidP="007B5A9B">
            <w:pPr>
              <w:spacing w:line="204" w:lineRule="auto"/>
              <w:jc w:val="center"/>
              <w:rPr>
                <w:del w:id="1771" w:author="Balasubramanian, Ruchita" w:date="2025-08-06T09:13:00Z" w16du:dateUtc="2025-08-06T13:13:00Z"/>
                <w:rFonts w:ascii="Times New Roman" w:hAnsi="Times New Roman" w:cs="Times New Roman"/>
                <w:b/>
                <w:bCs/>
                <w:sz w:val="24"/>
                <w:szCs w:val="24"/>
                <w:rPrChange w:id="1772" w:author="Balasubramanian, Ruchita" w:date="2025-08-05T15:31:00Z" w16du:dateUtc="2025-08-05T19:31:00Z">
                  <w:rPr>
                    <w:del w:id="1773" w:author="Balasubramanian, Ruchita" w:date="2025-08-06T09:13:00Z" w16du:dateUtc="2025-08-06T13:13:00Z"/>
                    <w:b/>
                    <w:bCs/>
                    <w:sz w:val="18"/>
                    <w:szCs w:val="18"/>
                  </w:rPr>
                </w:rPrChange>
              </w:rPr>
            </w:pPr>
            <w:del w:id="1774" w:author="Balasubramanian, Ruchita" w:date="2025-08-06T09:13:00Z" w16du:dateUtc="2025-08-06T13:13:00Z">
              <w:r w:rsidRPr="00F77336" w:rsidDel="00216840">
                <w:rPr>
                  <w:rFonts w:ascii="Times New Roman" w:hAnsi="Times New Roman" w:cs="Times New Roman"/>
                  <w:b/>
                  <w:bCs/>
                  <w:sz w:val="24"/>
                  <w:szCs w:val="24"/>
                  <w:rPrChange w:id="1775" w:author="Balasubramanian, Ruchita" w:date="2025-08-05T15:31:00Z" w16du:dateUtc="2025-08-05T19:31:00Z">
                    <w:rPr>
                      <w:b/>
                      <w:bCs/>
                      <w:sz w:val="18"/>
                      <w:szCs w:val="18"/>
                    </w:rPr>
                  </w:rPrChange>
                </w:rPr>
                <w:delText>State</w:delText>
              </w:r>
            </w:del>
          </w:p>
        </w:tc>
        <w:tc>
          <w:tcPr>
            <w:tcW w:w="1427" w:type="dxa"/>
            <w:gridSpan w:val="2"/>
            <w:tcBorders>
              <w:top w:val="single" w:sz="8" w:space="0" w:color="auto"/>
              <w:left w:val="single" w:sz="8" w:space="0" w:color="auto"/>
              <w:bottom w:val="single" w:sz="8" w:space="0" w:color="auto"/>
              <w:right w:val="single" w:sz="8" w:space="0" w:color="auto"/>
            </w:tcBorders>
            <w:vAlign w:val="center"/>
            <w:tcPrChange w:id="1776" w:author="Balasubramanian, Ruchita" w:date="2025-08-06T09:13:00Z" w16du:dateUtc="2025-08-06T13:13:00Z">
              <w:tcPr>
                <w:tcW w:w="1511" w:type="dxa"/>
                <w:gridSpan w:val="2"/>
                <w:tcBorders>
                  <w:top w:val="single" w:sz="8" w:space="0" w:color="auto"/>
                  <w:left w:val="single" w:sz="8" w:space="0" w:color="auto"/>
                  <w:bottom w:val="single" w:sz="8" w:space="0" w:color="auto"/>
                  <w:right w:val="single" w:sz="8" w:space="0" w:color="auto"/>
                </w:tcBorders>
                <w:vAlign w:val="center"/>
              </w:tcPr>
            </w:tcPrChange>
          </w:tcPr>
          <w:p w14:paraId="23D14BA7" w14:textId="12D4299F" w:rsidR="00F50E0E" w:rsidRPr="00F77336" w:rsidDel="00216840" w:rsidRDefault="00F50E0E" w:rsidP="007B5A9B">
            <w:pPr>
              <w:spacing w:line="204" w:lineRule="auto"/>
              <w:jc w:val="center"/>
              <w:rPr>
                <w:del w:id="1777" w:author="Balasubramanian, Ruchita" w:date="2025-08-06T09:13:00Z" w16du:dateUtc="2025-08-06T13:13:00Z"/>
                <w:rFonts w:ascii="Times New Roman" w:hAnsi="Times New Roman" w:cs="Times New Roman"/>
                <w:sz w:val="24"/>
                <w:szCs w:val="24"/>
                <w:rPrChange w:id="1778" w:author="Balasubramanian, Ruchita" w:date="2025-08-05T15:31:00Z" w16du:dateUtc="2025-08-05T19:31:00Z">
                  <w:rPr>
                    <w:del w:id="1779" w:author="Balasubramanian, Ruchita" w:date="2025-08-06T09:13:00Z" w16du:dateUtc="2025-08-06T13:13:00Z"/>
                    <w:sz w:val="16"/>
                    <w:szCs w:val="16"/>
                  </w:rPr>
                </w:rPrChange>
              </w:rPr>
            </w:pPr>
            <w:del w:id="1780" w:author="Balasubramanian, Ruchita" w:date="2025-08-06T09:13:00Z" w16du:dateUtc="2025-08-06T13:13:00Z">
              <w:r w:rsidRPr="00F77336" w:rsidDel="00216840">
                <w:rPr>
                  <w:rFonts w:ascii="Times New Roman" w:hAnsi="Times New Roman" w:cs="Times New Roman"/>
                  <w:sz w:val="24"/>
                  <w:szCs w:val="24"/>
                  <w:rPrChange w:id="1781" w:author="Balasubramanian, Ruchita" w:date="2025-08-05T15:31:00Z" w16du:dateUtc="2025-08-05T19:31:00Z">
                    <w:rPr>
                      <w:sz w:val="16"/>
                      <w:szCs w:val="16"/>
                    </w:rPr>
                  </w:rPrChange>
                </w:rPr>
                <w:delText>Number of</w:delText>
              </w:r>
            </w:del>
          </w:p>
          <w:p w14:paraId="2F501DDC" w14:textId="65B6EC66" w:rsidR="00F50E0E" w:rsidRPr="00F77336" w:rsidDel="00216840" w:rsidRDefault="00F50E0E" w:rsidP="007B5A9B">
            <w:pPr>
              <w:spacing w:line="204" w:lineRule="auto"/>
              <w:jc w:val="center"/>
              <w:rPr>
                <w:del w:id="1782" w:author="Balasubramanian, Ruchita" w:date="2025-08-06T09:13:00Z" w16du:dateUtc="2025-08-06T13:13:00Z"/>
                <w:rFonts w:ascii="Times New Roman" w:hAnsi="Times New Roman" w:cs="Times New Roman"/>
                <w:sz w:val="24"/>
                <w:szCs w:val="24"/>
                <w:rPrChange w:id="1783" w:author="Balasubramanian, Ruchita" w:date="2025-08-05T15:31:00Z" w16du:dateUtc="2025-08-05T19:31:00Z">
                  <w:rPr>
                    <w:del w:id="1784" w:author="Balasubramanian, Ruchita" w:date="2025-08-06T09:13:00Z" w16du:dateUtc="2025-08-06T13:13:00Z"/>
                    <w:sz w:val="16"/>
                    <w:szCs w:val="16"/>
                  </w:rPr>
                </w:rPrChange>
              </w:rPr>
            </w:pPr>
            <w:del w:id="1785" w:author="Balasubramanian, Ruchita" w:date="2025-08-06T09:13:00Z" w16du:dateUtc="2025-08-06T13:13:00Z">
              <w:r w:rsidRPr="00F77336" w:rsidDel="00216840">
                <w:rPr>
                  <w:rFonts w:ascii="Times New Roman" w:hAnsi="Times New Roman" w:cs="Times New Roman"/>
                  <w:sz w:val="24"/>
                  <w:szCs w:val="24"/>
                  <w:rPrChange w:id="1786" w:author="Balasubramanian, Ruchita" w:date="2025-08-05T15:31:00Z" w16du:dateUtc="2025-08-05T19:31:00Z">
                    <w:rPr>
                      <w:sz w:val="16"/>
                      <w:szCs w:val="16"/>
                    </w:rPr>
                  </w:rPrChange>
                </w:rPr>
                <w:delText>Incident Infections</w:delText>
              </w:r>
            </w:del>
          </w:p>
        </w:tc>
        <w:tc>
          <w:tcPr>
            <w:tcW w:w="1035" w:type="dxa"/>
            <w:tcBorders>
              <w:top w:val="single" w:sz="8" w:space="0" w:color="auto"/>
              <w:left w:val="single" w:sz="8" w:space="0" w:color="auto"/>
              <w:bottom w:val="single" w:sz="8" w:space="0" w:color="auto"/>
              <w:right w:val="single" w:sz="8" w:space="0" w:color="auto"/>
            </w:tcBorders>
            <w:tcPrChange w:id="1787" w:author="Balasubramanian, Ruchita" w:date="2025-08-06T09:13:00Z" w16du:dateUtc="2025-08-06T13:13:00Z">
              <w:tcPr>
                <w:tcW w:w="1210" w:type="dxa"/>
                <w:tcBorders>
                  <w:top w:val="single" w:sz="8" w:space="0" w:color="auto"/>
                  <w:left w:val="single" w:sz="8" w:space="0" w:color="auto"/>
                  <w:bottom w:val="single" w:sz="8" w:space="0" w:color="auto"/>
                  <w:right w:val="single" w:sz="8" w:space="0" w:color="auto"/>
                </w:tcBorders>
              </w:tcPr>
            </w:tcPrChange>
          </w:tcPr>
          <w:p w14:paraId="2F9652BF" w14:textId="210C294F" w:rsidR="00F50E0E" w:rsidRPr="00F77336" w:rsidDel="00216840" w:rsidRDefault="00F50E0E" w:rsidP="007B5A9B">
            <w:pPr>
              <w:spacing w:line="204" w:lineRule="auto"/>
              <w:jc w:val="center"/>
              <w:rPr>
                <w:del w:id="1788" w:author="Balasubramanian, Ruchita" w:date="2025-08-06T09:13:00Z" w16du:dateUtc="2025-08-06T13:13:00Z"/>
                <w:rFonts w:ascii="Times New Roman" w:hAnsi="Times New Roman" w:cs="Times New Roman"/>
                <w:sz w:val="24"/>
                <w:szCs w:val="24"/>
                <w:rPrChange w:id="1789" w:author="Balasubramanian, Ruchita" w:date="2025-08-05T15:31:00Z" w16du:dateUtc="2025-08-05T19:31:00Z">
                  <w:rPr>
                    <w:del w:id="1790" w:author="Balasubramanian, Ruchita" w:date="2025-08-06T09:13:00Z" w16du:dateUtc="2025-08-06T13:13:00Z"/>
                    <w:sz w:val="16"/>
                    <w:szCs w:val="16"/>
                  </w:rPr>
                </w:rPrChange>
              </w:rPr>
            </w:pPr>
            <w:del w:id="1791" w:author="Balasubramanian, Ruchita" w:date="2025-08-06T09:13:00Z" w16du:dateUtc="2025-08-06T13:13:00Z">
              <w:r w:rsidRPr="00F77336" w:rsidDel="00216840">
                <w:rPr>
                  <w:rFonts w:ascii="Times New Roman" w:hAnsi="Times New Roman" w:cs="Times New Roman"/>
                  <w:sz w:val="24"/>
                  <w:szCs w:val="24"/>
                  <w:rPrChange w:id="1792" w:author="Balasubramanian, Ruchita" w:date="2025-08-05T15:31:00Z" w16du:dateUtc="2025-08-05T19:31:00Z">
                    <w:rPr>
                      <w:sz w:val="16"/>
                      <w:szCs w:val="16"/>
                    </w:rPr>
                  </w:rPrChange>
                </w:rPr>
                <w:delText>Number of Excess Infections</w:delText>
              </w:r>
            </w:del>
          </w:p>
        </w:tc>
        <w:tc>
          <w:tcPr>
            <w:tcW w:w="1138" w:type="dxa"/>
            <w:gridSpan w:val="3"/>
            <w:tcBorders>
              <w:top w:val="single" w:sz="8" w:space="0" w:color="auto"/>
              <w:left w:val="single" w:sz="8" w:space="0" w:color="auto"/>
              <w:bottom w:val="single" w:sz="8" w:space="0" w:color="auto"/>
              <w:right w:val="single" w:sz="8" w:space="0" w:color="auto"/>
            </w:tcBorders>
            <w:tcPrChange w:id="1793" w:author="Balasubramanian, Ruchita" w:date="2025-08-06T09:13:00Z" w16du:dateUtc="2025-08-06T13:13:00Z">
              <w:tcPr>
                <w:tcW w:w="994" w:type="dxa"/>
                <w:gridSpan w:val="3"/>
                <w:tcBorders>
                  <w:top w:val="single" w:sz="8" w:space="0" w:color="auto"/>
                  <w:left w:val="single" w:sz="8" w:space="0" w:color="auto"/>
                  <w:bottom w:val="single" w:sz="8" w:space="0" w:color="auto"/>
                  <w:right w:val="single" w:sz="8" w:space="0" w:color="auto"/>
                </w:tcBorders>
              </w:tcPr>
            </w:tcPrChange>
          </w:tcPr>
          <w:p w14:paraId="34F12A5A" w14:textId="1FC2EF8D" w:rsidR="00F50E0E" w:rsidRPr="00F77336" w:rsidDel="00216840" w:rsidRDefault="00F50E0E" w:rsidP="007B5A9B">
            <w:pPr>
              <w:spacing w:line="204" w:lineRule="auto"/>
              <w:jc w:val="center"/>
              <w:rPr>
                <w:del w:id="1794" w:author="Balasubramanian, Ruchita" w:date="2025-08-06T09:13:00Z" w16du:dateUtc="2025-08-06T13:13:00Z"/>
                <w:rFonts w:ascii="Times New Roman" w:hAnsi="Times New Roman" w:cs="Times New Roman"/>
                <w:sz w:val="24"/>
                <w:szCs w:val="24"/>
                <w:rPrChange w:id="1795" w:author="Balasubramanian, Ruchita" w:date="2025-08-05T15:31:00Z" w16du:dateUtc="2025-08-05T19:31:00Z">
                  <w:rPr>
                    <w:del w:id="1796" w:author="Balasubramanian, Ruchita" w:date="2025-08-06T09:13:00Z" w16du:dateUtc="2025-08-06T13:13:00Z"/>
                    <w:sz w:val="16"/>
                    <w:szCs w:val="16"/>
                  </w:rPr>
                </w:rPrChange>
              </w:rPr>
            </w:pPr>
            <w:del w:id="1797" w:author="Balasubramanian, Ruchita" w:date="2025-08-06T09:13:00Z" w16du:dateUtc="2025-08-06T13:13:00Z">
              <w:r w:rsidRPr="00F77336" w:rsidDel="00216840">
                <w:rPr>
                  <w:rFonts w:ascii="Times New Roman" w:hAnsi="Times New Roman" w:cs="Times New Roman"/>
                  <w:sz w:val="24"/>
                  <w:szCs w:val="24"/>
                  <w:rPrChange w:id="1798" w:author="Balasubramanian, Ruchita" w:date="2025-08-05T15:31:00Z" w16du:dateUtc="2025-08-05T19:31:00Z">
                    <w:rPr>
                      <w:sz w:val="16"/>
                      <w:szCs w:val="16"/>
                    </w:rPr>
                  </w:rPrChange>
                </w:rPr>
                <w:delText>Relative Excess Infections*</w:delText>
              </w:r>
            </w:del>
          </w:p>
        </w:tc>
        <w:tc>
          <w:tcPr>
            <w:tcW w:w="1035" w:type="dxa"/>
            <w:tcBorders>
              <w:top w:val="single" w:sz="8" w:space="0" w:color="auto"/>
              <w:left w:val="single" w:sz="8" w:space="0" w:color="auto"/>
              <w:bottom w:val="single" w:sz="8" w:space="0" w:color="auto"/>
              <w:right w:val="single" w:sz="8" w:space="0" w:color="auto"/>
            </w:tcBorders>
            <w:tcPrChange w:id="1799" w:author="Balasubramanian, Ruchita" w:date="2025-08-06T09:13:00Z" w16du:dateUtc="2025-08-06T13:13:00Z">
              <w:tcPr>
                <w:tcW w:w="1210" w:type="dxa"/>
                <w:tcBorders>
                  <w:top w:val="single" w:sz="8" w:space="0" w:color="auto"/>
                  <w:left w:val="single" w:sz="8" w:space="0" w:color="auto"/>
                  <w:bottom w:val="single" w:sz="8" w:space="0" w:color="auto"/>
                  <w:right w:val="single" w:sz="8" w:space="0" w:color="auto"/>
                </w:tcBorders>
              </w:tcPr>
            </w:tcPrChange>
          </w:tcPr>
          <w:p w14:paraId="22F284AE" w14:textId="28C3402F" w:rsidR="00F50E0E" w:rsidRPr="00F77336" w:rsidDel="00216840" w:rsidRDefault="00F50E0E" w:rsidP="007B5A9B">
            <w:pPr>
              <w:spacing w:line="204" w:lineRule="auto"/>
              <w:jc w:val="center"/>
              <w:rPr>
                <w:del w:id="1800" w:author="Balasubramanian, Ruchita" w:date="2025-08-06T09:13:00Z" w16du:dateUtc="2025-08-06T13:13:00Z"/>
                <w:rFonts w:ascii="Times New Roman" w:hAnsi="Times New Roman" w:cs="Times New Roman"/>
                <w:sz w:val="24"/>
                <w:szCs w:val="24"/>
                <w:rPrChange w:id="1801" w:author="Balasubramanian, Ruchita" w:date="2025-08-05T15:31:00Z" w16du:dateUtc="2025-08-05T19:31:00Z">
                  <w:rPr>
                    <w:del w:id="1802" w:author="Balasubramanian, Ruchita" w:date="2025-08-06T09:13:00Z" w16du:dateUtc="2025-08-06T13:13:00Z"/>
                    <w:sz w:val="16"/>
                    <w:szCs w:val="16"/>
                  </w:rPr>
                </w:rPrChange>
              </w:rPr>
            </w:pPr>
            <w:del w:id="1803" w:author="Balasubramanian, Ruchita" w:date="2025-08-06T09:13:00Z" w16du:dateUtc="2025-08-06T13:13:00Z">
              <w:r w:rsidRPr="00F77336" w:rsidDel="00216840">
                <w:rPr>
                  <w:rFonts w:ascii="Times New Roman" w:hAnsi="Times New Roman" w:cs="Times New Roman"/>
                  <w:sz w:val="24"/>
                  <w:szCs w:val="24"/>
                  <w:rPrChange w:id="1804" w:author="Balasubramanian, Ruchita" w:date="2025-08-05T15:31:00Z" w16du:dateUtc="2025-08-05T19:31:00Z">
                    <w:rPr>
                      <w:sz w:val="16"/>
                      <w:szCs w:val="16"/>
                    </w:rPr>
                  </w:rPrChange>
                </w:rPr>
                <w:delText>Number of Excess Infections</w:delText>
              </w:r>
            </w:del>
          </w:p>
        </w:tc>
        <w:tc>
          <w:tcPr>
            <w:tcW w:w="1138" w:type="dxa"/>
            <w:gridSpan w:val="3"/>
            <w:tcBorders>
              <w:top w:val="single" w:sz="8" w:space="0" w:color="auto"/>
              <w:left w:val="single" w:sz="8" w:space="0" w:color="auto"/>
              <w:bottom w:val="single" w:sz="8" w:space="0" w:color="auto"/>
              <w:right w:val="single" w:sz="8" w:space="0" w:color="auto"/>
            </w:tcBorders>
            <w:tcPrChange w:id="1805" w:author="Balasubramanian, Ruchita" w:date="2025-08-06T09:13:00Z" w16du:dateUtc="2025-08-06T13:13:00Z">
              <w:tcPr>
                <w:tcW w:w="994" w:type="dxa"/>
                <w:gridSpan w:val="3"/>
                <w:tcBorders>
                  <w:top w:val="single" w:sz="8" w:space="0" w:color="auto"/>
                  <w:left w:val="single" w:sz="8" w:space="0" w:color="auto"/>
                  <w:bottom w:val="single" w:sz="8" w:space="0" w:color="auto"/>
                  <w:right w:val="single" w:sz="8" w:space="0" w:color="auto"/>
                </w:tcBorders>
              </w:tcPr>
            </w:tcPrChange>
          </w:tcPr>
          <w:p w14:paraId="4CD8D3B6" w14:textId="479EF26E" w:rsidR="00F50E0E" w:rsidRPr="00F77336" w:rsidDel="00216840" w:rsidRDefault="00F50E0E" w:rsidP="007B5A9B">
            <w:pPr>
              <w:spacing w:line="204" w:lineRule="auto"/>
              <w:jc w:val="center"/>
              <w:rPr>
                <w:del w:id="1806" w:author="Balasubramanian, Ruchita" w:date="2025-08-06T09:13:00Z" w16du:dateUtc="2025-08-06T13:13:00Z"/>
                <w:rFonts w:ascii="Times New Roman" w:hAnsi="Times New Roman" w:cs="Times New Roman"/>
                <w:sz w:val="24"/>
                <w:szCs w:val="24"/>
                <w:rPrChange w:id="1807" w:author="Balasubramanian, Ruchita" w:date="2025-08-05T15:31:00Z" w16du:dateUtc="2025-08-05T19:31:00Z">
                  <w:rPr>
                    <w:del w:id="1808" w:author="Balasubramanian, Ruchita" w:date="2025-08-06T09:13:00Z" w16du:dateUtc="2025-08-06T13:13:00Z"/>
                    <w:sz w:val="16"/>
                    <w:szCs w:val="16"/>
                  </w:rPr>
                </w:rPrChange>
              </w:rPr>
            </w:pPr>
            <w:del w:id="1809" w:author="Balasubramanian, Ruchita" w:date="2025-08-06T09:13:00Z" w16du:dateUtc="2025-08-06T13:13:00Z">
              <w:r w:rsidRPr="00F77336" w:rsidDel="00216840">
                <w:rPr>
                  <w:rFonts w:ascii="Times New Roman" w:hAnsi="Times New Roman" w:cs="Times New Roman"/>
                  <w:sz w:val="24"/>
                  <w:szCs w:val="24"/>
                  <w:rPrChange w:id="1810" w:author="Balasubramanian, Ruchita" w:date="2025-08-05T15:31:00Z" w16du:dateUtc="2025-08-05T19:31:00Z">
                    <w:rPr>
                      <w:sz w:val="16"/>
                      <w:szCs w:val="16"/>
                    </w:rPr>
                  </w:rPrChange>
                </w:rPr>
                <w:delText>Relative Excess Infections*</w:delText>
              </w:r>
            </w:del>
          </w:p>
        </w:tc>
        <w:tc>
          <w:tcPr>
            <w:tcW w:w="1035" w:type="dxa"/>
            <w:tcBorders>
              <w:top w:val="single" w:sz="8" w:space="0" w:color="auto"/>
              <w:left w:val="single" w:sz="8" w:space="0" w:color="auto"/>
              <w:bottom w:val="single" w:sz="8" w:space="0" w:color="auto"/>
              <w:right w:val="single" w:sz="8" w:space="0" w:color="auto"/>
            </w:tcBorders>
            <w:tcPrChange w:id="1811" w:author="Balasubramanian, Ruchita" w:date="2025-08-06T09:13:00Z" w16du:dateUtc="2025-08-06T13:13:00Z">
              <w:tcPr>
                <w:tcW w:w="1210" w:type="dxa"/>
                <w:tcBorders>
                  <w:top w:val="single" w:sz="8" w:space="0" w:color="auto"/>
                  <w:left w:val="single" w:sz="8" w:space="0" w:color="auto"/>
                  <w:bottom w:val="single" w:sz="8" w:space="0" w:color="auto"/>
                  <w:right w:val="single" w:sz="8" w:space="0" w:color="auto"/>
                </w:tcBorders>
              </w:tcPr>
            </w:tcPrChange>
          </w:tcPr>
          <w:p w14:paraId="353ED86A" w14:textId="6FB4067D" w:rsidR="00F50E0E" w:rsidRPr="00F77336" w:rsidDel="00216840" w:rsidRDefault="00F50E0E" w:rsidP="007B5A9B">
            <w:pPr>
              <w:spacing w:line="204" w:lineRule="auto"/>
              <w:jc w:val="center"/>
              <w:rPr>
                <w:del w:id="1812" w:author="Balasubramanian, Ruchita" w:date="2025-08-06T09:13:00Z" w16du:dateUtc="2025-08-06T13:13:00Z"/>
                <w:rFonts w:ascii="Times New Roman" w:hAnsi="Times New Roman" w:cs="Times New Roman"/>
                <w:sz w:val="24"/>
                <w:szCs w:val="24"/>
                <w:rPrChange w:id="1813" w:author="Balasubramanian, Ruchita" w:date="2025-08-05T15:31:00Z" w16du:dateUtc="2025-08-05T19:31:00Z">
                  <w:rPr>
                    <w:del w:id="1814" w:author="Balasubramanian, Ruchita" w:date="2025-08-06T09:13:00Z" w16du:dateUtc="2025-08-06T13:13:00Z"/>
                    <w:sz w:val="16"/>
                    <w:szCs w:val="16"/>
                  </w:rPr>
                </w:rPrChange>
              </w:rPr>
            </w:pPr>
            <w:del w:id="1815" w:author="Balasubramanian, Ruchita" w:date="2025-08-06T09:13:00Z" w16du:dateUtc="2025-08-06T13:13:00Z">
              <w:r w:rsidRPr="00F77336" w:rsidDel="00216840">
                <w:rPr>
                  <w:rFonts w:ascii="Times New Roman" w:hAnsi="Times New Roman" w:cs="Times New Roman"/>
                  <w:sz w:val="24"/>
                  <w:szCs w:val="24"/>
                  <w:rPrChange w:id="1816" w:author="Balasubramanian, Ruchita" w:date="2025-08-05T15:31:00Z" w16du:dateUtc="2025-08-05T19:31:00Z">
                    <w:rPr>
                      <w:sz w:val="16"/>
                      <w:szCs w:val="16"/>
                    </w:rPr>
                  </w:rPrChange>
                </w:rPr>
                <w:delText>Number of Excess Infections</w:delText>
              </w:r>
            </w:del>
          </w:p>
        </w:tc>
        <w:tc>
          <w:tcPr>
            <w:tcW w:w="1138" w:type="dxa"/>
            <w:gridSpan w:val="2"/>
            <w:tcBorders>
              <w:top w:val="single" w:sz="8" w:space="0" w:color="auto"/>
              <w:left w:val="single" w:sz="8" w:space="0" w:color="auto"/>
              <w:bottom w:val="single" w:sz="8" w:space="0" w:color="auto"/>
              <w:right w:val="single" w:sz="8" w:space="0" w:color="auto"/>
            </w:tcBorders>
            <w:tcPrChange w:id="1817" w:author="Balasubramanian, Ruchita" w:date="2025-08-06T09:13:00Z" w16du:dateUtc="2025-08-06T13:13:00Z">
              <w:tcPr>
                <w:tcW w:w="994" w:type="dxa"/>
                <w:gridSpan w:val="2"/>
                <w:tcBorders>
                  <w:top w:val="single" w:sz="8" w:space="0" w:color="auto"/>
                  <w:left w:val="single" w:sz="8" w:space="0" w:color="auto"/>
                  <w:bottom w:val="single" w:sz="8" w:space="0" w:color="auto"/>
                  <w:right w:val="single" w:sz="8" w:space="0" w:color="auto"/>
                </w:tcBorders>
              </w:tcPr>
            </w:tcPrChange>
          </w:tcPr>
          <w:p w14:paraId="4701388B" w14:textId="42733AF0" w:rsidR="00F50E0E" w:rsidRPr="00F77336" w:rsidDel="00216840" w:rsidRDefault="00F50E0E" w:rsidP="007B5A9B">
            <w:pPr>
              <w:spacing w:line="204" w:lineRule="auto"/>
              <w:jc w:val="center"/>
              <w:rPr>
                <w:del w:id="1818" w:author="Balasubramanian, Ruchita" w:date="2025-08-06T09:13:00Z" w16du:dateUtc="2025-08-06T13:13:00Z"/>
                <w:rFonts w:ascii="Times New Roman" w:hAnsi="Times New Roman" w:cs="Times New Roman"/>
                <w:sz w:val="24"/>
                <w:szCs w:val="24"/>
                <w:rPrChange w:id="1819" w:author="Balasubramanian, Ruchita" w:date="2025-08-05T15:31:00Z" w16du:dateUtc="2025-08-05T19:31:00Z">
                  <w:rPr>
                    <w:del w:id="1820" w:author="Balasubramanian, Ruchita" w:date="2025-08-06T09:13:00Z" w16du:dateUtc="2025-08-06T13:13:00Z"/>
                    <w:sz w:val="16"/>
                    <w:szCs w:val="16"/>
                  </w:rPr>
                </w:rPrChange>
              </w:rPr>
            </w:pPr>
            <w:del w:id="1821" w:author="Balasubramanian, Ruchita" w:date="2025-08-06T09:13:00Z" w16du:dateUtc="2025-08-06T13:13:00Z">
              <w:r w:rsidRPr="00F77336" w:rsidDel="00216840">
                <w:rPr>
                  <w:rFonts w:ascii="Times New Roman" w:hAnsi="Times New Roman" w:cs="Times New Roman"/>
                  <w:sz w:val="24"/>
                  <w:szCs w:val="24"/>
                  <w:rPrChange w:id="1822" w:author="Balasubramanian, Ruchita" w:date="2025-08-05T15:31:00Z" w16du:dateUtc="2025-08-05T19:31:00Z">
                    <w:rPr>
                      <w:sz w:val="16"/>
                      <w:szCs w:val="16"/>
                    </w:rPr>
                  </w:rPrChange>
                </w:rPr>
                <w:delText>Relative Excess Infections*</w:delText>
              </w:r>
            </w:del>
          </w:p>
        </w:tc>
      </w:tr>
      <w:tr w:rsidR="00F50E0E" w:rsidRPr="00F77336" w:rsidDel="00216840" w14:paraId="6B3206E3" w14:textId="0BFFF8CE" w:rsidTr="00216840">
        <w:tblPrEx>
          <w:tblW w:w="9246" w:type="dxa"/>
          <w:jc w:val="center"/>
          <w:tblCellMar>
            <w:left w:w="29" w:type="dxa"/>
            <w:right w:w="29" w:type="dxa"/>
          </w:tblCellMar>
          <w:tblPrExChange w:id="1823" w:author="Balasubramanian, Ruchita" w:date="2025-08-06T09:13:00Z" w16du:dateUtc="2025-08-06T13:13:00Z">
            <w:tblPrEx>
              <w:tblW w:w="9246" w:type="dxa"/>
              <w:jc w:val="center"/>
              <w:tblCellMar>
                <w:left w:w="29" w:type="dxa"/>
                <w:right w:w="29" w:type="dxa"/>
              </w:tblCellMar>
            </w:tblPrEx>
          </w:tblPrExChange>
        </w:tblPrEx>
        <w:trPr>
          <w:trHeight w:val="144"/>
          <w:jc w:val="center"/>
          <w:del w:id="1824" w:author="Balasubramanian, Ruchita" w:date="2025-08-06T09:13:00Z" w16du:dateUtc="2025-08-06T13:13:00Z"/>
          <w:trPrChange w:id="1825" w:author="Balasubramanian, Ruchita" w:date="2025-08-06T09:13:00Z" w16du:dateUtc="2025-08-06T13:13:00Z">
            <w:trPr>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1826" w:author="Balasubramanian, Ruchita" w:date="2025-08-06T09:13:00Z" w16du:dateUtc="2025-08-06T13:13:00Z">
              <w:tcPr>
                <w:tcW w:w="1123" w:type="dxa"/>
                <w:gridSpan w:val="2"/>
                <w:vMerge w:val="restart"/>
                <w:tcBorders>
                  <w:top w:val="single" w:sz="8" w:space="0" w:color="auto"/>
                  <w:left w:val="single" w:sz="8" w:space="0" w:color="auto"/>
                  <w:bottom w:val="single" w:sz="4" w:space="0" w:color="auto"/>
                  <w:right w:val="single" w:sz="8" w:space="0" w:color="auto"/>
                </w:tcBorders>
                <w:vAlign w:val="center"/>
              </w:tcPr>
            </w:tcPrChange>
          </w:tcPr>
          <w:p w14:paraId="643A85A1" w14:textId="4B090532" w:rsidR="00F50E0E" w:rsidRPr="00F77336" w:rsidDel="00216840" w:rsidRDefault="00F50E0E" w:rsidP="007B5A9B">
            <w:pPr>
              <w:spacing w:line="204" w:lineRule="auto"/>
              <w:jc w:val="center"/>
              <w:rPr>
                <w:del w:id="1827" w:author="Balasubramanian, Ruchita" w:date="2025-08-06T09:13:00Z" w16du:dateUtc="2025-08-06T13:13:00Z"/>
                <w:rFonts w:ascii="Times New Roman" w:eastAsia="Times New Roman" w:hAnsi="Times New Roman" w:cs="Times New Roman"/>
                <w:b/>
                <w:bCs/>
                <w:sz w:val="24"/>
                <w:szCs w:val="24"/>
                <w:lang w:val="en-US"/>
                <w:rPrChange w:id="1828" w:author="Balasubramanian, Ruchita" w:date="2025-08-05T15:31:00Z" w16du:dateUtc="2025-08-05T19:31:00Z">
                  <w:rPr>
                    <w:del w:id="1829" w:author="Balasubramanian, Ruchita" w:date="2025-08-06T09:13:00Z" w16du:dateUtc="2025-08-06T13:13:00Z"/>
                    <w:rFonts w:eastAsia="Times New Roman"/>
                    <w:b/>
                    <w:bCs/>
                    <w:sz w:val="16"/>
                    <w:szCs w:val="16"/>
                    <w:lang w:val="en-US"/>
                  </w:rPr>
                </w:rPrChange>
              </w:rPr>
            </w:pPr>
            <w:del w:id="1830" w:author="Balasubramanian, Ruchita" w:date="2025-08-06T09:13:00Z" w16du:dateUtc="2025-08-06T13:13:00Z">
              <w:r w:rsidRPr="00F77336" w:rsidDel="00216840">
                <w:rPr>
                  <w:rFonts w:ascii="Times New Roman" w:eastAsia="Times New Roman" w:hAnsi="Times New Roman" w:cs="Times New Roman"/>
                  <w:b/>
                  <w:bCs/>
                  <w:sz w:val="24"/>
                  <w:szCs w:val="24"/>
                  <w:lang w:val="en-US"/>
                  <w:rPrChange w:id="1831" w:author="Balasubramanian, Ruchita" w:date="2025-08-05T15:31:00Z" w16du:dateUtc="2025-08-05T19:31:00Z">
                    <w:rPr>
                      <w:rFonts w:eastAsia="Times New Roman"/>
                      <w:b/>
                      <w:bCs/>
                      <w:sz w:val="16"/>
                      <w:szCs w:val="16"/>
                      <w:lang w:val="en-US"/>
                    </w:rPr>
                  </w:rPrChange>
                </w:rPr>
                <w:delText>Louisiana</w:delText>
              </w:r>
            </w:del>
          </w:p>
        </w:tc>
        <w:tc>
          <w:tcPr>
            <w:tcW w:w="1427" w:type="dxa"/>
            <w:gridSpan w:val="2"/>
            <w:tcBorders>
              <w:top w:val="single" w:sz="8" w:space="0" w:color="auto"/>
              <w:left w:val="nil"/>
              <w:bottom w:val="nil"/>
              <w:right w:val="single" w:sz="4" w:space="0" w:color="auto"/>
            </w:tcBorders>
            <w:shd w:val="clear" w:color="FFFFFF" w:fill="FFFFFF"/>
            <w:tcPrChange w:id="1832" w:author="Balasubramanian, Ruchita" w:date="2025-08-06T09:13:00Z" w16du:dateUtc="2025-08-06T13:13:00Z">
              <w:tcPr>
                <w:tcW w:w="1511" w:type="dxa"/>
                <w:gridSpan w:val="2"/>
                <w:tcBorders>
                  <w:top w:val="single" w:sz="8" w:space="0" w:color="auto"/>
                  <w:left w:val="nil"/>
                  <w:bottom w:val="nil"/>
                  <w:right w:val="single" w:sz="4" w:space="0" w:color="auto"/>
                </w:tcBorders>
                <w:shd w:val="clear" w:color="FFFFFF" w:fill="FFFFFF"/>
              </w:tcPr>
            </w:tcPrChange>
          </w:tcPr>
          <w:p w14:paraId="342554B2" w14:textId="42BA2EE2" w:rsidR="00F50E0E" w:rsidRPr="00F77336" w:rsidDel="00216840" w:rsidRDefault="00F50E0E" w:rsidP="007B5A9B">
            <w:pPr>
              <w:spacing w:line="204" w:lineRule="auto"/>
              <w:jc w:val="center"/>
              <w:rPr>
                <w:del w:id="1833" w:author="Balasubramanian, Ruchita" w:date="2025-08-06T09:13:00Z" w16du:dateUtc="2025-08-06T13:13:00Z"/>
                <w:rFonts w:ascii="Times New Roman" w:hAnsi="Times New Roman" w:cs="Times New Roman"/>
                <w:sz w:val="24"/>
                <w:szCs w:val="24"/>
                <w:rPrChange w:id="1834" w:author="Balasubramanian, Ruchita" w:date="2025-08-05T15:31:00Z" w16du:dateUtc="2025-08-05T19:31:00Z">
                  <w:rPr>
                    <w:del w:id="1835" w:author="Balasubramanian, Ruchita" w:date="2025-08-06T09:13:00Z" w16du:dateUtc="2025-08-06T13:13:00Z"/>
                    <w:sz w:val="16"/>
                    <w:szCs w:val="16"/>
                  </w:rPr>
                </w:rPrChange>
              </w:rPr>
            </w:pPr>
            <w:del w:id="1836" w:author="Balasubramanian, Ruchita" w:date="2025-08-06T09:13:00Z" w16du:dateUtc="2025-08-06T13:13:00Z">
              <w:r w:rsidRPr="00F77336" w:rsidDel="00216840">
                <w:rPr>
                  <w:rFonts w:ascii="Times New Roman" w:hAnsi="Times New Roman" w:cs="Times New Roman"/>
                  <w:sz w:val="24"/>
                  <w:szCs w:val="24"/>
                  <w:rPrChange w:id="1837" w:author="Balasubramanian, Ruchita" w:date="2025-08-05T15:31:00Z" w16du:dateUtc="2025-08-05T19:31:00Z">
                    <w:rPr>
                      <w:sz w:val="16"/>
                      <w:szCs w:val="16"/>
                    </w:rPr>
                  </w:rPrChange>
                </w:rPr>
                <w:delText>4,639</w:delText>
              </w:r>
            </w:del>
          </w:p>
        </w:tc>
        <w:tc>
          <w:tcPr>
            <w:tcW w:w="1035" w:type="dxa"/>
            <w:tcBorders>
              <w:top w:val="nil"/>
              <w:left w:val="nil"/>
              <w:bottom w:val="nil"/>
              <w:right w:val="single" w:sz="4" w:space="0" w:color="auto"/>
            </w:tcBorders>
            <w:shd w:val="clear" w:color="FF0100" w:fill="FF0100"/>
            <w:vAlign w:val="bottom"/>
            <w:tcPrChange w:id="1838" w:author="Balasubramanian, Ruchita" w:date="2025-08-06T09:13:00Z" w16du:dateUtc="2025-08-06T13:13:00Z">
              <w:tcPr>
                <w:tcW w:w="1210" w:type="dxa"/>
                <w:tcBorders>
                  <w:top w:val="nil"/>
                  <w:left w:val="nil"/>
                  <w:bottom w:val="nil"/>
                  <w:right w:val="single" w:sz="4" w:space="0" w:color="auto"/>
                </w:tcBorders>
                <w:shd w:val="clear" w:color="FF0100" w:fill="FF0100"/>
                <w:vAlign w:val="bottom"/>
              </w:tcPr>
            </w:tcPrChange>
          </w:tcPr>
          <w:p w14:paraId="172EF706" w14:textId="136394A4" w:rsidR="00F50E0E" w:rsidRPr="00F77336" w:rsidDel="00216840" w:rsidRDefault="00F50E0E" w:rsidP="007B5A9B">
            <w:pPr>
              <w:spacing w:line="204" w:lineRule="auto"/>
              <w:jc w:val="center"/>
              <w:rPr>
                <w:del w:id="1839" w:author="Balasubramanian, Ruchita" w:date="2025-08-06T09:13:00Z" w16du:dateUtc="2025-08-06T13:13:00Z"/>
                <w:rFonts w:ascii="Times New Roman" w:hAnsi="Times New Roman" w:cs="Times New Roman"/>
                <w:sz w:val="24"/>
                <w:szCs w:val="24"/>
                <w:rPrChange w:id="1840" w:author="Balasubramanian, Ruchita" w:date="2025-08-05T15:31:00Z" w16du:dateUtc="2025-08-05T19:31:00Z">
                  <w:rPr>
                    <w:del w:id="1841" w:author="Balasubramanian, Ruchita" w:date="2025-08-06T09:13:00Z" w16du:dateUtc="2025-08-06T13:13:00Z"/>
                    <w:sz w:val="14"/>
                    <w:szCs w:val="14"/>
                  </w:rPr>
                </w:rPrChange>
              </w:rPr>
            </w:pPr>
            <w:del w:id="184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843" w:author="Balasubramanian, Ruchita" w:date="2025-08-05T15:31:00Z" w16du:dateUtc="2025-08-05T19:31:00Z">
                    <w:rPr>
                      <w:rFonts w:eastAsia="Times New Roman"/>
                      <w:color w:val="000000"/>
                      <w:sz w:val="16"/>
                      <w:szCs w:val="16"/>
                      <w:lang w:val="en-US"/>
                    </w:rPr>
                  </w:rPrChange>
                </w:rPr>
                <w:delText>1,388</w:delText>
              </w:r>
            </w:del>
          </w:p>
        </w:tc>
        <w:tc>
          <w:tcPr>
            <w:tcW w:w="1138" w:type="dxa"/>
            <w:gridSpan w:val="3"/>
            <w:tcBorders>
              <w:top w:val="single" w:sz="8" w:space="0" w:color="auto"/>
              <w:left w:val="single" w:sz="4" w:space="0" w:color="auto"/>
              <w:bottom w:val="nil"/>
              <w:right w:val="single" w:sz="4" w:space="0" w:color="auto"/>
            </w:tcBorders>
            <w:shd w:val="clear" w:color="FF0100" w:fill="FF0100"/>
            <w:vAlign w:val="bottom"/>
            <w:tcPrChange w:id="1844" w:author="Balasubramanian, Ruchita" w:date="2025-08-06T09:13:00Z" w16du:dateUtc="2025-08-06T13:13:00Z">
              <w:tcPr>
                <w:tcW w:w="994" w:type="dxa"/>
                <w:gridSpan w:val="3"/>
                <w:tcBorders>
                  <w:top w:val="single" w:sz="8" w:space="0" w:color="auto"/>
                  <w:left w:val="single" w:sz="4" w:space="0" w:color="auto"/>
                  <w:bottom w:val="nil"/>
                  <w:right w:val="single" w:sz="4" w:space="0" w:color="auto"/>
                </w:tcBorders>
                <w:shd w:val="clear" w:color="FF0100" w:fill="FF0100"/>
                <w:vAlign w:val="bottom"/>
              </w:tcPr>
            </w:tcPrChange>
          </w:tcPr>
          <w:p w14:paraId="7FC76A28" w14:textId="2B5195D8" w:rsidR="00F50E0E" w:rsidRPr="00F77336" w:rsidDel="00216840" w:rsidRDefault="00F50E0E" w:rsidP="007B5A9B">
            <w:pPr>
              <w:spacing w:line="204" w:lineRule="auto"/>
              <w:jc w:val="center"/>
              <w:rPr>
                <w:del w:id="1845" w:author="Balasubramanian, Ruchita" w:date="2025-08-06T09:13:00Z" w16du:dateUtc="2025-08-06T13:13:00Z"/>
                <w:rFonts w:ascii="Times New Roman" w:hAnsi="Times New Roman" w:cs="Times New Roman"/>
                <w:sz w:val="24"/>
                <w:szCs w:val="24"/>
                <w:rPrChange w:id="1846" w:author="Balasubramanian, Ruchita" w:date="2025-08-05T15:31:00Z" w16du:dateUtc="2025-08-05T19:31:00Z">
                  <w:rPr>
                    <w:del w:id="1847" w:author="Balasubramanian, Ruchita" w:date="2025-08-06T09:13:00Z" w16du:dateUtc="2025-08-06T13:13:00Z"/>
                    <w:sz w:val="14"/>
                    <w:szCs w:val="14"/>
                  </w:rPr>
                </w:rPrChange>
              </w:rPr>
            </w:pPr>
            <w:del w:id="184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849" w:author="Balasubramanian, Ruchita" w:date="2025-08-05T15:31:00Z" w16du:dateUtc="2025-08-05T19:31:00Z">
                    <w:rPr>
                      <w:rFonts w:eastAsia="Times New Roman"/>
                      <w:color w:val="000000"/>
                      <w:sz w:val="16"/>
                      <w:szCs w:val="16"/>
                      <w:lang w:val="en-US"/>
                    </w:rPr>
                  </w:rPrChange>
                </w:rPr>
                <w:delText>29.8%</w:delText>
              </w:r>
            </w:del>
          </w:p>
        </w:tc>
        <w:tc>
          <w:tcPr>
            <w:tcW w:w="1035" w:type="dxa"/>
            <w:tcBorders>
              <w:top w:val="nil"/>
              <w:left w:val="single" w:sz="4" w:space="0" w:color="auto"/>
              <w:bottom w:val="nil"/>
              <w:right w:val="single" w:sz="4" w:space="0" w:color="auto"/>
            </w:tcBorders>
            <w:shd w:val="clear" w:color="FF3900" w:fill="FF3900"/>
            <w:vAlign w:val="bottom"/>
            <w:tcPrChange w:id="1850" w:author="Balasubramanian, Ruchita" w:date="2025-08-06T09:13:00Z" w16du:dateUtc="2025-08-06T13:13:00Z">
              <w:tcPr>
                <w:tcW w:w="1210" w:type="dxa"/>
                <w:tcBorders>
                  <w:top w:val="nil"/>
                  <w:left w:val="single" w:sz="4" w:space="0" w:color="auto"/>
                  <w:bottom w:val="nil"/>
                  <w:right w:val="single" w:sz="4" w:space="0" w:color="auto"/>
                </w:tcBorders>
                <w:shd w:val="clear" w:color="FF3900" w:fill="FF3900"/>
                <w:vAlign w:val="bottom"/>
              </w:tcPr>
            </w:tcPrChange>
          </w:tcPr>
          <w:p w14:paraId="20407D97" w14:textId="16B4A21A" w:rsidR="00F50E0E" w:rsidRPr="00F77336" w:rsidDel="00216840" w:rsidRDefault="00F50E0E" w:rsidP="007B5A9B">
            <w:pPr>
              <w:spacing w:line="204" w:lineRule="auto"/>
              <w:jc w:val="center"/>
              <w:rPr>
                <w:del w:id="1851" w:author="Balasubramanian, Ruchita" w:date="2025-08-06T09:13:00Z" w16du:dateUtc="2025-08-06T13:13:00Z"/>
                <w:rFonts w:ascii="Times New Roman" w:hAnsi="Times New Roman" w:cs="Times New Roman"/>
                <w:sz w:val="24"/>
                <w:szCs w:val="24"/>
                <w:rPrChange w:id="1852" w:author="Balasubramanian, Ruchita" w:date="2025-08-05T15:31:00Z" w16du:dateUtc="2025-08-05T19:31:00Z">
                  <w:rPr>
                    <w:del w:id="1853" w:author="Balasubramanian, Ruchita" w:date="2025-08-06T09:13:00Z" w16du:dateUtc="2025-08-06T13:13:00Z"/>
                    <w:sz w:val="14"/>
                    <w:szCs w:val="14"/>
                  </w:rPr>
                </w:rPrChange>
              </w:rPr>
            </w:pPr>
            <w:del w:id="185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855" w:author="Balasubramanian, Ruchita" w:date="2025-08-05T15:31:00Z" w16du:dateUtc="2025-08-05T19:31:00Z">
                    <w:rPr>
                      <w:rFonts w:eastAsia="Times New Roman"/>
                      <w:color w:val="000000"/>
                      <w:sz w:val="16"/>
                      <w:szCs w:val="16"/>
                      <w:lang w:val="en-US"/>
                    </w:rPr>
                  </w:rPrChange>
                </w:rPr>
                <w:delText>1,082</w:delText>
              </w:r>
            </w:del>
          </w:p>
        </w:tc>
        <w:tc>
          <w:tcPr>
            <w:tcW w:w="1138" w:type="dxa"/>
            <w:gridSpan w:val="3"/>
            <w:tcBorders>
              <w:top w:val="single" w:sz="8" w:space="0" w:color="auto"/>
              <w:left w:val="single" w:sz="4" w:space="0" w:color="auto"/>
              <w:bottom w:val="nil"/>
              <w:right w:val="single" w:sz="4" w:space="0" w:color="auto"/>
            </w:tcBorders>
            <w:shd w:val="clear" w:color="FF3900" w:fill="FF3900"/>
            <w:vAlign w:val="bottom"/>
            <w:tcPrChange w:id="1856" w:author="Balasubramanian, Ruchita" w:date="2025-08-06T09:13:00Z" w16du:dateUtc="2025-08-06T13:13:00Z">
              <w:tcPr>
                <w:tcW w:w="994" w:type="dxa"/>
                <w:gridSpan w:val="3"/>
                <w:tcBorders>
                  <w:top w:val="single" w:sz="8" w:space="0" w:color="auto"/>
                  <w:left w:val="single" w:sz="4" w:space="0" w:color="auto"/>
                  <w:bottom w:val="nil"/>
                  <w:right w:val="single" w:sz="4" w:space="0" w:color="auto"/>
                </w:tcBorders>
                <w:shd w:val="clear" w:color="FF3900" w:fill="FF3900"/>
                <w:vAlign w:val="bottom"/>
              </w:tcPr>
            </w:tcPrChange>
          </w:tcPr>
          <w:p w14:paraId="651EC379" w14:textId="770EB88E" w:rsidR="00F50E0E" w:rsidRPr="00F77336" w:rsidDel="00216840" w:rsidRDefault="00F50E0E" w:rsidP="007B5A9B">
            <w:pPr>
              <w:spacing w:line="204" w:lineRule="auto"/>
              <w:jc w:val="center"/>
              <w:rPr>
                <w:del w:id="1857" w:author="Balasubramanian, Ruchita" w:date="2025-08-06T09:13:00Z" w16du:dateUtc="2025-08-06T13:13:00Z"/>
                <w:rFonts w:ascii="Times New Roman" w:hAnsi="Times New Roman" w:cs="Times New Roman"/>
                <w:sz w:val="24"/>
                <w:szCs w:val="24"/>
                <w:rPrChange w:id="1858" w:author="Balasubramanian, Ruchita" w:date="2025-08-05T15:31:00Z" w16du:dateUtc="2025-08-05T19:31:00Z">
                  <w:rPr>
                    <w:del w:id="1859" w:author="Balasubramanian, Ruchita" w:date="2025-08-06T09:13:00Z" w16du:dateUtc="2025-08-06T13:13:00Z"/>
                    <w:sz w:val="14"/>
                    <w:szCs w:val="14"/>
                  </w:rPr>
                </w:rPrChange>
              </w:rPr>
            </w:pPr>
            <w:del w:id="186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861" w:author="Balasubramanian, Ruchita" w:date="2025-08-05T15:31:00Z" w16du:dateUtc="2025-08-05T19:31:00Z">
                    <w:rPr>
                      <w:rFonts w:eastAsia="Times New Roman"/>
                      <w:color w:val="000000"/>
                      <w:sz w:val="16"/>
                      <w:szCs w:val="16"/>
                      <w:lang w:val="en-US"/>
                    </w:rPr>
                  </w:rPrChange>
                </w:rPr>
                <w:delText>23.3%</w:delText>
              </w:r>
            </w:del>
          </w:p>
        </w:tc>
        <w:tc>
          <w:tcPr>
            <w:tcW w:w="1035" w:type="dxa"/>
            <w:tcBorders>
              <w:top w:val="nil"/>
              <w:left w:val="single" w:sz="4" w:space="0" w:color="auto"/>
              <w:bottom w:val="nil"/>
              <w:right w:val="single" w:sz="4" w:space="0" w:color="auto"/>
            </w:tcBorders>
            <w:shd w:val="clear" w:color="FFB000" w:fill="FFB000"/>
            <w:vAlign w:val="bottom"/>
            <w:tcPrChange w:id="1862" w:author="Balasubramanian, Ruchita" w:date="2025-08-06T09:13:00Z" w16du:dateUtc="2025-08-06T13:13:00Z">
              <w:tcPr>
                <w:tcW w:w="1210" w:type="dxa"/>
                <w:tcBorders>
                  <w:top w:val="nil"/>
                  <w:left w:val="single" w:sz="4" w:space="0" w:color="auto"/>
                  <w:bottom w:val="nil"/>
                  <w:right w:val="single" w:sz="4" w:space="0" w:color="auto"/>
                </w:tcBorders>
                <w:shd w:val="clear" w:color="FFB000" w:fill="FFB000"/>
                <w:vAlign w:val="bottom"/>
              </w:tcPr>
            </w:tcPrChange>
          </w:tcPr>
          <w:p w14:paraId="683DECF2" w14:textId="2BDA6DCA" w:rsidR="00F50E0E" w:rsidRPr="00F77336" w:rsidDel="00216840" w:rsidRDefault="00F50E0E" w:rsidP="007B5A9B">
            <w:pPr>
              <w:spacing w:line="204" w:lineRule="auto"/>
              <w:jc w:val="center"/>
              <w:rPr>
                <w:del w:id="1863" w:author="Balasubramanian, Ruchita" w:date="2025-08-06T09:13:00Z" w16du:dateUtc="2025-08-06T13:13:00Z"/>
                <w:rFonts w:ascii="Times New Roman" w:hAnsi="Times New Roman" w:cs="Times New Roman"/>
                <w:sz w:val="24"/>
                <w:szCs w:val="24"/>
                <w:rPrChange w:id="1864" w:author="Balasubramanian, Ruchita" w:date="2025-08-05T15:31:00Z" w16du:dateUtc="2025-08-05T19:31:00Z">
                  <w:rPr>
                    <w:del w:id="1865" w:author="Balasubramanian, Ruchita" w:date="2025-08-06T09:13:00Z" w16du:dateUtc="2025-08-06T13:13:00Z"/>
                    <w:sz w:val="14"/>
                    <w:szCs w:val="14"/>
                  </w:rPr>
                </w:rPrChange>
              </w:rPr>
            </w:pPr>
            <w:del w:id="186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867" w:author="Balasubramanian, Ruchita" w:date="2025-08-05T15:31:00Z" w16du:dateUtc="2025-08-05T19:31:00Z">
                    <w:rPr>
                      <w:rFonts w:eastAsia="Times New Roman"/>
                      <w:color w:val="000000"/>
                      <w:sz w:val="16"/>
                      <w:szCs w:val="16"/>
                      <w:lang w:val="en-US"/>
                    </w:rPr>
                  </w:rPrChange>
                </w:rPr>
                <w:delText>432</w:delText>
              </w:r>
            </w:del>
          </w:p>
        </w:tc>
        <w:tc>
          <w:tcPr>
            <w:tcW w:w="1138" w:type="dxa"/>
            <w:gridSpan w:val="2"/>
            <w:tcBorders>
              <w:top w:val="single" w:sz="8" w:space="0" w:color="auto"/>
              <w:left w:val="single" w:sz="4" w:space="0" w:color="auto"/>
              <w:bottom w:val="nil"/>
              <w:right w:val="single" w:sz="4" w:space="0" w:color="auto"/>
            </w:tcBorders>
            <w:shd w:val="clear" w:color="FFB000" w:fill="FFB000"/>
            <w:vAlign w:val="bottom"/>
            <w:tcPrChange w:id="1868" w:author="Balasubramanian, Ruchita" w:date="2025-08-06T09:13:00Z" w16du:dateUtc="2025-08-06T13:13:00Z">
              <w:tcPr>
                <w:tcW w:w="994" w:type="dxa"/>
                <w:gridSpan w:val="2"/>
                <w:tcBorders>
                  <w:top w:val="single" w:sz="8" w:space="0" w:color="auto"/>
                  <w:left w:val="single" w:sz="4" w:space="0" w:color="auto"/>
                  <w:bottom w:val="nil"/>
                  <w:right w:val="single" w:sz="4" w:space="0" w:color="auto"/>
                </w:tcBorders>
                <w:shd w:val="clear" w:color="FFB000" w:fill="FFB000"/>
                <w:vAlign w:val="bottom"/>
              </w:tcPr>
            </w:tcPrChange>
          </w:tcPr>
          <w:p w14:paraId="2AB7E0A6" w14:textId="616F759D" w:rsidR="00F50E0E" w:rsidRPr="00F77336" w:rsidDel="00216840" w:rsidRDefault="00F50E0E" w:rsidP="007B5A9B">
            <w:pPr>
              <w:spacing w:line="204" w:lineRule="auto"/>
              <w:jc w:val="center"/>
              <w:rPr>
                <w:del w:id="1869" w:author="Balasubramanian, Ruchita" w:date="2025-08-06T09:13:00Z" w16du:dateUtc="2025-08-06T13:13:00Z"/>
                <w:rFonts w:ascii="Times New Roman" w:hAnsi="Times New Roman" w:cs="Times New Roman"/>
                <w:sz w:val="24"/>
                <w:szCs w:val="24"/>
                <w:rPrChange w:id="1870" w:author="Balasubramanian, Ruchita" w:date="2025-08-05T15:31:00Z" w16du:dateUtc="2025-08-05T19:31:00Z">
                  <w:rPr>
                    <w:del w:id="1871" w:author="Balasubramanian, Ruchita" w:date="2025-08-06T09:13:00Z" w16du:dateUtc="2025-08-06T13:13:00Z"/>
                    <w:sz w:val="14"/>
                    <w:szCs w:val="14"/>
                  </w:rPr>
                </w:rPrChange>
              </w:rPr>
            </w:pPr>
            <w:del w:id="187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873" w:author="Balasubramanian, Ruchita" w:date="2025-08-05T15:31:00Z" w16du:dateUtc="2025-08-05T19:31:00Z">
                    <w:rPr>
                      <w:rFonts w:eastAsia="Times New Roman"/>
                      <w:color w:val="000000"/>
                      <w:sz w:val="16"/>
                      <w:szCs w:val="16"/>
                      <w:lang w:val="en-US"/>
                    </w:rPr>
                  </w:rPrChange>
                </w:rPr>
                <w:delText>9.3%</w:delText>
              </w:r>
            </w:del>
          </w:p>
        </w:tc>
      </w:tr>
      <w:tr w:rsidR="00F50E0E" w:rsidRPr="00F77336" w:rsidDel="00216840" w14:paraId="03EE37A5" w14:textId="09155728" w:rsidTr="00216840">
        <w:tblPrEx>
          <w:tblW w:w="9246" w:type="dxa"/>
          <w:jc w:val="center"/>
          <w:tblCellMar>
            <w:left w:w="29" w:type="dxa"/>
            <w:right w:w="29" w:type="dxa"/>
          </w:tblCellMar>
          <w:tblPrExChange w:id="1874" w:author="Balasubramanian, Ruchita" w:date="2025-08-06T09:13:00Z" w16du:dateUtc="2025-08-06T13:13:00Z">
            <w:tblPrEx>
              <w:tblW w:w="9246" w:type="dxa"/>
              <w:jc w:val="center"/>
              <w:tblCellMar>
                <w:left w:w="29" w:type="dxa"/>
                <w:right w:w="29" w:type="dxa"/>
              </w:tblCellMar>
            </w:tblPrEx>
          </w:tblPrExChange>
        </w:tblPrEx>
        <w:trPr>
          <w:trHeight w:val="144"/>
          <w:jc w:val="center"/>
          <w:del w:id="1875" w:author="Balasubramanian, Ruchita" w:date="2025-08-06T09:13:00Z" w16du:dateUtc="2025-08-06T13:13:00Z"/>
          <w:trPrChange w:id="1876" w:author="Balasubramanian, Ruchita" w:date="2025-08-06T09:13:00Z" w16du:dateUtc="2025-08-06T13:13:00Z">
            <w:trPr>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1877" w:author="Balasubramanian, Ruchita" w:date="2025-08-06T09:13:00Z" w16du:dateUtc="2025-08-06T13:13:00Z">
              <w:tcPr>
                <w:tcW w:w="1123" w:type="dxa"/>
                <w:gridSpan w:val="2"/>
                <w:vMerge/>
                <w:tcBorders>
                  <w:left w:val="single" w:sz="8" w:space="0" w:color="auto"/>
                  <w:bottom w:val="single" w:sz="8" w:space="0" w:color="auto"/>
                  <w:right w:val="single" w:sz="8" w:space="0" w:color="auto"/>
                </w:tcBorders>
                <w:vAlign w:val="center"/>
              </w:tcPr>
            </w:tcPrChange>
          </w:tcPr>
          <w:p w14:paraId="793F1059" w14:textId="75F8B878" w:rsidR="00F50E0E" w:rsidRPr="00F77336" w:rsidDel="00216840" w:rsidRDefault="00F50E0E" w:rsidP="007B5A9B">
            <w:pPr>
              <w:spacing w:line="204" w:lineRule="auto"/>
              <w:jc w:val="center"/>
              <w:rPr>
                <w:del w:id="1878" w:author="Balasubramanian, Ruchita" w:date="2025-08-06T09:13:00Z" w16du:dateUtc="2025-08-06T13:13:00Z"/>
                <w:rFonts w:ascii="Times New Roman" w:hAnsi="Times New Roman" w:cs="Times New Roman"/>
                <w:sz w:val="24"/>
                <w:szCs w:val="24"/>
                <w:rPrChange w:id="1879" w:author="Balasubramanian, Ruchita" w:date="2025-08-05T15:31:00Z" w16du:dateUtc="2025-08-05T19:31:00Z">
                  <w:rPr>
                    <w:del w:id="1880" w:author="Balasubramanian, Ruchita" w:date="2025-08-06T09:13:00Z" w16du:dateUtc="2025-08-06T13:13:00Z"/>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1881" w:author="Balasubramanian, Ruchita" w:date="2025-08-06T09:13:00Z" w16du:dateUtc="2025-08-06T13:13:00Z">
              <w:tcPr>
                <w:tcW w:w="1511" w:type="dxa"/>
                <w:gridSpan w:val="2"/>
                <w:tcBorders>
                  <w:top w:val="nil"/>
                  <w:left w:val="nil"/>
                  <w:bottom w:val="single" w:sz="4" w:space="0" w:color="auto"/>
                  <w:right w:val="single" w:sz="4" w:space="0" w:color="auto"/>
                </w:tcBorders>
                <w:shd w:val="clear" w:color="FFFFFF" w:fill="FFFFFF"/>
              </w:tcPr>
            </w:tcPrChange>
          </w:tcPr>
          <w:p w14:paraId="0363171A" w14:textId="177B8319" w:rsidR="00F50E0E" w:rsidRPr="00F77336" w:rsidDel="00216840" w:rsidRDefault="00F50E0E" w:rsidP="007B5A9B">
            <w:pPr>
              <w:spacing w:line="204" w:lineRule="auto"/>
              <w:jc w:val="center"/>
              <w:rPr>
                <w:del w:id="1882" w:author="Balasubramanian, Ruchita" w:date="2025-08-06T09:13:00Z" w16du:dateUtc="2025-08-06T13:13:00Z"/>
                <w:rFonts w:ascii="Times New Roman" w:hAnsi="Times New Roman" w:cs="Times New Roman"/>
                <w:sz w:val="24"/>
                <w:szCs w:val="24"/>
                <w:rPrChange w:id="1883" w:author="Balasubramanian, Ruchita" w:date="2025-08-05T15:31:00Z" w16du:dateUtc="2025-08-05T19:31:00Z">
                  <w:rPr>
                    <w:del w:id="1884" w:author="Balasubramanian, Ruchita" w:date="2025-08-06T09:13:00Z" w16du:dateUtc="2025-08-06T13:13:00Z"/>
                    <w:sz w:val="16"/>
                    <w:szCs w:val="16"/>
                  </w:rPr>
                </w:rPrChange>
              </w:rPr>
            </w:pPr>
            <w:del w:id="1885" w:author="Balasubramanian, Ruchita" w:date="2025-08-06T09:13:00Z" w16du:dateUtc="2025-08-06T13:13:00Z">
              <w:r w:rsidRPr="00F77336" w:rsidDel="00216840">
                <w:rPr>
                  <w:rFonts w:ascii="Times New Roman" w:hAnsi="Times New Roman" w:cs="Times New Roman"/>
                  <w:sz w:val="24"/>
                  <w:szCs w:val="24"/>
                  <w:rPrChange w:id="1886" w:author="Balasubramanian, Ruchita" w:date="2025-08-05T15:31:00Z" w16du:dateUtc="2025-08-05T19:31:00Z">
                    <w:rPr>
                      <w:sz w:val="16"/>
                      <w:szCs w:val="16"/>
                    </w:rPr>
                  </w:rPrChange>
                </w:rPr>
                <w:delText>(3,896 - 5,397)</w:delText>
              </w:r>
            </w:del>
          </w:p>
        </w:tc>
        <w:tc>
          <w:tcPr>
            <w:tcW w:w="1035" w:type="dxa"/>
            <w:tcBorders>
              <w:top w:val="nil"/>
              <w:left w:val="nil"/>
              <w:bottom w:val="single" w:sz="4" w:space="0" w:color="auto"/>
              <w:right w:val="single" w:sz="4" w:space="0" w:color="auto"/>
            </w:tcBorders>
            <w:shd w:val="clear" w:color="FF0100" w:fill="FF0100"/>
            <w:vAlign w:val="bottom"/>
            <w:tcPrChange w:id="1887" w:author="Balasubramanian, Ruchita" w:date="2025-08-06T09:13:00Z" w16du:dateUtc="2025-08-06T13:13:00Z">
              <w:tcPr>
                <w:tcW w:w="1210" w:type="dxa"/>
                <w:tcBorders>
                  <w:top w:val="nil"/>
                  <w:left w:val="nil"/>
                  <w:bottom w:val="single" w:sz="4" w:space="0" w:color="auto"/>
                  <w:right w:val="single" w:sz="4" w:space="0" w:color="auto"/>
                </w:tcBorders>
                <w:shd w:val="clear" w:color="FF0100" w:fill="FF0100"/>
                <w:vAlign w:val="bottom"/>
              </w:tcPr>
            </w:tcPrChange>
          </w:tcPr>
          <w:p w14:paraId="0B7A0229" w14:textId="41E2F4A4" w:rsidR="00F50E0E" w:rsidRPr="00F77336" w:rsidDel="00216840" w:rsidRDefault="00F50E0E" w:rsidP="007B5A9B">
            <w:pPr>
              <w:spacing w:line="204" w:lineRule="auto"/>
              <w:jc w:val="center"/>
              <w:rPr>
                <w:del w:id="1888" w:author="Balasubramanian, Ruchita" w:date="2025-08-06T09:13:00Z" w16du:dateUtc="2025-08-06T13:13:00Z"/>
                <w:rFonts w:ascii="Times New Roman" w:hAnsi="Times New Roman" w:cs="Times New Roman"/>
                <w:sz w:val="24"/>
                <w:szCs w:val="24"/>
                <w:rPrChange w:id="1889" w:author="Balasubramanian, Ruchita" w:date="2025-08-05T15:31:00Z" w16du:dateUtc="2025-08-05T19:31:00Z">
                  <w:rPr>
                    <w:del w:id="1890" w:author="Balasubramanian, Ruchita" w:date="2025-08-06T09:13:00Z" w16du:dateUtc="2025-08-06T13:13:00Z"/>
                    <w:sz w:val="15"/>
                    <w:szCs w:val="15"/>
                  </w:rPr>
                </w:rPrChange>
              </w:rPr>
            </w:pPr>
            <w:del w:id="189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892" w:author="Balasubramanian, Ruchita" w:date="2025-08-05T15:31:00Z" w16du:dateUtc="2025-08-05T19:31:00Z">
                    <w:rPr>
                      <w:rFonts w:eastAsia="Times New Roman"/>
                      <w:color w:val="000000"/>
                      <w:sz w:val="16"/>
                      <w:szCs w:val="16"/>
                      <w:lang w:val="en-US"/>
                    </w:rPr>
                  </w:rPrChange>
                </w:rPr>
                <w:delText>(429 - 2,823)</w:delText>
              </w:r>
            </w:del>
          </w:p>
        </w:tc>
        <w:tc>
          <w:tcPr>
            <w:tcW w:w="1138" w:type="dxa"/>
            <w:gridSpan w:val="3"/>
            <w:tcBorders>
              <w:top w:val="nil"/>
              <w:left w:val="single" w:sz="4" w:space="0" w:color="auto"/>
              <w:bottom w:val="single" w:sz="4" w:space="0" w:color="auto"/>
              <w:right w:val="single" w:sz="4" w:space="0" w:color="auto"/>
            </w:tcBorders>
            <w:shd w:val="clear" w:color="FF0100" w:fill="FF0100"/>
            <w:vAlign w:val="bottom"/>
            <w:tcPrChange w:id="1893"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0100" w:fill="FF0100"/>
                <w:vAlign w:val="bottom"/>
              </w:tcPr>
            </w:tcPrChange>
          </w:tcPr>
          <w:p w14:paraId="62B19DD5" w14:textId="5C023E7D" w:rsidR="00F50E0E" w:rsidRPr="00F77336" w:rsidDel="00216840" w:rsidRDefault="00F50E0E" w:rsidP="007B5A9B">
            <w:pPr>
              <w:spacing w:line="204" w:lineRule="auto"/>
              <w:jc w:val="center"/>
              <w:rPr>
                <w:del w:id="1894" w:author="Balasubramanian, Ruchita" w:date="2025-08-06T09:13:00Z" w16du:dateUtc="2025-08-06T13:13:00Z"/>
                <w:rFonts w:ascii="Times New Roman" w:hAnsi="Times New Roman" w:cs="Times New Roman"/>
                <w:sz w:val="24"/>
                <w:szCs w:val="24"/>
                <w:rPrChange w:id="1895" w:author="Balasubramanian, Ruchita" w:date="2025-08-05T15:31:00Z" w16du:dateUtc="2025-08-05T19:31:00Z">
                  <w:rPr>
                    <w:del w:id="1896" w:author="Balasubramanian, Ruchita" w:date="2025-08-06T09:13:00Z" w16du:dateUtc="2025-08-06T13:13:00Z"/>
                    <w:sz w:val="15"/>
                    <w:szCs w:val="15"/>
                  </w:rPr>
                </w:rPrChange>
              </w:rPr>
            </w:pPr>
            <w:del w:id="189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898" w:author="Balasubramanian, Ruchita" w:date="2025-08-05T15:31:00Z" w16du:dateUtc="2025-08-05T19:31:00Z">
                    <w:rPr>
                      <w:rFonts w:eastAsia="Times New Roman"/>
                      <w:color w:val="000000"/>
                      <w:sz w:val="16"/>
                      <w:szCs w:val="16"/>
                      <w:lang w:val="en-US"/>
                    </w:rPr>
                  </w:rPrChange>
                </w:rPr>
                <w:delText>(9.4 - 59.8%)</w:delText>
              </w:r>
            </w:del>
          </w:p>
        </w:tc>
        <w:tc>
          <w:tcPr>
            <w:tcW w:w="1035" w:type="dxa"/>
            <w:tcBorders>
              <w:top w:val="nil"/>
              <w:left w:val="single" w:sz="4" w:space="0" w:color="auto"/>
              <w:bottom w:val="single" w:sz="4" w:space="0" w:color="auto"/>
              <w:right w:val="single" w:sz="4" w:space="0" w:color="auto"/>
            </w:tcBorders>
            <w:shd w:val="clear" w:color="FF3900" w:fill="FF3900"/>
            <w:vAlign w:val="bottom"/>
            <w:tcPrChange w:id="1899"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3900" w:fill="FF3900"/>
                <w:vAlign w:val="bottom"/>
              </w:tcPr>
            </w:tcPrChange>
          </w:tcPr>
          <w:p w14:paraId="5300E465" w14:textId="4FE818E2" w:rsidR="00F50E0E" w:rsidRPr="00F77336" w:rsidDel="00216840" w:rsidRDefault="00F50E0E" w:rsidP="007B5A9B">
            <w:pPr>
              <w:spacing w:line="204" w:lineRule="auto"/>
              <w:jc w:val="center"/>
              <w:rPr>
                <w:del w:id="1900" w:author="Balasubramanian, Ruchita" w:date="2025-08-06T09:13:00Z" w16du:dateUtc="2025-08-06T13:13:00Z"/>
                <w:rFonts w:ascii="Times New Roman" w:hAnsi="Times New Roman" w:cs="Times New Roman"/>
                <w:sz w:val="24"/>
                <w:szCs w:val="24"/>
                <w:rPrChange w:id="1901" w:author="Balasubramanian, Ruchita" w:date="2025-08-05T15:31:00Z" w16du:dateUtc="2025-08-05T19:31:00Z">
                  <w:rPr>
                    <w:del w:id="1902" w:author="Balasubramanian, Ruchita" w:date="2025-08-06T09:13:00Z" w16du:dateUtc="2025-08-06T13:13:00Z"/>
                    <w:sz w:val="15"/>
                    <w:szCs w:val="15"/>
                  </w:rPr>
                </w:rPrChange>
              </w:rPr>
            </w:pPr>
            <w:del w:id="190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04" w:author="Balasubramanian, Ruchita" w:date="2025-08-05T15:31:00Z" w16du:dateUtc="2025-08-05T19:31:00Z">
                    <w:rPr>
                      <w:rFonts w:eastAsia="Times New Roman"/>
                      <w:color w:val="000000"/>
                      <w:sz w:val="16"/>
                      <w:szCs w:val="16"/>
                      <w:lang w:val="en-US"/>
                    </w:rPr>
                  </w:rPrChange>
                </w:rPr>
                <w:delText>(349 - 2,138)</w:delText>
              </w:r>
            </w:del>
          </w:p>
        </w:tc>
        <w:tc>
          <w:tcPr>
            <w:tcW w:w="1138" w:type="dxa"/>
            <w:gridSpan w:val="3"/>
            <w:tcBorders>
              <w:top w:val="nil"/>
              <w:left w:val="single" w:sz="4" w:space="0" w:color="auto"/>
              <w:bottom w:val="single" w:sz="4" w:space="0" w:color="auto"/>
              <w:right w:val="single" w:sz="4" w:space="0" w:color="auto"/>
            </w:tcBorders>
            <w:shd w:val="clear" w:color="FF3900" w:fill="FF3900"/>
            <w:vAlign w:val="bottom"/>
            <w:tcPrChange w:id="1905"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3900" w:fill="FF3900"/>
                <w:vAlign w:val="bottom"/>
              </w:tcPr>
            </w:tcPrChange>
          </w:tcPr>
          <w:p w14:paraId="6446E5BC" w14:textId="6A76F483" w:rsidR="00F50E0E" w:rsidRPr="00F77336" w:rsidDel="00216840" w:rsidRDefault="00F50E0E" w:rsidP="007B5A9B">
            <w:pPr>
              <w:spacing w:line="204" w:lineRule="auto"/>
              <w:jc w:val="center"/>
              <w:rPr>
                <w:del w:id="1906" w:author="Balasubramanian, Ruchita" w:date="2025-08-06T09:13:00Z" w16du:dateUtc="2025-08-06T13:13:00Z"/>
                <w:rFonts w:ascii="Times New Roman" w:hAnsi="Times New Roman" w:cs="Times New Roman"/>
                <w:sz w:val="24"/>
                <w:szCs w:val="24"/>
                <w:rPrChange w:id="1907" w:author="Balasubramanian, Ruchita" w:date="2025-08-05T15:31:00Z" w16du:dateUtc="2025-08-05T19:31:00Z">
                  <w:rPr>
                    <w:del w:id="1908" w:author="Balasubramanian, Ruchita" w:date="2025-08-06T09:13:00Z" w16du:dateUtc="2025-08-06T13:13:00Z"/>
                    <w:sz w:val="15"/>
                    <w:szCs w:val="15"/>
                  </w:rPr>
                </w:rPrChange>
              </w:rPr>
            </w:pPr>
            <w:del w:id="190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10" w:author="Balasubramanian, Ruchita" w:date="2025-08-05T15:31:00Z" w16du:dateUtc="2025-08-05T19:31:00Z">
                    <w:rPr>
                      <w:rFonts w:eastAsia="Times New Roman"/>
                      <w:color w:val="000000"/>
                      <w:sz w:val="16"/>
                      <w:szCs w:val="16"/>
                      <w:lang w:val="en-US"/>
                    </w:rPr>
                  </w:rPrChange>
                </w:rPr>
                <w:delText>(7.7 - 45.1%)</w:delText>
              </w:r>
            </w:del>
          </w:p>
        </w:tc>
        <w:tc>
          <w:tcPr>
            <w:tcW w:w="1035" w:type="dxa"/>
            <w:tcBorders>
              <w:top w:val="nil"/>
              <w:left w:val="single" w:sz="4" w:space="0" w:color="auto"/>
              <w:bottom w:val="single" w:sz="4" w:space="0" w:color="auto"/>
              <w:right w:val="single" w:sz="4" w:space="0" w:color="auto"/>
            </w:tcBorders>
            <w:shd w:val="clear" w:color="FFB000" w:fill="FFB000"/>
            <w:vAlign w:val="bottom"/>
            <w:tcPrChange w:id="1911"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B000" w:fill="FFB000"/>
                <w:vAlign w:val="bottom"/>
              </w:tcPr>
            </w:tcPrChange>
          </w:tcPr>
          <w:p w14:paraId="0EE83E7B" w14:textId="412AE8CD" w:rsidR="00F50E0E" w:rsidRPr="00F77336" w:rsidDel="00216840" w:rsidRDefault="00F50E0E" w:rsidP="007B5A9B">
            <w:pPr>
              <w:spacing w:line="204" w:lineRule="auto"/>
              <w:jc w:val="center"/>
              <w:rPr>
                <w:del w:id="1912" w:author="Balasubramanian, Ruchita" w:date="2025-08-06T09:13:00Z" w16du:dateUtc="2025-08-06T13:13:00Z"/>
                <w:rFonts w:ascii="Times New Roman" w:hAnsi="Times New Roman" w:cs="Times New Roman"/>
                <w:sz w:val="24"/>
                <w:szCs w:val="24"/>
                <w:rPrChange w:id="1913" w:author="Balasubramanian, Ruchita" w:date="2025-08-05T15:31:00Z" w16du:dateUtc="2025-08-05T19:31:00Z">
                  <w:rPr>
                    <w:del w:id="1914" w:author="Balasubramanian, Ruchita" w:date="2025-08-06T09:13:00Z" w16du:dateUtc="2025-08-06T13:13:00Z"/>
                    <w:sz w:val="15"/>
                    <w:szCs w:val="15"/>
                  </w:rPr>
                </w:rPrChange>
              </w:rPr>
            </w:pPr>
            <w:del w:id="191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16" w:author="Balasubramanian, Ruchita" w:date="2025-08-05T15:31:00Z" w16du:dateUtc="2025-08-05T19:31:00Z">
                    <w:rPr>
                      <w:rFonts w:eastAsia="Times New Roman"/>
                      <w:color w:val="000000"/>
                      <w:sz w:val="16"/>
                      <w:szCs w:val="16"/>
                      <w:lang w:val="en-US"/>
                    </w:rPr>
                  </w:rPrChange>
                </w:rPr>
                <w:delText>(155 - 780)</w:delText>
              </w:r>
            </w:del>
          </w:p>
        </w:tc>
        <w:tc>
          <w:tcPr>
            <w:tcW w:w="1138" w:type="dxa"/>
            <w:gridSpan w:val="2"/>
            <w:tcBorders>
              <w:top w:val="nil"/>
              <w:left w:val="single" w:sz="4" w:space="0" w:color="auto"/>
              <w:bottom w:val="single" w:sz="4" w:space="0" w:color="auto"/>
              <w:right w:val="single" w:sz="4" w:space="0" w:color="auto"/>
            </w:tcBorders>
            <w:shd w:val="clear" w:color="FFB000" w:fill="FFB000"/>
            <w:vAlign w:val="bottom"/>
            <w:tcPrChange w:id="1917" w:author="Balasubramanian, Ruchita" w:date="2025-08-06T09:13:00Z" w16du:dateUtc="2025-08-06T13:13:00Z">
              <w:tcPr>
                <w:tcW w:w="994" w:type="dxa"/>
                <w:gridSpan w:val="2"/>
                <w:tcBorders>
                  <w:top w:val="nil"/>
                  <w:left w:val="single" w:sz="4" w:space="0" w:color="auto"/>
                  <w:bottom w:val="single" w:sz="4" w:space="0" w:color="auto"/>
                  <w:right w:val="single" w:sz="4" w:space="0" w:color="auto"/>
                </w:tcBorders>
                <w:shd w:val="clear" w:color="FFB000" w:fill="FFB000"/>
                <w:vAlign w:val="bottom"/>
              </w:tcPr>
            </w:tcPrChange>
          </w:tcPr>
          <w:p w14:paraId="7EB1BEB6" w14:textId="61014733" w:rsidR="00F50E0E" w:rsidRPr="00F77336" w:rsidDel="00216840" w:rsidRDefault="00F50E0E" w:rsidP="007B5A9B">
            <w:pPr>
              <w:spacing w:line="204" w:lineRule="auto"/>
              <w:jc w:val="center"/>
              <w:rPr>
                <w:del w:id="1918" w:author="Balasubramanian, Ruchita" w:date="2025-08-06T09:13:00Z" w16du:dateUtc="2025-08-06T13:13:00Z"/>
                <w:rFonts w:ascii="Times New Roman" w:hAnsi="Times New Roman" w:cs="Times New Roman"/>
                <w:sz w:val="24"/>
                <w:szCs w:val="24"/>
                <w:rPrChange w:id="1919" w:author="Balasubramanian, Ruchita" w:date="2025-08-05T15:31:00Z" w16du:dateUtc="2025-08-05T19:31:00Z">
                  <w:rPr>
                    <w:del w:id="1920" w:author="Balasubramanian, Ruchita" w:date="2025-08-06T09:13:00Z" w16du:dateUtc="2025-08-06T13:13:00Z"/>
                    <w:sz w:val="15"/>
                    <w:szCs w:val="15"/>
                  </w:rPr>
                </w:rPrChange>
              </w:rPr>
            </w:pPr>
            <w:del w:id="192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22" w:author="Balasubramanian, Ruchita" w:date="2025-08-05T15:31:00Z" w16du:dateUtc="2025-08-05T19:31:00Z">
                    <w:rPr>
                      <w:rFonts w:eastAsia="Times New Roman"/>
                      <w:color w:val="000000"/>
                      <w:sz w:val="16"/>
                      <w:szCs w:val="16"/>
                      <w:lang w:val="en-US"/>
                    </w:rPr>
                  </w:rPrChange>
                </w:rPr>
                <w:delText>(3.5 - 16.3%)</w:delText>
              </w:r>
            </w:del>
          </w:p>
        </w:tc>
      </w:tr>
      <w:tr w:rsidR="00F50E0E" w:rsidRPr="00F77336" w:rsidDel="00216840" w14:paraId="0B9856BF" w14:textId="1AB2F394" w:rsidTr="00216840">
        <w:tblPrEx>
          <w:tblW w:w="9246" w:type="dxa"/>
          <w:jc w:val="center"/>
          <w:tblCellMar>
            <w:left w:w="29" w:type="dxa"/>
            <w:right w:w="29" w:type="dxa"/>
          </w:tblCellMar>
          <w:tblPrExChange w:id="1923" w:author="Balasubramanian, Ruchita" w:date="2025-08-06T09:13:00Z" w16du:dateUtc="2025-08-06T13:13:00Z">
            <w:tblPrEx>
              <w:tblW w:w="9246" w:type="dxa"/>
              <w:jc w:val="center"/>
              <w:tblCellMar>
                <w:left w:w="29" w:type="dxa"/>
                <w:right w:w="29" w:type="dxa"/>
              </w:tblCellMar>
            </w:tblPrEx>
          </w:tblPrExChange>
        </w:tblPrEx>
        <w:trPr>
          <w:trHeight w:val="144"/>
          <w:jc w:val="center"/>
          <w:del w:id="1924" w:author="Balasubramanian, Ruchita" w:date="2025-08-06T09:13:00Z" w16du:dateUtc="2025-08-06T13:13:00Z"/>
          <w:trPrChange w:id="1925" w:author="Balasubramanian, Ruchita" w:date="2025-08-06T09:13:00Z" w16du:dateUtc="2025-08-06T13:13:00Z">
            <w:trPr>
              <w:trHeight w:val="144"/>
              <w:jc w:val="center"/>
            </w:trPr>
          </w:trPrChange>
        </w:trPr>
        <w:tc>
          <w:tcPr>
            <w:tcW w:w="1300" w:type="dxa"/>
            <w:gridSpan w:val="2"/>
            <w:vMerge w:val="restart"/>
            <w:tcBorders>
              <w:top w:val="single" w:sz="8" w:space="0" w:color="auto"/>
              <w:left w:val="single" w:sz="8" w:space="0" w:color="auto"/>
              <w:right w:val="single" w:sz="8" w:space="0" w:color="auto"/>
            </w:tcBorders>
            <w:vAlign w:val="center"/>
            <w:tcPrChange w:id="1926" w:author="Balasubramanian, Ruchita" w:date="2025-08-06T09:13:00Z" w16du:dateUtc="2025-08-06T13:13:00Z">
              <w:tcPr>
                <w:tcW w:w="1123" w:type="dxa"/>
                <w:gridSpan w:val="2"/>
                <w:vMerge w:val="restart"/>
                <w:tcBorders>
                  <w:top w:val="single" w:sz="8" w:space="0" w:color="auto"/>
                  <w:left w:val="single" w:sz="8" w:space="0" w:color="auto"/>
                  <w:right w:val="single" w:sz="8" w:space="0" w:color="auto"/>
                </w:tcBorders>
                <w:vAlign w:val="center"/>
              </w:tcPr>
            </w:tcPrChange>
          </w:tcPr>
          <w:p w14:paraId="64D95B3A" w14:textId="0473A991" w:rsidR="00F50E0E" w:rsidRPr="00F77336" w:rsidDel="00216840" w:rsidRDefault="00F50E0E" w:rsidP="007B5A9B">
            <w:pPr>
              <w:spacing w:line="204" w:lineRule="auto"/>
              <w:jc w:val="center"/>
              <w:rPr>
                <w:del w:id="1927" w:author="Balasubramanian, Ruchita" w:date="2025-08-06T09:13:00Z" w16du:dateUtc="2025-08-06T13:13:00Z"/>
                <w:rFonts w:ascii="Times New Roman" w:eastAsia="Times New Roman" w:hAnsi="Times New Roman" w:cs="Times New Roman"/>
                <w:b/>
                <w:bCs/>
                <w:sz w:val="24"/>
                <w:szCs w:val="24"/>
                <w:lang w:val="en-US"/>
                <w:rPrChange w:id="1928" w:author="Balasubramanian, Ruchita" w:date="2025-08-05T15:31:00Z" w16du:dateUtc="2025-08-05T19:31:00Z">
                  <w:rPr>
                    <w:del w:id="1929" w:author="Balasubramanian, Ruchita" w:date="2025-08-06T09:13:00Z" w16du:dateUtc="2025-08-06T13:13:00Z"/>
                    <w:rFonts w:eastAsia="Times New Roman"/>
                    <w:b/>
                    <w:bCs/>
                    <w:sz w:val="16"/>
                    <w:szCs w:val="16"/>
                    <w:lang w:val="en-US"/>
                  </w:rPr>
                </w:rPrChange>
              </w:rPr>
            </w:pPr>
            <w:del w:id="1930" w:author="Balasubramanian, Ruchita" w:date="2025-08-06T09:13:00Z" w16du:dateUtc="2025-08-06T13:13:00Z">
              <w:r w:rsidRPr="00F77336" w:rsidDel="00216840">
                <w:rPr>
                  <w:rFonts w:ascii="Times New Roman" w:eastAsia="Times New Roman" w:hAnsi="Times New Roman" w:cs="Times New Roman"/>
                  <w:b/>
                  <w:bCs/>
                  <w:sz w:val="24"/>
                  <w:szCs w:val="24"/>
                  <w:lang w:val="en-US"/>
                  <w:rPrChange w:id="1931" w:author="Balasubramanian, Ruchita" w:date="2025-08-05T15:31:00Z" w16du:dateUtc="2025-08-05T19:31:00Z">
                    <w:rPr>
                      <w:rFonts w:eastAsia="Times New Roman"/>
                      <w:b/>
                      <w:bCs/>
                      <w:sz w:val="16"/>
                      <w:szCs w:val="16"/>
                      <w:lang w:val="en-US"/>
                    </w:rPr>
                  </w:rPrChange>
                </w:rPr>
                <w:delText>Missouri</w:delText>
              </w:r>
            </w:del>
          </w:p>
        </w:tc>
        <w:tc>
          <w:tcPr>
            <w:tcW w:w="1427" w:type="dxa"/>
            <w:gridSpan w:val="2"/>
            <w:tcBorders>
              <w:top w:val="single" w:sz="4" w:space="0" w:color="auto"/>
              <w:left w:val="nil"/>
              <w:bottom w:val="nil"/>
              <w:right w:val="single" w:sz="4" w:space="0" w:color="auto"/>
            </w:tcBorders>
            <w:shd w:val="clear" w:color="FFFFFF" w:fill="FFFFFF"/>
            <w:tcPrChange w:id="1932" w:author="Balasubramanian, Ruchita" w:date="2025-08-06T09:13:00Z" w16du:dateUtc="2025-08-06T13:13:00Z">
              <w:tcPr>
                <w:tcW w:w="1511" w:type="dxa"/>
                <w:gridSpan w:val="2"/>
                <w:tcBorders>
                  <w:top w:val="single" w:sz="4" w:space="0" w:color="auto"/>
                  <w:left w:val="nil"/>
                  <w:bottom w:val="nil"/>
                  <w:right w:val="single" w:sz="4" w:space="0" w:color="auto"/>
                </w:tcBorders>
                <w:shd w:val="clear" w:color="FFFFFF" w:fill="FFFFFF"/>
              </w:tcPr>
            </w:tcPrChange>
          </w:tcPr>
          <w:p w14:paraId="018DB94F" w14:textId="0994D257" w:rsidR="00F50E0E" w:rsidRPr="00F77336" w:rsidDel="00216840" w:rsidRDefault="00F50E0E" w:rsidP="007B5A9B">
            <w:pPr>
              <w:spacing w:line="204" w:lineRule="auto"/>
              <w:jc w:val="center"/>
              <w:rPr>
                <w:del w:id="1933" w:author="Balasubramanian, Ruchita" w:date="2025-08-06T09:13:00Z" w16du:dateUtc="2025-08-06T13:13:00Z"/>
                <w:rFonts w:ascii="Times New Roman" w:hAnsi="Times New Roman" w:cs="Times New Roman"/>
                <w:sz w:val="24"/>
                <w:szCs w:val="24"/>
                <w:rPrChange w:id="1934" w:author="Balasubramanian, Ruchita" w:date="2025-08-05T15:31:00Z" w16du:dateUtc="2025-08-05T19:31:00Z">
                  <w:rPr>
                    <w:del w:id="1935" w:author="Balasubramanian, Ruchita" w:date="2025-08-06T09:13:00Z" w16du:dateUtc="2025-08-06T13:13:00Z"/>
                    <w:sz w:val="16"/>
                    <w:szCs w:val="16"/>
                  </w:rPr>
                </w:rPrChange>
              </w:rPr>
            </w:pPr>
            <w:del w:id="1936" w:author="Balasubramanian, Ruchita" w:date="2025-08-06T09:13:00Z" w16du:dateUtc="2025-08-06T13:13:00Z">
              <w:r w:rsidRPr="00F77336" w:rsidDel="00216840">
                <w:rPr>
                  <w:rFonts w:ascii="Times New Roman" w:hAnsi="Times New Roman" w:cs="Times New Roman"/>
                  <w:sz w:val="24"/>
                  <w:szCs w:val="24"/>
                  <w:rPrChange w:id="1937" w:author="Balasubramanian, Ruchita" w:date="2025-08-05T15:31:00Z" w16du:dateUtc="2025-08-05T19:31:00Z">
                    <w:rPr>
                      <w:sz w:val="16"/>
                      <w:szCs w:val="16"/>
                    </w:rPr>
                  </w:rPrChange>
                </w:rPr>
                <w:delText>2,886</w:delText>
              </w:r>
            </w:del>
          </w:p>
        </w:tc>
        <w:tc>
          <w:tcPr>
            <w:tcW w:w="1035" w:type="dxa"/>
            <w:tcBorders>
              <w:top w:val="single" w:sz="4" w:space="0" w:color="auto"/>
              <w:left w:val="nil"/>
              <w:bottom w:val="nil"/>
              <w:right w:val="single" w:sz="4" w:space="0" w:color="auto"/>
            </w:tcBorders>
            <w:shd w:val="clear" w:color="FF4800" w:fill="FF4800"/>
            <w:vAlign w:val="bottom"/>
            <w:tcPrChange w:id="1938" w:author="Balasubramanian, Ruchita" w:date="2025-08-06T09:13:00Z" w16du:dateUtc="2025-08-06T13:13:00Z">
              <w:tcPr>
                <w:tcW w:w="1210" w:type="dxa"/>
                <w:tcBorders>
                  <w:top w:val="single" w:sz="4" w:space="0" w:color="auto"/>
                  <w:left w:val="nil"/>
                  <w:bottom w:val="nil"/>
                  <w:right w:val="single" w:sz="4" w:space="0" w:color="auto"/>
                </w:tcBorders>
                <w:shd w:val="clear" w:color="FF4800" w:fill="FF4800"/>
                <w:vAlign w:val="bottom"/>
              </w:tcPr>
            </w:tcPrChange>
          </w:tcPr>
          <w:p w14:paraId="350ABB21" w14:textId="5743AED8" w:rsidR="00F50E0E" w:rsidRPr="00F77336" w:rsidDel="00216840" w:rsidRDefault="00F50E0E" w:rsidP="007B5A9B">
            <w:pPr>
              <w:spacing w:line="204" w:lineRule="auto"/>
              <w:jc w:val="center"/>
              <w:rPr>
                <w:del w:id="1939" w:author="Balasubramanian, Ruchita" w:date="2025-08-06T09:13:00Z" w16du:dateUtc="2025-08-06T13:13:00Z"/>
                <w:rFonts w:ascii="Times New Roman" w:hAnsi="Times New Roman" w:cs="Times New Roman"/>
                <w:sz w:val="24"/>
                <w:szCs w:val="24"/>
                <w:rPrChange w:id="1940" w:author="Balasubramanian, Ruchita" w:date="2025-08-05T15:31:00Z" w16du:dateUtc="2025-08-05T19:31:00Z">
                  <w:rPr>
                    <w:del w:id="1941" w:author="Balasubramanian, Ruchita" w:date="2025-08-06T09:13:00Z" w16du:dateUtc="2025-08-06T13:13:00Z"/>
                    <w:sz w:val="15"/>
                    <w:szCs w:val="15"/>
                  </w:rPr>
                </w:rPrChange>
              </w:rPr>
            </w:pPr>
            <w:del w:id="194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43" w:author="Balasubramanian, Ruchita" w:date="2025-08-05T15:31:00Z" w16du:dateUtc="2025-08-05T19:31:00Z">
                    <w:rPr>
                      <w:rFonts w:eastAsia="Times New Roman"/>
                      <w:color w:val="000000"/>
                      <w:sz w:val="16"/>
                      <w:szCs w:val="16"/>
                      <w:lang w:val="en-US"/>
                    </w:rPr>
                  </w:rPrChange>
                </w:rPr>
                <w:delText>624</w:delText>
              </w:r>
            </w:del>
          </w:p>
        </w:tc>
        <w:tc>
          <w:tcPr>
            <w:tcW w:w="1138" w:type="dxa"/>
            <w:gridSpan w:val="3"/>
            <w:tcBorders>
              <w:top w:val="single" w:sz="4" w:space="0" w:color="auto"/>
              <w:left w:val="single" w:sz="4" w:space="0" w:color="auto"/>
              <w:bottom w:val="nil"/>
              <w:right w:val="single" w:sz="4" w:space="0" w:color="auto"/>
            </w:tcBorders>
            <w:shd w:val="clear" w:color="FF4800" w:fill="FF4800"/>
            <w:vAlign w:val="bottom"/>
            <w:tcPrChange w:id="1944"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4800" w:fill="FF4800"/>
                <w:vAlign w:val="bottom"/>
              </w:tcPr>
            </w:tcPrChange>
          </w:tcPr>
          <w:p w14:paraId="77B9BA00" w14:textId="00C86359" w:rsidR="00F50E0E" w:rsidRPr="00F77336" w:rsidDel="00216840" w:rsidRDefault="00F50E0E" w:rsidP="007B5A9B">
            <w:pPr>
              <w:spacing w:line="204" w:lineRule="auto"/>
              <w:jc w:val="center"/>
              <w:rPr>
                <w:del w:id="1945" w:author="Balasubramanian, Ruchita" w:date="2025-08-06T09:13:00Z" w16du:dateUtc="2025-08-06T13:13:00Z"/>
                <w:rFonts w:ascii="Times New Roman" w:hAnsi="Times New Roman" w:cs="Times New Roman"/>
                <w:sz w:val="24"/>
                <w:szCs w:val="24"/>
                <w:rPrChange w:id="1946" w:author="Balasubramanian, Ruchita" w:date="2025-08-05T15:31:00Z" w16du:dateUtc="2025-08-05T19:31:00Z">
                  <w:rPr>
                    <w:del w:id="1947" w:author="Balasubramanian, Ruchita" w:date="2025-08-06T09:13:00Z" w16du:dateUtc="2025-08-06T13:13:00Z"/>
                    <w:sz w:val="15"/>
                    <w:szCs w:val="15"/>
                  </w:rPr>
                </w:rPrChange>
              </w:rPr>
            </w:pPr>
            <w:del w:id="194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49" w:author="Balasubramanian, Ruchita" w:date="2025-08-05T15:31:00Z" w16du:dateUtc="2025-08-05T19:31:00Z">
                    <w:rPr>
                      <w:rFonts w:eastAsia="Times New Roman"/>
                      <w:color w:val="000000"/>
                      <w:sz w:val="16"/>
                      <w:szCs w:val="16"/>
                      <w:lang w:val="en-US"/>
                    </w:rPr>
                  </w:rPrChange>
                </w:rPr>
                <w:delText>21.5%</w:delText>
              </w:r>
            </w:del>
          </w:p>
        </w:tc>
        <w:tc>
          <w:tcPr>
            <w:tcW w:w="1035" w:type="dxa"/>
            <w:tcBorders>
              <w:top w:val="single" w:sz="4" w:space="0" w:color="auto"/>
              <w:left w:val="single" w:sz="4" w:space="0" w:color="auto"/>
              <w:bottom w:val="nil"/>
              <w:right w:val="single" w:sz="4" w:space="0" w:color="auto"/>
            </w:tcBorders>
            <w:shd w:val="clear" w:color="FF6800" w:fill="FF6800"/>
            <w:vAlign w:val="bottom"/>
            <w:tcPrChange w:id="1950"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6800" w:fill="FF6800"/>
                <w:vAlign w:val="bottom"/>
              </w:tcPr>
            </w:tcPrChange>
          </w:tcPr>
          <w:p w14:paraId="2B21959D" w14:textId="39BA9586" w:rsidR="00F50E0E" w:rsidRPr="00F77336" w:rsidDel="00216840" w:rsidRDefault="00F50E0E" w:rsidP="007B5A9B">
            <w:pPr>
              <w:spacing w:line="204" w:lineRule="auto"/>
              <w:jc w:val="center"/>
              <w:rPr>
                <w:del w:id="1951" w:author="Balasubramanian, Ruchita" w:date="2025-08-06T09:13:00Z" w16du:dateUtc="2025-08-06T13:13:00Z"/>
                <w:rFonts w:ascii="Times New Roman" w:hAnsi="Times New Roman" w:cs="Times New Roman"/>
                <w:sz w:val="24"/>
                <w:szCs w:val="24"/>
                <w:rPrChange w:id="1952" w:author="Balasubramanian, Ruchita" w:date="2025-08-05T15:31:00Z" w16du:dateUtc="2025-08-05T19:31:00Z">
                  <w:rPr>
                    <w:del w:id="1953" w:author="Balasubramanian, Ruchita" w:date="2025-08-06T09:13:00Z" w16du:dateUtc="2025-08-06T13:13:00Z"/>
                    <w:sz w:val="15"/>
                    <w:szCs w:val="15"/>
                  </w:rPr>
                </w:rPrChange>
              </w:rPr>
            </w:pPr>
            <w:del w:id="195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55" w:author="Balasubramanian, Ruchita" w:date="2025-08-05T15:31:00Z" w16du:dateUtc="2025-08-05T19:31:00Z">
                    <w:rPr>
                      <w:rFonts w:eastAsia="Times New Roman"/>
                      <w:color w:val="000000"/>
                      <w:sz w:val="16"/>
                      <w:szCs w:val="16"/>
                      <w:lang w:val="en-US"/>
                    </w:rPr>
                  </w:rPrChange>
                </w:rPr>
                <w:delText>513</w:delText>
              </w:r>
            </w:del>
          </w:p>
        </w:tc>
        <w:tc>
          <w:tcPr>
            <w:tcW w:w="1138" w:type="dxa"/>
            <w:gridSpan w:val="3"/>
            <w:tcBorders>
              <w:top w:val="single" w:sz="4" w:space="0" w:color="auto"/>
              <w:left w:val="single" w:sz="4" w:space="0" w:color="auto"/>
              <w:bottom w:val="nil"/>
              <w:right w:val="single" w:sz="4" w:space="0" w:color="auto"/>
            </w:tcBorders>
            <w:shd w:val="clear" w:color="FF6800" w:fill="FF6800"/>
            <w:vAlign w:val="bottom"/>
            <w:tcPrChange w:id="1956"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6800" w:fill="FF6800"/>
                <w:vAlign w:val="bottom"/>
              </w:tcPr>
            </w:tcPrChange>
          </w:tcPr>
          <w:p w14:paraId="427570CA" w14:textId="1676F3C7" w:rsidR="00F50E0E" w:rsidRPr="00F77336" w:rsidDel="00216840" w:rsidRDefault="00F50E0E" w:rsidP="007B5A9B">
            <w:pPr>
              <w:spacing w:line="204" w:lineRule="auto"/>
              <w:jc w:val="center"/>
              <w:rPr>
                <w:del w:id="1957" w:author="Balasubramanian, Ruchita" w:date="2025-08-06T09:13:00Z" w16du:dateUtc="2025-08-06T13:13:00Z"/>
                <w:rFonts w:ascii="Times New Roman" w:hAnsi="Times New Roman" w:cs="Times New Roman"/>
                <w:sz w:val="24"/>
                <w:szCs w:val="24"/>
                <w:rPrChange w:id="1958" w:author="Balasubramanian, Ruchita" w:date="2025-08-05T15:31:00Z" w16du:dateUtc="2025-08-05T19:31:00Z">
                  <w:rPr>
                    <w:del w:id="1959" w:author="Balasubramanian, Ruchita" w:date="2025-08-06T09:13:00Z" w16du:dateUtc="2025-08-06T13:13:00Z"/>
                    <w:sz w:val="15"/>
                    <w:szCs w:val="15"/>
                  </w:rPr>
                </w:rPrChange>
              </w:rPr>
            </w:pPr>
            <w:del w:id="196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61" w:author="Balasubramanian, Ruchita" w:date="2025-08-05T15:31:00Z" w16du:dateUtc="2025-08-05T19:31:00Z">
                    <w:rPr>
                      <w:rFonts w:eastAsia="Times New Roman"/>
                      <w:color w:val="000000"/>
                      <w:sz w:val="16"/>
                      <w:szCs w:val="16"/>
                      <w:lang w:val="en-US"/>
                    </w:rPr>
                  </w:rPrChange>
                </w:rPr>
                <w:delText>17.7%</w:delText>
              </w:r>
            </w:del>
          </w:p>
        </w:tc>
        <w:tc>
          <w:tcPr>
            <w:tcW w:w="1035" w:type="dxa"/>
            <w:tcBorders>
              <w:top w:val="single" w:sz="4" w:space="0" w:color="auto"/>
              <w:left w:val="single" w:sz="4" w:space="0" w:color="auto"/>
              <w:bottom w:val="nil"/>
              <w:right w:val="single" w:sz="4" w:space="0" w:color="auto"/>
            </w:tcBorders>
            <w:shd w:val="clear" w:color="FFBC00" w:fill="FFBC00"/>
            <w:vAlign w:val="bottom"/>
            <w:tcPrChange w:id="1962"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BC00" w:fill="FFBC00"/>
                <w:vAlign w:val="bottom"/>
              </w:tcPr>
            </w:tcPrChange>
          </w:tcPr>
          <w:p w14:paraId="2E74DD89" w14:textId="0B1813E3" w:rsidR="00F50E0E" w:rsidRPr="00F77336" w:rsidDel="00216840" w:rsidRDefault="00F50E0E" w:rsidP="007B5A9B">
            <w:pPr>
              <w:spacing w:line="204" w:lineRule="auto"/>
              <w:jc w:val="center"/>
              <w:rPr>
                <w:del w:id="1963" w:author="Balasubramanian, Ruchita" w:date="2025-08-06T09:13:00Z" w16du:dateUtc="2025-08-06T13:13:00Z"/>
                <w:rFonts w:ascii="Times New Roman" w:hAnsi="Times New Roman" w:cs="Times New Roman"/>
                <w:sz w:val="24"/>
                <w:szCs w:val="24"/>
                <w:rPrChange w:id="1964" w:author="Balasubramanian, Ruchita" w:date="2025-08-05T15:31:00Z" w16du:dateUtc="2025-08-05T19:31:00Z">
                  <w:rPr>
                    <w:del w:id="1965" w:author="Balasubramanian, Ruchita" w:date="2025-08-06T09:13:00Z" w16du:dateUtc="2025-08-06T13:13:00Z"/>
                    <w:sz w:val="15"/>
                    <w:szCs w:val="15"/>
                  </w:rPr>
                </w:rPrChange>
              </w:rPr>
            </w:pPr>
            <w:del w:id="196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67" w:author="Balasubramanian, Ruchita" w:date="2025-08-05T15:31:00Z" w16du:dateUtc="2025-08-05T19:31:00Z">
                    <w:rPr>
                      <w:rFonts w:eastAsia="Times New Roman"/>
                      <w:color w:val="000000"/>
                      <w:sz w:val="16"/>
                      <w:szCs w:val="16"/>
                      <w:lang w:val="en-US"/>
                    </w:rPr>
                  </w:rPrChange>
                </w:rPr>
                <w:delText>228</w:delText>
              </w:r>
            </w:del>
          </w:p>
        </w:tc>
        <w:tc>
          <w:tcPr>
            <w:tcW w:w="1138" w:type="dxa"/>
            <w:gridSpan w:val="2"/>
            <w:tcBorders>
              <w:top w:val="single" w:sz="4" w:space="0" w:color="auto"/>
              <w:left w:val="single" w:sz="4" w:space="0" w:color="auto"/>
              <w:bottom w:val="nil"/>
              <w:right w:val="single" w:sz="4" w:space="0" w:color="auto"/>
            </w:tcBorders>
            <w:shd w:val="clear" w:color="FFBC00" w:fill="FFBC00"/>
            <w:vAlign w:val="bottom"/>
            <w:tcPrChange w:id="1968" w:author="Balasubramanian, Ruchita" w:date="2025-08-06T09:13:00Z" w16du:dateUtc="2025-08-06T13:13:00Z">
              <w:tcPr>
                <w:tcW w:w="994" w:type="dxa"/>
                <w:gridSpan w:val="2"/>
                <w:tcBorders>
                  <w:top w:val="single" w:sz="4" w:space="0" w:color="auto"/>
                  <w:left w:val="single" w:sz="4" w:space="0" w:color="auto"/>
                  <w:bottom w:val="nil"/>
                  <w:right w:val="single" w:sz="4" w:space="0" w:color="auto"/>
                </w:tcBorders>
                <w:shd w:val="clear" w:color="FFBC00" w:fill="FFBC00"/>
                <w:vAlign w:val="bottom"/>
              </w:tcPr>
            </w:tcPrChange>
          </w:tcPr>
          <w:p w14:paraId="546396AD" w14:textId="1649724F" w:rsidR="00F50E0E" w:rsidRPr="00F77336" w:rsidDel="00216840" w:rsidRDefault="00F50E0E" w:rsidP="007B5A9B">
            <w:pPr>
              <w:spacing w:line="204" w:lineRule="auto"/>
              <w:jc w:val="center"/>
              <w:rPr>
                <w:del w:id="1969" w:author="Balasubramanian, Ruchita" w:date="2025-08-06T09:13:00Z" w16du:dateUtc="2025-08-06T13:13:00Z"/>
                <w:rFonts w:ascii="Times New Roman" w:hAnsi="Times New Roman" w:cs="Times New Roman"/>
                <w:sz w:val="24"/>
                <w:szCs w:val="24"/>
                <w:rPrChange w:id="1970" w:author="Balasubramanian, Ruchita" w:date="2025-08-05T15:31:00Z" w16du:dateUtc="2025-08-05T19:31:00Z">
                  <w:rPr>
                    <w:del w:id="1971" w:author="Balasubramanian, Ruchita" w:date="2025-08-06T09:13:00Z" w16du:dateUtc="2025-08-06T13:13:00Z"/>
                    <w:sz w:val="15"/>
                    <w:szCs w:val="15"/>
                  </w:rPr>
                </w:rPrChange>
              </w:rPr>
            </w:pPr>
            <w:del w:id="197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73" w:author="Balasubramanian, Ruchita" w:date="2025-08-05T15:31:00Z" w16du:dateUtc="2025-08-05T19:31:00Z">
                    <w:rPr>
                      <w:rFonts w:eastAsia="Times New Roman"/>
                      <w:color w:val="000000"/>
                      <w:sz w:val="16"/>
                      <w:szCs w:val="16"/>
                      <w:lang w:val="en-US"/>
                    </w:rPr>
                  </w:rPrChange>
                </w:rPr>
                <w:delText>7.9%</w:delText>
              </w:r>
            </w:del>
          </w:p>
        </w:tc>
      </w:tr>
      <w:tr w:rsidR="00F50E0E" w:rsidRPr="00F77336" w:rsidDel="00216840" w14:paraId="2D270C3C" w14:textId="07DC7003" w:rsidTr="00216840">
        <w:tblPrEx>
          <w:tblW w:w="9246" w:type="dxa"/>
          <w:jc w:val="center"/>
          <w:tblCellMar>
            <w:left w:w="29" w:type="dxa"/>
            <w:right w:w="29" w:type="dxa"/>
          </w:tblCellMar>
          <w:tblPrExChange w:id="1974" w:author="Balasubramanian, Ruchita" w:date="2025-08-06T09:13:00Z" w16du:dateUtc="2025-08-06T13:13:00Z">
            <w:tblPrEx>
              <w:tblW w:w="9246" w:type="dxa"/>
              <w:jc w:val="center"/>
              <w:tblCellMar>
                <w:left w:w="29" w:type="dxa"/>
                <w:right w:w="29" w:type="dxa"/>
              </w:tblCellMar>
            </w:tblPrEx>
          </w:tblPrExChange>
        </w:tblPrEx>
        <w:trPr>
          <w:trHeight w:val="144"/>
          <w:jc w:val="center"/>
          <w:del w:id="1975" w:author="Balasubramanian, Ruchita" w:date="2025-08-06T09:13:00Z" w16du:dateUtc="2025-08-06T13:13:00Z"/>
          <w:trPrChange w:id="1976" w:author="Balasubramanian, Ruchita" w:date="2025-08-06T09:13:00Z" w16du:dateUtc="2025-08-06T13:13:00Z">
            <w:trPr>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1977" w:author="Balasubramanian, Ruchita" w:date="2025-08-06T09:13:00Z" w16du:dateUtc="2025-08-06T13:13:00Z">
              <w:tcPr>
                <w:tcW w:w="1123" w:type="dxa"/>
                <w:gridSpan w:val="2"/>
                <w:vMerge/>
                <w:tcBorders>
                  <w:left w:val="single" w:sz="8" w:space="0" w:color="auto"/>
                  <w:bottom w:val="single" w:sz="8" w:space="0" w:color="auto"/>
                  <w:right w:val="single" w:sz="8" w:space="0" w:color="auto"/>
                </w:tcBorders>
                <w:vAlign w:val="center"/>
              </w:tcPr>
            </w:tcPrChange>
          </w:tcPr>
          <w:p w14:paraId="6E44A670" w14:textId="5E37350D" w:rsidR="00F50E0E" w:rsidRPr="00F77336" w:rsidDel="00216840" w:rsidRDefault="00F50E0E" w:rsidP="007B5A9B">
            <w:pPr>
              <w:spacing w:line="204" w:lineRule="auto"/>
              <w:jc w:val="center"/>
              <w:rPr>
                <w:del w:id="1978" w:author="Balasubramanian, Ruchita" w:date="2025-08-06T09:13:00Z" w16du:dateUtc="2025-08-06T13:13:00Z"/>
                <w:rFonts w:ascii="Times New Roman" w:hAnsi="Times New Roman" w:cs="Times New Roman"/>
                <w:b/>
                <w:bCs/>
                <w:sz w:val="24"/>
                <w:szCs w:val="24"/>
                <w:rPrChange w:id="1979" w:author="Balasubramanian, Ruchita" w:date="2025-08-05T15:31:00Z" w16du:dateUtc="2025-08-05T19:31:00Z">
                  <w:rPr>
                    <w:del w:id="1980"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1981" w:author="Balasubramanian, Ruchita" w:date="2025-08-06T09:13:00Z" w16du:dateUtc="2025-08-06T13:13:00Z">
              <w:tcPr>
                <w:tcW w:w="1511" w:type="dxa"/>
                <w:gridSpan w:val="2"/>
                <w:tcBorders>
                  <w:top w:val="nil"/>
                  <w:left w:val="nil"/>
                  <w:bottom w:val="single" w:sz="4" w:space="0" w:color="auto"/>
                  <w:right w:val="single" w:sz="4" w:space="0" w:color="auto"/>
                </w:tcBorders>
                <w:shd w:val="clear" w:color="FFFFFF" w:fill="FFFFFF"/>
              </w:tcPr>
            </w:tcPrChange>
          </w:tcPr>
          <w:p w14:paraId="5AB21AB6" w14:textId="6D23A6DB" w:rsidR="00F50E0E" w:rsidRPr="00F77336" w:rsidDel="00216840" w:rsidRDefault="00F50E0E" w:rsidP="007B5A9B">
            <w:pPr>
              <w:spacing w:line="204" w:lineRule="auto"/>
              <w:jc w:val="center"/>
              <w:rPr>
                <w:del w:id="1982" w:author="Balasubramanian, Ruchita" w:date="2025-08-06T09:13:00Z" w16du:dateUtc="2025-08-06T13:13:00Z"/>
                <w:rFonts w:ascii="Times New Roman" w:hAnsi="Times New Roman" w:cs="Times New Roman"/>
                <w:sz w:val="24"/>
                <w:szCs w:val="24"/>
                <w:rPrChange w:id="1983" w:author="Balasubramanian, Ruchita" w:date="2025-08-05T15:31:00Z" w16du:dateUtc="2025-08-05T19:31:00Z">
                  <w:rPr>
                    <w:del w:id="1984" w:author="Balasubramanian, Ruchita" w:date="2025-08-06T09:13:00Z" w16du:dateUtc="2025-08-06T13:13:00Z"/>
                    <w:sz w:val="16"/>
                    <w:szCs w:val="16"/>
                  </w:rPr>
                </w:rPrChange>
              </w:rPr>
            </w:pPr>
            <w:del w:id="1985" w:author="Balasubramanian, Ruchita" w:date="2025-08-06T09:13:00Z" w16du:dateUtc="2025-08-06T13:13:00Z">
              <w:r w:rsidRPr="00F77336" w:rsidDel="00216840">
                <w:rPr>
                  <w:rFonts w:ascii="Times New Roman" w:hAnsi="Times New Roman" w:cs="Times New Roman"/>
                  <w:sz w:val="24"/>
                  <w:szCs w:val="24"/>
                  <w:rPrChange w:id="1986" w:author="Balasubramanian, Ruchita" w:date="2025-08-05T15:31:00Z" w16du:dateUtc="2025-08-05T19:31:00Z">
                    <w:rPr>
                      <w:sz w:val="16"/>
                      <w:szCs w:val="16"/>
                    </w:rPr>
                  </w:rPrChange>
                </w:rPr>
                <w:delText>(2,461 - 3,289)</w:delText>
              </w:r>
            </w:del>
          </w:p>
        </w:tc>
        <w:tc>
          <w:tcPr>
            <w:tcW w:w="1035" w:type="dxa"/>
            <w:tcBorders>
              <w:top w:val="nil"/>
              <w:left w:val="nil"/>
              <w:bottom w:val="single" w:sz="4" w:space="0" w:color="auto"/>
              <w:right w:val="single" w:sz="4" w:space="0" w:color="auto"/>
            </w:tcBorders>
            <w:shd w:val="clear" w:color="FF4800" w:fill="FF4800"/>
            <w:vAlign w:val="bottom"/>
            <w:tcPrChange w:id="1987" w:author="Balasubramanian, Ruchita" w:date="2025-08-06T09:13:00Z" w16du:dateUtc="2025-08-06T13:13:00Z">
              <w:tcPr>
                <w:tcW w:w="1210" w:type="dxa"/>
                <w:tcBorders>
                  <w:top w:val="nil"/>
                  <w:left w:val="nil"/>
                  <w:bottom w:val="single" w:sz="4" w:space="0" w:color="auto"/>
                  <w:right w:val="single" w:sz="4" w:space="0" w:color="auto"/>
                </w:tcBorders>
                <w:shd w:val="clear" w:color="FF4800" w:fill="FF4800"/>
                <w:vAlign w:val="bottom"/>
              </w:tcPr>
            </w:tcPrChange>
          </w:tcPr>
          <w:p w14:paraId="7DB7940D" w14:textId="20BCF77E" w:rsidR="00F50E0E" w:rsidRPr="00F77336" w:rsidDel="00216840" w:rsidRDefault="00F50E0E" w:rsidP="007B5A9B">
            <w:pPr>
              <w:spacing w:line="204" w:lineRule="auto"/>
              <w:jc w:val="center"/>
              <w:rPr>
                <w:del w:id="1988" w:author="Balasubramanian, Ruchita" w:date="2025-08-06T09:13:00Z" w16du:dateUtc="2025-08-06T13:13:00Z"/>
                <w:rFonts w:ascii="Times New Roman" w:hAnsi="Times New Roman" w:cs="Times New Roman"/>
                <w:sz w:val="24"/>
                <w:szCs w:val="24"/>
                <w:rPrChange w:id="1989" w:author="Balasubramanian, Ruchita" w:date="2025-08-05T15:31:00Z" w16du:dateUtc="2025-08-05T19:31:00Z">
                  <w:rPr>
                    <w:del w:id="1990" w:author="Balasubramanian, Ruchita" w:date="2025-08-06T09:13:00Z" w16du:dateUtc="2025-08-06T13:13:00Z"/>
                    <w:sz w:val="15"/>
                    <w:szCs w:val="15"/>
                  </w:rPr>
                </w:rPrChange>
              </w:rPr>
            </w:pPr>
            <w:del w:id="199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92" w:author="Balasubramanian, Ruchita" w:date="2025-08-05T15:31:00Z" w16du:dateUtc="2025-08-05T19:31:00Z">
                    <w:rPr>
                      <w:rFonts w:eastAsia="Times New Roman"/>
                      <w:color w:val="000000"/>
                      <w:sz w:val="16"/>
                      <w:szCs w:val="16"/>
                      <w:lang w:val="en-US"/>
                    </w:rPr>
                  </w:rPrChange>
                </w:rPr>
                <w:delText>(187 - 1,261)</w:delText>
              </w:r>
            </w:del>
          </w:p>
        </w:tc>
        <w:tc>
          <w:tcPr>
            <w:tcW w:w="1138" w:type="dxa"/>
            <w:gridSpan w:val="3"/>
            <w:tcBorders>
              <w:top w:val="nil"/>
              <w:left w:val="single" w:sz="4" w:space="0" w:color="auto"/>
              <w:bottom w:val="single" w:sz="4" w:space="0" w:color="auto"/>
              <w:right w:val="single" w:sz="4" w:space="0" w:color="auto"/>
            </w:tcBorders>
            <w:shd w:val="clear" w:color="FF4800" w:fill="FF4800"/>
            <w:vAlign w:val="bottom"/>
            <w:tcPrChange w:id="1993"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4800" w:fill="FF4800"/>
                <w:vAlign w:val="bottom"/>
              </w:tcPr>
            </w:tcPrChange>
          </w:tcPr>
          <w:p w14:paraId="06B7B20F" w14:textId="25411A9B" w:rsidR="00F50E0E" w:rsidRPr="00F77336" w:rsidDel="00216840" w:rsidRDefault="00F50E0E" w:rsidP="007B5A9B">
            <w:pPr>
              <w:spacing w:line="204" w:lineRule="auto"/>
              <w:jc w:val="center"/>
              <w:rPr>
                <w:del w:id="1994" w:author="Balasubramanian, Ruchita" w:date="2025-08-06T09:13:00Z" w16du:dateUtc="2025-08-06T13:13:00Z"/>
                <w:rFonts w:ascii="Times New Roman" w:hAnsi="Times New Roman" w:cs="Times New Roman"/>
                <w:sz w:val="24"/>
                <w:szCs w:val="24"/>
                <w:rPrChange w:id="1995" w:author="Balasubramanian, Ruchita" w:date="2025-08-05T15:31:00Z" w16du:dateUtc="2025-08-05T19:31:00Z">
                  <w:rPr>
                    <w:del w:id="1996" w:author="Balasubramanian, Ruchita" w:date="2025-08-06T09:13:00Z" w16du:dateUtc="2025-08-06T13:13:00Z"/>
                    <w:sz w:val="15"/>
                    <w:szCs w:val="15"/>
                  </w:rPr>
                </w:rPrChange>
              </w:rPr>
            </w:pPr>
            <w:del w:id="199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1998" w:author="Balasubramanian, Ruchita" w:date="2025-08-05T15:31:00Z" w16du:dateUtc="2025-08-05T19:31:00Z">
                    <w:rPr>
                      <w:rFonts w:eastAsia="Times New Roman"/>
                      <w:color w:val="000000"/>
                      <w:sz w:val="16"/>
                      <w:szCs w:val="16"/>
                      <w:lang w:val="en-US"/>
                    </w:rPr>
                  </w:rPrChange>
                </w:rPr>
                <w:delText>(6.7 - 42.8%)</w:delText>
              </w:r>
            </w:del>
          </w:p>
        </w:tc>
        <w:tc>
          <w:tcPr>
            <w:tcW w:w="1035" w:type="dxa"/>
            <w:tcBorders>
              <w:top w:val="nil"/>
              <w:left w:val="single" w:sz="4" w:space="0" w:color="auto"/>
              <w:bottom w:val="single" w:sz="4" w:space="0" w:color="auto"/>
              <w:right w:val="single" w:sz="4" w:space="0" w:color="auto"/>
            </w:tcBorders>
            <w:shd w:val="clear" w:color="FF6800" w:fill="FF6800"/>
            <w:vAlign w:val="bottom"/>
            <w:tcPrChange w:id="1999"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6800" w:fill="FF6800"/>
                <w:vAlign w:val="bottom"/>
              </w:tcPr>
            </w:tcPrChange>
          </w:tcPr>
          <w:p w14:paraId="50369C53" w14:textId="04EBBA38" w:rsidR="00F50E0E" w:rsidRPr="00F77336" w:rsidDel="00216840" w:rsidRDefault="00F50E0E" w:rsidP="007B5A9B">
            <w:pPr>
              <w:spacing w:line="204" w:lineRule="auto"/>
              <w:jc w:val="center"/>
              <w:rPr>
                <w:del w:id="2000" w:author="Balasubramanian, Ruchita" w:date="2025-08-06T09:13:00Z" w16du:dateUtc="2025-08-06T13:13:00Z"/>
                <w:rFonts w:ascii="Times New Roman" w:hAnsi="Times New Roman" w:cs="Times New Roman"/>
                <w:sz w:val="24"/>
                <w:szCs w:val="24"/>
                <w:rPrChange w:id="2001" w:author="Balasubramanian, Ruchita" w:date="2025-08-05T15:31:00Z" w16du:dateUtc="2025-08-05T19:31:00Z">
                  <w:rPr>
                    <w:del w:id="2002" w:author="Balasubramanian, Ruchita" w:date="2025-08-06T09:13:00Z" w16du:dateUtc="2025-08-06T13:13:00Z"/>
                    <w:sz w:val="15"/>
                    <w:szCs w:val="15"/>
                  </w:rPr>
                </w:rPrChange>
              </w:rPr>
            </w:pPr>
            <w:del w:id="200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04" w:author="Balasubramanian, Ruchita" w:date="2025-08-05T15:31:00Z" w16du:dateUtc="2025-08-05T19:31:00Z">
                    <w:rPr>
                      <w:rFonts w:eastAsia="Times New Roman"/>
                      <w:color w:val="000000"/>
                      <w:sz w:val="16"/>
                      <w:szCs w:val="16"/>
                      <w:lang w:val="en-US"/>
                    </w:rPr>
                  </w:rPrChange>
                </w:rPr>
                <w:delText>(158 - 1,011)</w:delText>
              </w:r>
            </w:del>
          </w:p>
        </w:tc>
        <w:tc>
          <w:tcPr>
            <w:tcW w:w="1138" w:type="dxa"/>
            <w:gridSpan w:val="3"/>
            <w:tcBorders>
              <w:top w:val="nil"/>
              <w:left w:val="single" w:sz="4" w:space="0" w:color="auto"/>
              <w:bottom w:val="single" w:sz="4" w:space="0" w:color="auto"/>
              <w:right w:val="single" w:sz="4" w:space="0" w:color="auto"/>
            </w:tcBorders>
            <w:shd w:val="clear" w:color="FF6800" w:fill="FF6800"/>
            <w:vAlign w:val="bottom"/>
            <w:tcPrChange w:id="2005"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6800" w:fill="FF6800"/>
                <w:vAlign w:val="bottom"/>
              </w:tcPr>
            </w:tcPrChange>
          </w:tcPr>
          <w:p w14:paraId="5A1802CE" w14:textId="3DA6DA79" w:rsidR="00F50E0E" w:rsidRPr="00F77336" w:rsidDel="00216840" w:rsidRDefault="00F50E0E" w:rsidP="007B5A9B">
            <w:pPr>
              <w:spacing w:line="204" w:lineRule="auto"/>
              <w:jc w:val="center"/>
              <w:rPr>
                <w:del w:id="2006" w:author="Balasubramanian, Ruchita" w:date="2025-08-06T09:13:00Z" w16du:dateUtc="2025-08-06T13:13:00Z"/>
                <w:rFonts w:ascii="Times New Roman" w:hAnsi="Times New Roman" w:cs="Times New Roman"/>
                <w:sz w:val="24"/>
                <w:szCs w:val="24"/>
                <w:rPrChange w:id="2007" w:author="Balasubramanian, Ruchita" w:date="2025-08-05T15:31:00Z" w16du:dateUtc="2025-08-05T19:31:00Z">
                  <w:rPr>
                    <w:del w:id="2008" w:author="Balasubramanian, Ruchita" w:date="2025-08-06T09:13:00Z" w16du:dateUtc="2025-08-06T13:13:00Z"/>
                    <w:sz w:val="15"/>
                    <w:szCs w:val="15"/>
                  </w:rPr>
                </w:rPrChange>
              </w:rPr>
            </w:pPr>
            <w:del w:id="200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10" w:author="Balasubramanian, Ruchita" w:date="2025-08-05T15:31:00Z" w16du:dateUtc="2025-08-05T19:31:00Z">
                    <w:rPr>
                      <w:rFonts w:eastAsia="Times New Roman"/>
                      <w:color w:val="000000"/>
                      <w:sz w:val="16"/>
                      <w:szCs w:val="16"/>
                      <w:lang w:val="en-US"/>
                    </w:rPr>
                  </w:rPrChange>
                </w:rPr>
                <w:delText>(5.7 - 34.0%)</w:delText>
              </w:r>
            </w:del>
          </w:p>
        </w:tc>
        <w:tc>
          <w:tcPr>
            <w:tcW w:w="1035" w:type="dxa"/>
            <w:tcBorders>
              <w:top w:val="nil"/>
              <w:left w:val="single" w:sz="4" w:space="0" w:color="auto"/>
              <w:bottom w:val="single" w:sz="4" w:space="0" w:color="auto"/>
              <w:right w:val="single" w:sz="4" w:space="0" w:color="auto"/>
            </w:tcBorders>
            <w:shd w:val="clear" w:color="FFBC00" w:fill="FFBC00"/>
            <w:vAlign w:val="bottom"/>
            <w:tcPrChange w:id="2011"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BC00" w:fill="FFBC00"/>
                <w:vAlign w:val="bottom"/>
              </w:tcPr>
            </w:tcPrChange>
          </w:tcPr>
          <w:p w14:paraId="66306CD4" w14:textId="4909BAA8" w:rsidR="00F50E0E" w:rsidRPr="00F77336" w:rsidDel="00216840" w:rsidRDefault="00F50E0E" w:rsidP="007B5A9B">
            <w:pPr>
              <w:spacing w:line="204" w:lineRule="auto"/>
              <w:jc w:val="center"/>
              <w:rPr>
                <w:del w:id="2012" w:author="Balasubramanian, Ruchita" w:date="2025-08-06T09:13:00Z" w16du:dateUtc="2025-08-06T13:13:00Z"/>
                <w:rFonts w:ascii="Times New Roman" w:hAnsi="Times New Roman" w:cs="Times New Roman"/>
                <w:sz w:val="24"/>
                <w:szCs w:val="24"/>
                <w:rPrChange w:id="2013" w:author="Balasubramanian, Ruchita" w:date="2025-08-05T15:31:00Z" w16du:dateUtc="2025-08-05T19:31:00Z">
                  <w:rPr>
                    <w:del w:id="2014" w:author="Balasubramanian, Ruchita" w:date="2025-08-06T09:13:00Z" w16du:dateUtc="2025-08-06T13:13:00Z"/>
                    <w:sz w:val="15"/>
                    <w:szCs w:val="15"/>
                  </w:rPr>
                </w:rPrChange>
              </w:rPr>
            </w:pPr>
            <w:del w:id="201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16" w:author="Balasubramanian, Ruchita" w:date="2025-08-05T15:31:00Z" w16du:dateUtc="2025-08-05T19:31:00Z">
                    <w:rPr>
                      <w:rFonts w:eastAsia="Times New Roman"/>
                      <w:color w:val="000000"/>
                      <w:sz w:val="16"/>
                      <w:szCs w:val="16"/>
                      <w:lang w:val="en-US"/>
                    </w:rPr>
                  </w:rPrChange>
                </w:rPr>
                <w:delText>(78 - 410)</w:delText>
              </w:r>
            </w:del>
          </w:p>
        </w:tc>
        <w:tc>
          <w:tcPr>
            <w:tcW w:w="1138" w:type="dxa"/>
            <w:gridSpan w:val="2"/>
            <w:tcBorders>
              <w:top w:val="nil"/>
              <w:left w:val="single" w:sz="4" w:space="0" w:color="auto"/>
              <w:bottom w:val="single" w:sz="4" w:space="0" w:color="auto"/>
              <w:right w:val="single" w:sz="4" w:space="0" w:color="auto"/>
            </w:tcBorders>
            <w:shd w:val="clear" w:color="FFBC00" w:fill="FFBC00"/>
            <w:vAlign w:val="bottom"/>
            <w:tcPrChange w:id="2017" w:author="Balasubramanian, Ruchita" w:date="2025-08-06T09:13:00Z" w16du:dateUtc="2025-08-06T13:13:00Z">
              <w:tcPr>
                <w:tcW w:w="994" w:type="dxa"/>
                <w:gridSpan w:val="2"/>
                <w:tcBorders>
                  <w:top w:val="nil"/>
                  <w:left w:val="single" w:sz="4" w:space="0" w:color="auto"/>
                  <w:bottom w:val="single" w:sz="4" w:space="0" w:color="auto"/>
                  <w:right w:val="single" w:sz="4" w:space="0" w:color="auto"/>
                </w:tcBorders>
                <w:shd w:val="clear" w:color="FFBC00" w:fill="FFBC00"/>
                <w:vAlign w:val="bottom"/>
              </w:tcPr>
            </w:tcPrChange>
          </w:tcPr>
          <w:p w14:paraId="6ACBF29B" w14:textId="68B521BE" w:rsidR="00F50E0E" w:rsidRPr="00F77336" w:rsidDel="00216840" w:rsidRDefault="00F50E0E" w:rsidP="007B5A9B">
            <w:pPr>
              <w:spacing w:line="204" w:lineRule="auto"/>
              <w:jc w:val="center"/>
              <w:rPr>
                <w:del w:id="2018" w:author="Balasubramanian, Ruchita" w:date="2025-08-06T09:13:00Z" w16du:dateUtc="2025-08-06T13:13:00Z"/>
                <w:rFonts w:ascii="Times New Roman" w:hAnsi="Times New Roman" w:cs="Times New Roman"/>
                <w:sz w:val="24"/>
                <w:szCs w:val="24"/>
                <w:rPrChange w:id="2019" w:author="Balasubramanian, Ruchita" w:date="2025-08-05T15:31:00Z" w16du:dateUtc="2025-08-05T19:31:00Z">
                  <w:rPr>
                    <w:del w:id="2020" w:author="Balasubramanian, Ruchita" w:date="2025-08-06T09:13:00Z" w16du:dateUtc="2025-08-06T13:13:00Z"/>
                    <w:sz w:val="15"/>
                    <w:szCs w:val="15"/>
                  </w:rPr>
                </w:rPrChange>
              </w:rPr>
            </w:pPr>
            <w:del w:id="202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22" w:author="Balasubramanian, Ruchita" w:date="2025-08-05T15:31:00Z" w16du:dateUtc="2025-08-05T19:31:00Z">
                    <w:rPr>
                      <w:rFonts w:eastAsia="Times New Roman"/>
                      <w:color w:val="000000"/>
                      <w:sz w:val="16"/>
                      <w:szCs w:val="16"/>
                      <w:lang w:val="en-US"/>
                    </w:rPr>
                  </w:rPrChange>
                </w:rPr>
                <w:delText>(2.8 - 13.9%)</w:delText>
              </w:r>
            </w:del>
          </w:p>
        </w:tc>
      </w:tr>
      <w:tr w:rsidR="00F50E0E" w:rsidRPr="00F77336" w:rsidDel="00216840" w14:paraId="155E4F51" w14:textId="10578FAF" w:rsidTr="00216840">
        <w:tblPrEx>
          <w:tblW w:w="9246" w:type="dxa"/>
          <w:jc w:val="center"/>
          <w:tblCellMar>
            <w:left w:w="29" w:type="dxa"/>
            <w:right w:w="29" w:type="dxa"/>
          </w:tblCellMar>
          <w:tblPrExChange w:id="2023" w:author="Balasubramanian, Ruchita" w:date="2025-08-06T09:13:00Z" w16du:dateUtc="2025-08-06T13:13:00Z">
            <w:tblPrEx>
              <w:tblW w:w="9246" w:type="dxa"/>
              <w:jc w:val="center"/>
              <w:tblCellMar>
                <w:left w:w="29" w:type="dxa"/>
                <w:right w:w="29" w:type="dxa"/>
              </w:tblCellMar>
            </w:tblPrEx>
          </w:tblPrExChange>
        </w:tblPrEx>
        <w:trPr>
          <w:trHeight w:val="144"/>
          <w:jc w:val="center"/>
          <w:del w:id="2024" w:author="Balasubramanian, Ruchita" w:date="2025-08-06T09:13:00Z" w16du:dateUtc="2025-08-06T13:13:00Z"/>
          <w:trPrChange w:id="2025" w:author="Balasubramanian, Ruchita" w:date="2025-08-06T09:13:00Z" w16du:dateUtc="2025-08-06T13:13:00Z">
            <w:trPr>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2026" w:author="Balasubramanian, Ruchita" w:date="2025-08-06T09:13:00Z" w16du:dateUtc="2025-08-06T13:13:00Z">
              <w:tcPr>
                <w:tcW w:w="1123" w:type="dxa"/>
                <w:gridSpan w:val="2"/>
                <w:vMerge w:val="restart"/>
                <w:tcBorders>
                  <w:top w:val="single" w:sz="8" w:space="0" w:color="auto"/>
                  <w:left w:val="single" w:sz="8" w:space="0" w:color="auto"/>
                  <w:bottom w:val="single" w:sz="4" w:space="0" w:color="auto"/>
                  <w:right w:val="single" w:sz="8" w:space="0" w:color="auto"/>
                </w:tcBorders>
                <w:vAlign w:val="center"/>
              </w:tcPr>
            </w:tcPrChange>
          </w:tcPr>
          <w:p w14:paraId="4E0D313D" w14:textId="5BA7DD7D" w:rsidR="00F50E0E" w:rsidRPr="00F77336" w:rsidDel="00216840" w:rsidRDefault="00F50E0E" w:rsidP="007B5A9B">
            <w:pPr>
              <w:spacing w:line="204" w:lineRule="auto"/>
              <w:jc w:val="center"/>
              <w:rPr>
                <w:del w:id="2027" w:author="Balasubramanian, Ruchita" w:date="2025-08-06T09:13:00Z" w16du:dateUtc="2025-08-06T13:13:00Z"/>
                <w:rFonts w:ascii="Times New Roman" w:eastAsia="Times New Roman" w:hAnsi="Times New Roman" w:cs="Times New Roman"/>
                <w:b/>
                <w:bCs/>
                <w:sz w:val="24"/>
                <w:szCs w:val="24"/>
                <w:lang w:val="en-US"/>
                <w:rPrChange w:id="2028" w:author="Balasubramanian, Ruchita" w:date="2025-08-05T15:31:00Z" w16du:dateUtc="2025-08-05T19:31:00Z">
                  <w:rPr>
                    <w:del w:id="2029" w:author="Balasubramanian, Ruchita" w:date="2025-08-06T09:13:00Z" w16du:dateUtc="2025-08-06T13:13:00Z"/>
                    <w:rFonts w:eastAsia="Times New Roman"/>
                    <w:b/>
                    <w:bCs/>
                    <w:sz w:val="16"/>
                    <w:szCs w:val="16"/>
                    <w:lang w:val="en-US"/>
                  </w:rPr>
                </w:rPrChange>
              </w:rPr>
            </w:pPr>
            <w:del w:id="2030" w:author="Balasubramanian, Ruchita" w:date="2025-08-06T09:13:00Z" w16du:dateUtc="2025-08-06T13:13:00Z">
              <w:r w:rsidRPr="00F77336" w:rsidDel="00216840">
                <w:rPr>
                  <w:rFonts w:ascii="Times New Roman" w:eastAsia="Times New Roman" w:hAnsi="Times New Roman" w:cs="Times New Roman"/>
                  <w:b/>
                  <w:bCs/>
                  <w:sz w:val="24"/>
                  <w:szCs w:val="24"/>
                  <w:lang w:val="en-US"/>
                  <w:rPrChange w:id="2031" w:author="Balasubramanian, Ruchita" w:date="2025-08-05T15:31:00Z" w16du:dateUtc="2025-08-05T19:31:00Z">
                    <w:rPr>
                      <w:rFonts w:eastAsia="Times New Roman"/>
                      <w:b/>
                      <w:bCs/>
                      <w:sz w:val="16"/>
                      <w:szCs w:val="16"/>
                      <w:lang w:val="en-US"/>
                    </w:rPr>
                  </w:rPrChange>
                </w:rPr>
                <w:delText>Mississippi</w:delText>
              </w:r>
            </w:del>
          </w:p>
        </w:tc>
        <w:tc>
          <w:tcPr>
            <w:tcW w:w="1427" w:type="dxa"/>
            <w:gridSpan w:val="2"/>
            <w:tcBorders>
              <w:top w:val="single" w:sz="4" w:space="0" w:color="auto"/>
              <w:left w:val="nil"/>
              <w:bottom w:val="nil"/>
              <w:right w:val="single" w:sz="4" w:space="0" w:color="auto"/>
            </w:tcBorders>
            <w:shd w:val="clear" w:color="FFFFFF" w:fill="FFFFFF"/>
            <w:tcPrChange w:id="2032" w:author="Balasubramanian, Ruchita" w:date="2025-08-06T09:13:00Z" w16du:dateUtc="2025-08-06T13:13:00Z">
              <w:tcPr>
                <w:tcW w:w="1511" w:type="dxa"/>
                <w:gridSpan w:val="2"/>
                <w:tcBorders>
                  <w:top w:val="single" w:sz="4" w:space="0" w:color="auto"/>
                  <w:left w:val="nil"/>
                  <w:bottom w:val="nil"/>
                  <w:right w:val="single" w:sz="4" w:space="0" w:color="auto"/>
                </w:tcBorders>
                <w:shd w:val="clear" w:color="FFFFFF" w:fill="FFFFFF"/>
              </w:tcPr>
            </w:tcPrChange>
          </w:tcPr>
          <w:p w14:paraId="6B26CA06" w14:textId="6CFC566C" w:rsidR="00F50E0E" w:rsidRPr="00F77336" w:rsidDel="00216840" w:rsidRDefault="00F50E0E" w:rsidP="007B5A9B">
            <w:pPr>
              <w:spacing w:line="204" w:lineRule="auto"/>
              <w:jc w:val="center"/>
              <w:rPr>
                <w:del w:id="2033" w:author="Balasubramanian, Ruchita" w:date="2025-08-06T09:13:00Z" w16du:dateUtc="2025-08-06T13:13:00Z"/>
                <w:rFonts w:ascii="Times New Roman" w:hAnsi="Times New Roman" w:cs="Times New Roman"/>
                <w:sz w:val="24"/>
                <w:szCs w:val="24"/>
                <w:rPrChange w:id="2034" w:author="Balasubramanian, Ruchita" w:date="2025-08-05T15:31:00Z" w16du:dateUtc="2025-08-05T19:31:00Z">
                  <w:rPr>
                    <w:del w:id="2035" w:author="Balasubramanian, Ruchita" w:date="2025-08-06T09:13:00Z" w16du:dateUtc="2025-08-06T13:13:00Z"/>
                    <w:sz w:val="16"/>
                    <w:szCs w:val="16"/>
                  </w:rPr>
                </w:rPrChange>
              </w:rPr>
            </w:pPr>
            <w:del w:id="2036" w:author="Balasubramanian, Ruchita" w:date="2025-08-06T09:13:00Z" w16du:dateUtc="2025-08-06T13:13:00Z">
              <w:r w:rsidRPr="00F77336" w:rsidDel="00216840">
                <w:rPr>
                  <w:rFonts w:ascii="Times New Roman" w:hAnsi="Times New Roman" w:cs="Times New Roman"/>
                  <w:sz w:val="24"/>
                  <w:szCs w:val="24"/>
                  <w:rPrChange w:id="2037" w:author="Balasubramanian, Ruchita" w:date="2025-08-05T15:31:00Z" w16du:dateUtc="2025-08-05T19:31:00Z">
                    <w:rPr>
                      <w:sz w:val="16"/>
                      <w:szCs w:val="16"/>
                    </w:rPr>
                  </w:rPrChange>
                </w:rPr>
                <w:delText>2,562</w:delText>
              </w:r>
            </w:del>
          </w:p>
        </w:tc>
        <w:tc>
          <w:tcPr>
            <w:tcW w:w="1035" w:type="dxa"/>
            <w:tcBorders>
              <w:top w:val="single" w:sz="4" w:space="0" w:color="auto"/>
              <w:left w:val="nil"/>
              <w:bottom w:val="nil"/>
              <w:right w:val="single" w:sz="4" w:space="0" w:color="auto"/>
            </w:tcBorders>
            <w:shd w:val="clear" w:color="FF5400" w:fill="FF5400"/>
            <w:vAlign w:val="bottom"/>
            <w:tcPrChange w:id="2038" w:author="Balasubramanian, Ruchita" w:date="2025-08-06T09:13:00Z" w16du:dateUtc="2025-08-06T13:13:00Z">
              <w:tcPr>
                <w:tcW w:w="1210" w:type="dxa"/>
                <w:tcBorders>
                  <w:top w:val="single" w:sz="4" w:space="0" w:color="auto"/>
                  <w:left w:val="nil"/>
                  <w:bottom w:val="nil"/>
                  <w:right w:val="single" w:sz="4" w:space="0" w:color="auto"/>
                </w:tcBorders>
                <w:shd w:val="clear" w:color="FF5400" w:fill="FF5400"/>
                <w:vAlign w:val="bottom"/>
              </w:tcPr>
            </w:tcPrChange>
          </w:tcPr>
          <w:p w14:paraId="4A21325A" w14:textId="4CD1672A" w:rsidR="00F50E0E" w:rsidRPr="00F77336" w:rsidDel="00216840" w:rsidRDefault="00F50E0E" w:rsidP="007B5A9B">
            <w:pPr>
              <w:spacing w:line="204" w:lineRule="auto"/>
              <w:jc w:val="center"/>
              <w:rPr>
                <w:del w:id="2039" w:author="Balasubramanian, Ruchita" w:date="2025-08-06T09:13:00Z" w16du:dateUtc="2025-08-06T13:13:00Z"/>
                <w:rFonts w:ascii="Times New Roman" w:hAnsi="Times New Roman" w:cs="Times New Roman"/>
                <w:sz w:val="24"/>
                <w:szCs w:val="24"/>
                <w:rPrChange w:id="2040" w:author="Balasubramanian, Ruchita" w:date="2025-08-05T15:31:00Z" w16du:dateUtc="2025-08-05T19:31:00Z">
                  <w:rPr>
                    <w:del w:id="2041" w:author="Balasubramanian, Ruchita" w:date="2025-08-06T09:13:00Z" w16du:dateUtc="2025-08-06T13:13:00Z"/>
                    <w:sz w:val="15"/>
                    <w:szCs w:val="15"/>
                  </w:rPr>
                </w:rPrChange>
              </w:rPr>
            </w:pPr>
            <w:del w:id="204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43" w:author="Balasubramanian, Ruchita" w:date="2025-08-05T15:31:00Z" w16du:dateUtc="2025-08-05T19:31:00Z">
                    <w:rPr>
                      <w:rFonts w:eastAsia="Times New Roman"/>
                      <w:color w:val="000000"/>
                      <w:sz w:val="16"/>
                      <w:szCs w:val="16"/>
                      <w:lang w:val="en-US"/>
                    </w:rPr>
                  </w:rPrChange>
                </w:rPr>
                <w:delText>515</w:delText>
              </w:r>
            </w:del>
          </w:p>
        </w:tc>
        <w:tc>
          <w:tcPr>
            <w:tcW w:w="1138" w:type="dxa"/>
            <w:gridSpan w:val="3"/>
            <w:tcBorders>
              <w:top w:val="single" w:sz="4" w:space="0" w:color="auto"/>
              <w:left w:val="single" w:sz="4" w:space="0" w:color="auto"/>
              <w:bottom w:val="nil"/>
              <w:right w:val="single" w:sz="4" w:space="0" w:color="auto"/>
            </w:tcBorders>
            <w:shd w:val="clear" w:color="FF5400" w:fill="FF5400"/>
            <w:vAlign w:val="bottom"/>
            <w:tcPrChange w:id="2044"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5400" w:fill="FF5400"/>
                <w:vAlign w:val="bottom"/>
              </w:tcPr>
            </w:tcPrChange>
          </w:tcPr>
          <w:p w14:paraId="76958F5E" w14:textId="0BC3F793" w:rsidR="00F50E0E" w:rsidRPr="00F77336" w:rsidDel="00216840" w:rsidRDefault="00F50E0E" w:rsidP="007B5A9B">
            <w:pPr>
              <w:spacing w:line="204" w:lineRule="auto"/>
              <w:jc w:val="center"/>
              <w:rPr>
                <w:del w:id="2045" w:author="Balasubramanian, Ruchita" w:date="2025-08-06T09:13:00Z" w16du:dateUtc="2025-08-06T13:13:00Z"/>
                <w:rFonts w:ascii="Times New Roman" w:hAnsi="Times New Roman" w:cs="Times New Roman"/>
                <w:sz w:val="24"/>
                <w:szCs w:val="24"/>
                <w:rPrChange w:id="2046" w:author="Balasubramanian, Ruchita" w:date="2025-08-05T15:31:00Z" w16du:dateUtc="2025-08-05T19:31:00Z">
                  <w:rPr>
                    <w:del w:id="2047" w:author="Balasubramanian, Ruchita" w:date="2025-08-06T09:13:00Z" w16du:dateUtc="2025-08-06T13:13:00Z"/>
                    <w:sz w:val="15"/>
                    <w:szCs w:val="15"/>
                  </w:rPr>
                </w:rPrChange>
              </w:rPr>
            </w:pPr>
            <w:del w:id="204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49" w:author="Balasubramanian, Ruchita" w:date="2025-08-05T15:31:00Z" w16du:dateUtc="2025-08-05T19:31:00Z">
                    <w:rPr>
                      <w:rFonts w:eastAsia="Times New Roman"/>
                      <w:color w:val="000000"/>
                      <w:sz w:val="16"/>
                      <w:szCs w:val="16"/>
                      <w:lang w:val="en-US"/>
                    </w:rPr>
                  </w:rPrChange>
                </w:rPr>
                <w:delText>20.2%</w:delText>
              </w:r>
            </w:del>
          </w:p>
        </w:tc>
        <w:tc>
          <w:tcPr>
            <w:tcW w:w="1035" w:type="dxa"/>
            <w:tcBorders>
              <w:top w:val="single" w:sz="4" w:space="0" w:color="auto"/>
              <w:left w:val="single" w:sz="4" w:space="0" w:color="auto"/>
              <w:bottom w:val="nil"/>
              <w:right w:val="single" w:sz="4" w:space="0" w:color="auto"/>
            </w:tcBorders>
            <w:shd w:val="clear" w:color="FF6F00" w:fill="FF6F00"/>
            <w:vAlign w:val="bottom"/>
            <w:tcPrChange w:id="2050"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6F00" w:fill="FF6F00"/>
                <w:vAlign w:val="bottom"/>
              </w:tcPr>
            </w:tcPrChange>
          </w:tcPr>
          <w:p w14:paraId="62A9FFD5" w14:textId="53B3D27C" w:rsidR="00F50E0E" w:rsidRPr="00F77336" w:rsidDel="00216840" w:rsidRDefault="00F50E0E" w:rsidP="007B5A9B">
            <w:pPr>
              <w:spacing w:line="204" w:lineRule="auto"/>
              <w:jc w:val="center"/>
              <w:rPr>
                <w:del w:id="2051" w:author="Balasubramanian, Ruchita" w:date="2025-08-06T09:13:00Z" w16du:dateUtc="2025-08-06T13:13:00Z"/>
                <w:rFonts w:ascii="Times New Roman" w:hAnsi="Times New Roman" w:cs="Times New Roman"/>
                <w:sz w:val="24"/>
                <w:szCs w:val="24"/>
                <w:rPrChange w:id="2052" w:author="Balasubramanian, Ruchita" w:date="2025-08-05T15:31:00Z" w16du:dateUtc="2025-08-05T19:31:00Z">
                  <w:rPr>
                    <w:del w:id="2053" w:author="Balasubramanian, Ruchita" w:date="2025-08-06T09:13:00Z" w16du:dateUtc="2025-08-06T13:13:00Z"/>
                    <w:sz w:val="15"/>
                    <w:szCs w:val="15"/>
                  </w:rPr>
                </w:rPrChange>
              </w:rPr>
            </w:pPr>
            <w:del w:id="205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55" w:author="Balasubramanian, Ruchita" w:date="2025-08-05T15:31:00Z" w16du:dateUtc="2025-08-05T19:31:00Z">
                    <w:rPr>
                      <w:rFonts w:eastAsia="Times New Roman"/>
                      <w:color w:val="000000"/>
                      <w:sz w:val="16"/>
                      <w:szCs w:val="16"/>
                      <w:lang w:val="en-US"/>
                    </w:rPr>
                  </w:rPrChange>
                </w:rPr>
                <w:delText>433</w:delText>
              </w:r>
            </w:del>
          </w:p>
        </w:tc>
        <w:tc>
          <w:tcPr>
            <w:tcW w:w="1138" w:type="dxa"/>
            <w:gridSpan w:val="3"/>
            <w:tcBorders>
              <w:top w:val="single" w:sz="4" w:space="0" w:color="auto"/>
              <w:left w:val="single" w:sz="4" w:space="0" w:color="auto"/>
              <w:bottom w:val="nil"/>
              <w:right w:val="single" w:sz="4" w:space="0" w:color="auto"/>
            </w:tcBorders>
            <w:shd w:val="clear" w:color="FF6F00" w:fill="FF6F00"/>
            <w:vAlign w:val="bottom"/>
            <w:tcPrChange w:id="2056"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6F00" w:fill="FF6F00"/>
                <w:vAlign w:val="bottom"/>
              </w:tcPr>
            </w:tcPrChange>
          </w:tcPr>
          <w:p w14:paraId="2EC883CB" w14:textId="48D42660" w:rsidR="00F50E0E" w:rsidRPr="00F77336" w:rsidDel="00216840" w:rsidRDefault="00F50E0E" w:rsidP="007B5A9B">
            <w:pPr>
              <w:spacing w:line="204" w:lineRule="auto"/>
              <w:jc w:val="center"/>
              <w:rPr>
                <w:del w:id="2057" w:author="Balasubramanian, Ruchita" w:date="2025-08-06T09:13:00Z" w16du:dateUtc="2025-08-06T13:13:00Z"/>
                <w:rFonts w:ascii="Times New Roman" w:hAnsi="Times New Roman" w:cs="Times New Roman"/>
                <w:sz w:val="24"/>
                <w:szCs w:val="24"/>
                <w:rPrChange w:id="2058" w:author="Balasubramanian, Ruchita" w:date="2025-08-05T15:31:00Z" w16du:dateUtc="2025-08-05T19:31:00Z">
                  <w:rPr>
                    <w:del w:id="2059" w:author="Balasubramanian, Ruchita" w:date="2025-08-06T09:13:00Z" w16du:dateUtc="2025-08-06T13:13:00Z"/>
                    <w:sz w:val="15"/>
                    <w:szCs w:val="15"/>
                  </w:rPr>
                </w:rPrChange>
              </w:rPr>
            </w:pPr>
            <w:del w:id="206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61" w:author="Balasubramanian, Ruchita" w:date="2025-08-05T15:31:00Z" w16du:dateUtc="2025-08-05T19:31:00Z">
                    <w:rPr>
                      <w:rFonts w:eastAsia="Times New Roman"/>
                      <w:color w:val="000000"/>
                      <w:sz w:val="16"/>
                      <w:szCs w:val="16"/>
                      <w:lang w:val="en-US"/>
                    </w:rPr>
                  </w:rPrChange>
                </w:rPr>
                <w:delText>16.9%</w:delText>
              </w:r>
            </w:del>
          </w:p>
        </w:tc>
        <w:tc>
          <w:tcPr>
            <w:tcW w:w="1035" w:type="dxa"/>
            <w:tcBorders>
              <w:top w:val="single" w:sz="4" w:space="0" w:color="auto"/>
              <w:left w:val="single" w:sz="4" w:space="0" w:color="auto"/>
              <w:bottom w:val="nil"/>
              <w:right w:val="single" w:sz="4" w:space="0" w:color="auto"/>
            </w:tcBorders>
            <w:shd w:val="clear" w:color="FFBC00" w:fill="FFBC00"/>
            <w:vAlign w:val="bottom"/>
            <w:tcPrChange w:id="2062"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BC00" w:fill="FFBC00"/>
                <w:vAlign w:val="bottom"/>
              </w:tcPr>
            </w:tcPrChange>
          </w:tcPr>
          <w:p w14:paraId="5D74CE6C" w14:textId="2AB3FC34" w:rsidR="00F50E0E" w:rsidRPr="00F77336" w:rsidDel="00216840" w:rsidRDefault="00F50E0E" w:rsidP="007B5A9B">
            <w:pPr>
              <w:spacing w:line="204" w:lineRule="auto"/>
              <w:jc w:val="center"/>
              <w:rPr>
                <w:del w:id="2063" w:author="Balasubramanian, Ruchita" w:date="2025-08-06T09:13:00Z" w16du:dateUtc="2025-08-06T13:13:00Z"/>
                <w:rFonts w:ascii="Times New Roman" w:hAnsi="Times New Roman" w:cs="Times New Roman"/>
                <w:sz w:val="24"/>
                <w:szCs w:val="24"/>
                <w:rPrChange w:id="2064" w:author="Balasubramanian, Ruchita" w:date="2025-08-05T15:31:00Z" w16du:dateUtc="2025-08-05T19:31:00Z">
                  <w:rPr>
                    <w:del w:id="2065" w:author="Balasubramanian, Ruchita" w:date="2025-08-06T09:13:00Z" w16du:dateUtc="2025-08-06T13:13:00Z"/>
                    <w:sz w:val="15"/>
                    <w:szCs w:val="15"/>
                  </w:rPr>
                </w:rPrChange>
              </w:rPr>
            </w:pPr>
            <w:del w:id="206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67" w:author="Balasubramanian, Ruchita" w:date="2025-08-05T15:31:00Z" w16du:dateUtc="2025-08-05T19:31:00Z">
                    <w:rPr>
                      <w:rFonts w:eastAsia="Times New Roman"/>
                      <w:color w:val="000000"/>
                      <w:sz w:val="16"/>
                      <w:szCs w:val="16"/>
                      <w:lang w:val="en-US"/>
                    </w:rPr>
                  </w:rPrChange>
                </w:rPr>
                <w:delText>201</w:delText>
              </w:r>
            </w:del>
          </w:p>
        </w:tc>
        <w:tc>
          <w:tcPr>
            <w:tcW w:w="1138" w:type="dxa"/>
            <w:gridSpan w:val="2"/>
            <w:tcBorders>
              <w:top w:val="single" w:sz="4" w:space="0" w:color="auto"/>
              <w:left w:val="single" w:sz="4" w:space="0" w:color="auto"/>
              <w:bottom w:val="nil"/>
              <w:right w:val="single" w:sz="4" w:space="0" w:color="auto"/>
            </w:tcBorders>
            <w:shd w:val="clear" w:color="FFBC00" w:fill="FFBC00"/>
            <w:vAlign w:val="bottom"/>
            <w:tcPrChange w:id="2068" w:author="Balasubramanian, Ruchita" w:date="2025-08-06T09:13:00Z" w16du:dateUtc="2025-08-06T13:13:00Z">
              <w:tcPr>
                <w:tcW w:w="994" w:type="dxa"/>
                <w:gridSpan w:val="2"/>
                <w:tcBorders>
                  <w:top w:val="single" w:sz="4" w:space="0" w:color="auto"/>
                  <w:left w:val="single" w:sz="4" w:space="0" w:color="auto"/>
                  <w:bottom w:val="nil"/>
                  <w:right w:val="single" w:sz="4" w:space="0" w:color="auto"/>
                </w:tcBorders>
                <w:shd w:val="clear" w:color="FFBC00" w:fill="FFBC00"/>
                <w:vAlign w:val="bottom"/>
              </w:tcPr>
            </w:tcPrChange>
          </w:tcPr>
          <w:p w14:paraId="651FF09B" w14:textId="6955818B" w:rsidR="00F50E0E" w:rsidRPr="00F77336" w:rsidDel="00216840" w:rsidRDefault="00F50E0E" w:rsidP="007B5A9B">
            <w:pPr>
              <w:spacing w:line="204" w:lineRule="auto"/>
              <w:jc w:val="center"/>
              <w:rPr>
                <w:del w:id="2069" w:author="Balasubramanian, Ruchita" w:date="2025-08-06T09:13:00Z" w16du:dateUtc="2025-08-06T13:13:00Z"/>
                <w:rFonts w:ascii="Times New Roman" w:hAnsi="Times New Roman" w:cs="Times New Roman"/>
                <w:sz w:val="24"/>
                <w:szCs w:val="24"/>
                <w:rPrChange w:id="2070" w:author="Balasubramanian, Ruchita" w:date="2025-08-05T15:31:00Z" w16du:dateUtc="2025-08-05T19:31:00Z">
                  <w:rPr>
                    <w:del w:id="2071" w:author="Balasubramanian, Ruchita" w:date="2025-08-06T09:13:00Z" w16du:dateUtc="2025-08-06T13:13:00Z"/>
                    <w:sz w:val="15"/>
                    <w:szCs w:val="15"/>
                  </w:rPr>
                </w:rPrChange>
              </w:rPr>
            </w:pPr>
            <w:del w:id="207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73" w:author="Balasubramanian, Ruchita" w:date="2025-08-05T15:31:00Z" w16du:dateUtc="2025-08-05T19:31:00Z">
                    <w:rPr>
                      <w:rFonts w:eastAsia="Times New Roman"/>
                      <w:color w:val="000000"/>
                      <w:sz w:val="16"/>
                      <w:szCs w:val="16"/>
                      <w:lang w:val="en-US"/>
                    </w:rPr>
                  </w:rPrChange>
                </w:rPr>
                <w:delText>7.9%</w:delText>
              </w:r>
            </w:del>
          </w:p>
        </w:tc>
      </w:tr>
      <w:tr w:rsidR="00F50E0E" w:rsidRPr="00F77336" w:rsidDel="00216840" w14:paraId="7B836D67" w14:textId="3E8EF24C" w:rsidTr="00216840">
        <w:tblPrEx>
          <w:tblW w:w="9246" w:type="dxa"/>
          <w:jc w:val="center"/>
          <w:tblCellMar>
            <w:left w:w="29" w:type="dxa"/>
            <w:right w:w="29" w:type="dxa"/>
          </w:tblCellMar>
          <w:tblPrExChange w:id="2074" w:author="Balasubramanian, Ruchita" w:date="2025-08-06T09:13:00Z" w16du:dateUtc="2025-08-06T13:13:00Z">
            <w:tblPrEx>
              <w:tblW w:w="9246" w:type="dxa"/>
              <w:jc w:val="center"/>
              <w:tblCellMar>
                <w:left w:w="29" w:type="dxa"/>
                <w:right w:w="29" w:type="dxa"/>
              </w:tblCellMar>
            </w:tblPrEx>
          </w:tblPrExChange>
        </w:tblPrEx>
        <w:trPr>
          <w:trHeight w:val="144"/>
          <w:jc w:val="center"/>
          <w:del w:id="2075" w:author="Balasubramanian, Ruchita" w:date="2025-08-06T09:13:00Z" w16du:dateUtc="2025-08-06T13:13:00Z"/>
          <w:trPrChange w:id="2076" w:author="Balasubramanian, Ruchita" w:date="2025-08-06T09:13:00Z" w16du:dateUtc="2025-08-06T13:13:00Z">
            <w:trPr>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2077" w:author="Balasubramanian, Ruchita" w:date="2025-08-06T09:13:00Z" w16du:dateUtc="2025-08-06T13:13:00Z">
              <w:tcPr>
                <w:tcW w:w="1123" w:type="dxa"/>
                <w:gridSpan w:val="2"/>
                <w:vMerge/>
                <w:tcBorders>
                  <w:left w:val="single" w:sz="8" w:space="0" w:color="auto"/>
                  <w:bottom w:val="single" w:sz="8" w:space="0" w:color="auto"/>
                  <w:right w:val="single" w:sz="8" w:space="0" w:color="auto"/>
                </w:tcBorders>
                <w:vAlign w:val="center"/>
              </w:tcPr>
            </w:tcPrChange>
          </w:tcPr>
          <w:p w14:paraId="5E158435" w14:textId="0A2FEC6B" w:rsidR="00F50E0E" w:rsidRPr="00F77336" w:rsidDel="00216840" w:rsidRDefault="00F50E0E" w:rsidP="007B5A9B">
            <w:pPr>
              <w:spacing w:line="204" w:lineRule="auto"/>
              <w:jc w:val="center"/>
              <w:rPr>
                <w:del w:id="2078" w:author="Balasubramanian, Ruchita" w:date="2025-08-06T09:13:00Z" w16du:dateUtc="2025-08-06T13:13:00Z"/>
                <w:rFonts w:ascii="Times New Roman" w:hAnsi="Times New Roman" w:cs="Times New Roman"/>
                <w:b/>
                <w:bCs/>
                <w:sz w:val="24"/>
                <w:szCs w:val="24"/>
                <w:rPrChange w:id="2079" w:author="Balasubramanian, Ruchita" w:date="2025-08-05T15:31:00Z" w16du:dateUtc="2025-08-05T19:31:00Z">
                  <w:rPr>
                    <w:del w:id="2080"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2081" w:author="Balasubramanian, Ruchita" w:date="2025-08-06T09:13:00Z" w16du:dateUtc="2025-08-06T13:13:00Z">
              <w:tcPr>
                <w:tcW w:w="1511" w:type="dxa"/>
                <w:gridSpan w:val="2"/>
                <w:tcBorders>
                  <w:top w:val="nil"/>
                  <w:left w:val="nil"/>
                  <w:bottom w:val="single" w:sz="4" w:space="0" w:color="auto"/>
                  <w:right w:val="single" w:sz="4" w:space="0" w:color="auto"/>
                </w:tcBorders>
                <w:shd w:val="clear" w:color="FFFFFF" w:fill="FFFFFF"/>
              </w:tcPr>
            </w:tcPrChange>
          </w:tcPr>
          <w:p w14:paraId="7A7DBE6A" w14:textId="2BEA500B" w:rsidR="00F50E0E" w:rsidRPr="00F77336" w:rsidDel="00216840" w:rsidRDefault="00F50E0E" w:rsidP="007B5A9B">
            <w:pPr>
              <w:spacing w:line="204" w:lineRule="auto"/>
              <w:jc w:val="center"/>
              <w:rPr>
                <w:del w:id="2082" w:author="Balasubramanian, Ruchita" w:date="2025-08-06T09:13:00Z" w16du:dateUtc="2025-08-06T13:13:00Z"/>
                <w:rFonts w:ascii="Times New Roman" w:hAnsi="Times New Roman" w:cs="Times New Roman"/>
                <w:sz w:val="24"/>
                <w:szCs w:val="24"/>
                <w:rPrChange w:id="2083" w:author="Balasubramanian, Ruchita" w:date="2025-08-05T15:31:00Z" w16du:dateUtc="2025-08-05T19:31:00Z">
                  <w:rPr>
                    <w:del w:id="2084" w:author="Balasubramanian, Ruchita" w:date="2025-08-06T09:13:00Z" w16du:dateUtc="2025-08-06T13:13:00Z"/>
                    <w:sz w:val="16"/>
                    <w:szCs w:val="16"/>
                  </w:rPr>
                </w:rPrChange>
              </w:rPr>
            </w:pPr>
            <w:del w:id="2085" w:author="Balasubramanian, Ruchita" w:date="2025-08-06T09:13:00Z" w16du:dateUtc="2025-08-06T13:13:00Z">
              <w:r w:rsidRPr="00F77336" w:rsidDel="00216840">
                <w:rPr>
                  <w:rFonts w:ascii="Times New Roman" w:hAnsi="Times New Roman" w:cs="Times New Roman"/>
                  <w:sz w:val="24"/>
                  <w:szCs w:val="24"/>
                  <w:rPrChange w:id="2086" w:author="Balasubramanian, Ruchita" w:date="2025-08-05T15:31:00Z" w16du:dateUtc="2025-08-05T19:31:00Z">
                    <w:rPr>
                      <w:sz w:val="16"/>
                      <w:szCs w:val="16"/>
                    </w:rPr>
                  </w:rPrChange>
                </w:rPr>
                <w:delText>(2,172 - 3,013)</w:delText>
              </w:r>
            </w:del>
          </w:p>
        </w:tc>
        <w:tc>
          <w:tcPr>
            <w:tcW w:w="1035" w:type="dxa"/>
            <w:tcBorders>
              <w:top w:val="nil"/>
              <w:left w:val="nil"/>
              <w:bottom w:val="single" w:sz="4" w:space="0" w:color="auto"/>
              <w:right w:val="single" w:sz="4" w:space="0" w:color="auto"/>
            </w:tcBorders>
            <w:shd w:val="clear" w:color="FF5400" w:fill="FF5400"/>
            <w:vAlign w:val="bottom"/>
            <w:tcPrChange w:id="2087" w:author="Balasubramanian, Ruchita" w:date="2025-08-06T09:13:00Z" w16du:dateUtc="2025-08-06T13:13:00Z">
              <w:tcPr>
                <w:tcW w:w="1210" w:type="dxa"/>
                <w:tcBorders>
                  <w:top w:val="nil"/>
                  <w:left w:val="nil"/>
                  <w:bottom w:val="single" w:sz="4" w:space="0" w:color="auto"/>
                  <w:right w:val="single" w:sz="4" w:space="0" w:color="auto"/>
                </w:tcBorders>
                <w:shd w:val="clear" w:color="FF5400" w:fill="FF5400"/>
                <w:vAlign w:val="bottom"/>
              </w:tcPr>
            </w:tcPrChange>
          </w:tcPr>
          <w:p w14:paraId="44FEEE8E" w14:textId="3A5A4432" w:rsidR="00F50E0E" w:rsidRPr="00F77336" w:rsidDel="00216840" w:rsidRDefault="00F50E0E" w:rsidP="007B5A9B">
            <w:pPr>
              <w:spacing w:line="204" w:lineRule="auto"/>
              <w:jc w:val="center"/>
              <w:rPr>
                <w:del w:id="2088" w:author="Balasubramanian, Ruchita" w:date="2025-08-06T09:13:00Z" w16du:dateUtc="2025-08-06T13:13:00Z"/>
                <w:rFonts w:ascii="Times New Roman" w:hAnsi="Times New Roman" w:cs="Times New Roman"/>
                <w:sz w:val="24"/>
                <w:szCs w:val="24"/>
                <w:rPrChange w:id="2089" w:author="Balasubramanian, Ruchita" w:date="2025-08-05T15:31:00Z" w16du:dateUtc="2025-08-05T19:31:00Z">
                  <w:rPr>
                    <w:del w:id="2090" w:author="Balasubramanian, Ruchita" w:date="2025-08-06T09:13:00Z" w16du:dateUtc="2025-08-06T13:13:00Z"/>
                    <w:sz w:val="15"/>
                    <w:szCs w:val="15"/>
                  </w:rPr>
                </w:rPrChange>
              </w:rPr>
            </w:pPr>
            <w:del w:id="209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92" w:author="Balasubramanian, Ruchita" w:date="2025-08-05T15:31:00Z" w16du:dateUtc="2025-08-05T19:31:00Z">
                    <w:rPr>
                      <w:rFonts w:eastAsia="Times New Roman"/>
                      <w:color w:val="000000"/>
                      <w:sz w:val="16"/>
                      <w:szCs w:val="16"/>
                      <w:lang w:val="en-US"/>
                    </w:rPr>
                  </w:rPrChange>
                </w:rPr>
                <w:delText>(186 - 978)</w:delText>
              </w:r>
            </w:del>
          </w:p>
        </w:tc>
        <w:tc>
          <w:tcPr>
            <w:tcW w:w="1138" w:type="dxa"/>
            <w:gridSpan w:val="3"/>
            <w:tcBorders>
              <w:top w:val="nil"/>
              <w:left w:val="single" w:sz="4" w:space="0" w:color="auto"/>
              <w:bottom w:val="single" w:sz="4" w:space="0" w:color="auto"/>
              <w:right w:val="single" w:sz="4" w:space="0" w:color="auto"/>
            </w:tcBorders>
            <w:shd w:val="clear" w:color="FF5400" w:fill="FF5400"/>
            <w:vAlign w:val="bottom"/>
            <w:tcPrChange w:id="2093"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5400" w:fill="FF5400"/>
                <w:vAlign w:val="bottom"/>
              </w:tcPr>
            </w:tcPrChange>
          </w:tcPr>
          <w:p w14:paraId="031295C8" w14:textId="27AB5301" w:rsidR="00F50E0E" w:rsidRPr="00F77336" w:rsidDel="00216840" w:rsidRDefault="00F50E0E" w:rsidP="007B5A9B">
            <w:pPr>
              <w:spacing w:line="204" w:lineRule="auto"/>
              <w:jc w:val="center"/>
              <w:rPr>
                <w:del w:id="2094" w:author="Balasubramanian, Ruchita" w:date="2025-08-06T09:13:00Z" w16du:dateUtc="2025-08-06T13:13:00Z"/>
                <w:rFonts w:ascii="Times New Roman" w:hAnsi="Times New Roman" w:cs="Times New Roman"/>
                <w:sz w:val="24"/>
                <w:szCs w:val="24"/>
                <w:rPrChange w:id="2095" w:author="Balasubramanian, Ruchita" w:date="2025-08-05T15:31:00Z" w16du:dateUtc="2025-08-05T19:31:00Z">
                  <w:rPr>
                    <w:del w:id="2096" w:author="Balasubramanian, Ruchita" w:date="2025-08-06T09:13:00Z" w16du:dateUtc="2025-08-06T13:13:00Z"/>
                    <w:sz w:val="15"/>
                    <w:szCs w:val="15"/>
                  </w:rPr>
                </w:rPrChange>
              </w:rPr>
            </w:pPr>
            <w:del w:id="209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098" w:author="Balasubramanian, Ruchita" w:date="2025-08-05T15:31:00Z" w16du:dateUtc="2025-08-05T19:31:00Z">
                    <w:rPr>
                      <w:rFonts w:eastAsia="Times New Roman"/>
                      <w:color w:val="000000"/>
                      <w:sz w:val="16"/>
                      <w:szCs w:val="16"/>
                      <w:lang w:val="en-US"/>
                    </w:rPr>
                  </w:rPrChange>
                </w:rPr>
                <w:delText>(7.4 - 37.4%)</w:delText>
              </w:r>
            </w:del>
          </w:p>
        </w:tc>
        <w:tc>
          <w:tcPr>
            <w:tcW w:w="1035" w:type="dxa"/>
            <w:tcBorders>
              <w:top w:val="nil"/>
              <w:left w:val="single" w:sz="4" w:space="0" w:color="auto"/>
              <w:bottom w:val="single" w:sz="4" w:space="0" w:color="auto"/>
              <w:right w:val="single" w:sz="4" w:space="0" w:color="auto"/>
            </w:tcBorders>
            <w:shd w:val="clear" w:color="FF6F00" w:fill="FF6F00"/>
            <w:vAlign w:val="bottom"/>
            <w:tcPrChange w:id="2099"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6F00" w:fill="FF6F00"/>
                <w:vAlign w:val="bottom"/>
              </w:tcPr>
            </w:tcPrChange>
          </w:tcPr>
          <w:p w14:paraId="7B08C51D" w14:textId="6696C13D" w:rsidR="00F50E0E" w:rsidRPr="00F77336" w:rsidDel="00216840" w:rsidRDefault="00F50E0E" w:rsidP="007B5A9B">
            <w:pPr>
              <w:spacing w:line="204" w:lineRule="auto"/>
              <w:jc w:val="center"/>
              <w:rPr>
                <w:del w:id="2100" w:author="Balasubramanian, Ruchita" w:date="2025-08-06T09:13:00Z" w16du:dateUtc="2025-08-06T13:13:00Z"/>
                <w:rFonts w:ascii="Times New Roman" w:hAnsi="Times New Roman" w:cs="Times New Roman"/>
                <w:sz w:val="24"/>
                <w:szCs w:val="24"/>
                <w:rPrChange w:id="2101" w:author="Balasubramanian, Ruchita" w:date="2025-08-05T15:31:00Z" w16du:dateUtc="2025-08-05T19:31:00Z">
                  <w:rPr>
                    <w:del w:id="2102" w:author="Balasubramanian, Ruchita" w:date="2025-08-06T09:13:00Z" w16du:dateUtc="2025-08-06T13:13:00Z"/>
                    <w:sz w:val="15"/>
                    <w:szCs w:val="15"/>
                  </w:rPr>
                </w:rPrChange>
              </w:rPr>
            </w:pPr>
            <w:del w:id="210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04" w:author="Balasubramanian, Ruchita" w:date="2025-08-05T15:31:00Z" w16du:dateUtc="2025-08-05T19:31:00Z">
                    <w:rPr>
                      <w:rFonts w:eastAsia="Times New Roman"/>
                      <w:color w:val="000000"/>
                      <w:sz w:val="16"/>
                      <w:szCs w:val="16"/>
                      <w:lang w:val="en-US"/>
                    </w:rPr>
                  </w:rPrChange>
                </w:rPr>
                <w:delText>(160 - 802)</w:delText>
              </w:r>
            </w:del>
          </w:p>
        </w:tc>
        <w:tc>
          <w:tcPr>
            <w:tcW w:w="1138" w:type="dxa"/>
            <w:gridSpan w:val="3"/>
            <w:tcBorders>
              <w:top w:val="nil"/>
              <w:left w:val="single" w:sz="4" w:space="0" w:color="auto"/>
              <w:bottom w:val="single" w:sz="4" w:space="0" w:color="auto"/>
              <w:right w:val="single" w:sz="4" w:space="0" w:color="auto"/>
            </w:tcBorders>
            <w:shd w:val="clear" w:color="FF6F00" w:fill="FF6F00"/>
            <w:vAlign w:val="bottom"/>
            <w:tcPrChange w:id="2105"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6F00" w:fill="FF6F00"/>
                <w:vAlign w:val="bottom"/>
              </w:tcPr>
            </w:tcPrChange>
          </w:tcPr>
          <w:p w14:paraId="1A7ED0DE" w14:textId="12C2E52F" w:rsidR="00F50E0E" w:rsidRPr="00F77336" w:rsidDel="00216840" w:rsidRDefault="00F50E0E" w:rsidP="007B5A9B">
            <w:pPr>
              <w:spacing w:line="204" w:lineRule="auto"/>
              <w:jc w:val="center"/>
              <w:rPr>
                <w:del w:id="2106" w:author="Balasubramanian, Ruchita" w:date="2025-08-06T09:13:00Z" w16du:dateUtc="2025-08-06T13:13:00Z"/>
                <w:rFonts w:ascii="Times New Roman" w:hAnsi="Times New Roman" w:cs="Times New Roman"/>
                <w:sz w:val="24"/>
                <w:szCs w:val="24"/>
                <w:rPrChange w:id="2107" w:author="Balasubramanian, Ruchita" w:date="2025-08-05T15:31:00Z" w16du:dateUtc="2025-08-05T19:31:00Z">
                  <w:rPr>
                    <w:del w:id="2108" w:author="Balasubramanian, Ruchita" w:date="2025-08-06T09:13:00Z" w16du:dateUtc="2025-08-06T13:13:00Z"/>
                    <w:sz w:val="15"/>
                    <w:szCs w:val="15"/>
                  </w:rPr>
                </w:rPrChange>
              </w:rPr>
            </w:pPr>
            <w:del w:id="210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10" w:author="Balasubramanian, Ruchita" w:date="2025-08-05T15:31:00Z" w16du:dateUtc="2025-08-05T19:31:00Z">
                    <w:rPr>
                      <w:rFonts w:eastAsia="Times New Roman"/>
                      <w:color w:val="000000"/>
                      <w:sz w:val="16"/>
                      <w:szCs w:val="16"/>
                      <w:lang w:val="en-US"/>
                    </w:rPr>
                  </w:rPrChange>
                </w:rPr>
                <w:delText>(6.2 - 30.7%)</w:delText>
              </w:r>
            </w:del>
          </w:p>
        </w:tc>
        <w:tc>
          <w:tcPr>
            <w:tcW w:w="1035" w:type="dxa"/>
            <w:tcBorders>
              <w:top w:val="nil"/>
              <w:left w:val="single" w:sz="4" w:space="0" w:color="auto"/>
              <w:bottom w:val="single" w:sz="4" w:space="0" w:color="auto"/>
              <w:right w:val="single" w:sz="4" w:space="0" w:color="auto"/>
            </w:tcBorders>
            <w:shd w:val="clear" w:color="FFBC00" w:fill="FFBC00"/>
            <w:vAlign w:val="bottom"/>
            <w:tcPrChange w:id="2111"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BC00" w:fill="FFBC00"/>
                <w:vAlign w:val="bottom"/>
              </w:tcPr>
            </w:tcPrChange>
          </w:tcPr>
          <w:p w14:paraId="0E1F8B46" w14:textId="5BE5DFDF" w:rsidR="00F50E0E" w:rsidRPr="00F77336" w:rsidDel="00216840" w:rsidRDefault="00F50E0E" w:rsidP="007B5A9B">
            <w:pPr>
              <w:spacing w:line="204" w:lineRule="auto"/>
              <w:jc w:val="center"/>
              <w:rPr>
                <w:del w:id="2112" w:author="Balasubramanian, Ruchita" w:date="2025-08-06T09:13:00Z" w16du:dateUtc="2025-08-06T13:13:00Z"/>
                <w:rFonts w:ascii="Times New Roman" w:hAnsi="Times New Roman" w:cs="Times New Roman"/>
                <w:sz w:val="24"/>
                <w:szCs w:val="24"/>
                <w:rPrChange w:id="2113" w:author="Balasubramanian, Ruchita" w:date="2025-08-05T15:31:00Z" w16du:dateUtc="2025-08-05T19:31:00Z">
                  <w:rPr>
                    <w:del w:id="2114" w:author="Balasubramanian, Ruchita" w:date="2025-08-06T09:13:00Z" w16du:dateUtc="2025-08-06T13:13:00Z"/>
                    <w:sz w:val="15"/>
                    <w:szCs w:val="15"/>
                  </w:rPr>
                </w:rPrChange>
              </w:rPr>
            </w:pPr>
            <w:del w:id="211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16" w:author="Balasubramanian, Ruchita" w:date="2025-08-05T15:31:00Z" w16du:dateUtc="2025-08-05T19:31:00Z">
                    <w:rPr>
                      <w:rFonts w:eastAsia="Times New Roman"/>
                      <w:color w:val="000000"/>
                      <w:sz w:val="16"/>
                      <w:szCs w:val="16"/>
                      <w:lang w:val="en-US"/>
                    </w:rPr>
                  </w:rPrChange>
                </w:rPr>
                <w:delText>(76 - 345)</w:delText>
              </w:r>
            </w:del>
          </w:p>
        </w:tc>
        <w:tc>
          <w:tcPr>
            <w:tcW w:w="1138" w:type="dxa"/>
            <w:gridSpan w:val="2"/>
            <w:tcBorders>
              <w:top w:val="nil"/>
              <w:left w:val="single" w:sz="4" w:space="0" w:color="auto"/>
              <w:bottom w:val="single" w:sz="4" w:space="0" w:color="auto"/>
              <w:right w:val="single" w:sz="4" w:space="0" w:color="auto"/>
            </w:tcBorders>
            <w:shd w:val="clear" w:color="FFBC00" w:fill="FFBC00"/>
            <w:vAlign w:val="bottom"/>
            <w:tcPrChange w:id="2117" w:author="Balasubramanian, Ruchita" w:date="2025-08-06T09:13:00Z" w16du:dateUtc="2025-08-06T13:13:00Z">
              <w:tcPr>
                <w:tcW w:w="994" w:type="dxa"/>
                <w:gridSpan w:val="2"/>
                <w:tcBorders>
                  <w:top w:val="nil"/>
                  <w:left w:val="single" w:sz="4" w:space="0" w:color="auto"/>
                  <w:bottom w:val="single" w:sz="4" w:space="0" w:color="auto"/>
                  <w:right w:val="single" w:sz="4" w:space="0" w:color="auto"/>
                </w:tcBorders>
                <w:shd w:val="clear" w:color="FFBC00" w:fill="FFBC00"/>
                <w:vAlign w:val="bottom"/>
              </w:tcPr>
            </w:tcPrChange>
          </w:tcPr>
          <w:p w14:paraId="6B2EBFDD" w14:textId="19892CF8" w:rsidR="00F50E0E" w:rsidRPr="00F77336" w:rsidDel="00216840" w:rsidRDefault="00F50E0E" w:rsidP="007B5A9B">
            <w:pPr>
              <w:spacing w:line="204" w:lineRule="auto"/>
              <w:jc w:val="center"/>
              <w:rPr>
                <w:del w:id="2118" w:author="Balasubramanian, Ruchita" w:date="2025-08-06T09:13:00Z" w16du:dateUtc="2025-08-06T13:13:00Z"/>
                <w:rFonts w:ascii="Times New Roman" w:hAnsi="Times New Roman" w:cs="Times New Roman"/>
                <w:sz w:val="24"/>
                <w:szCs w:val="24"/>
                <w:rPrChange w:id="2119" w:author="Balasubramanian, Ruchita" w:date="2025-08-05T15:31:00Z" w16du:dateUtc="2025-08-05T19:31:00Z">
                  <w:rPr>
                    <w:del w:id="2120" w:author="Balasubramanian, Ruchita" w:date="2025-08-06T09:13:00Z" w16du:dateUtc="2025-08-06T13:13:00Z"/>
                    <w:sz w:val="15"/>
                    <w:szCs w:val="15"/>
                  </w:rPr>
                </w:rPrChange>
              </w:rPr>
            </w:pPr>
            <w:del w:id="212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22" w:author="Balasubramanian, Ruchita" w:date="2025-08-05T15:31:00Z" w16du:dateUtc="2025-08-05T19:31:00Z">
                    <w:rPr>
                      <w:rFonts w:eastAsia="Times New Roman"/>
                      <w:color w:val="000000"/>
                      <w:sz w:val="16"/>
                      <w:szCs w:val="16"/>
                      <w:lang w:val="en-US"/>
                    </w:rPr>
                  </w:rPrChange>
                </w:rPr>
                <w:delText>(3.0 - 13.3%)</w:delText>
              </w:r>
            </w:del>
          </w:p>
        </w:tc>
      </w:tr>
      <w:tr w:rsidR="00F50E0E" w:rsidRPr="00F77336" w:rsidDel="00216840" w14:paraId="0996E2A6" w14:textId="2EC864C3" w:rsidTr="00216840">
        <w:tblPrEx>
          <w:tblW w:w="9246" w:type="dxa"/>
          <w:jc w:val="center"/>
          <w:tblCellMar>
            <w:left w:w="29" w:type="dxa"/>
            <w:right w:w="29" w:type="dxa"/>
          </w:tblCellMar>
          <w:tblPrExChange w:id="2123" w:author="Balasubramanian, Ruchita" w:date="2025-08-06T09:13:00Z" w16du:dateUtc="2025-08-06T13:13:00Z">
            <w:tblPrEx>
              <w:tblW w:w="9246" w:type="dxa"/>
              <w:jc w:val="center"/>
              <w:tblCellMar>
                <w:left w:w="29" w:type="dxa"/>
                <w:right w:w="29" w:type="dxa"/>
              </w:tblCellMar>
            </w:tblPrEx>
          </w:tblPrExChange>
        </w:tblPrEx>
        <w:trPr>
          <w:trHeight w:val="144"/>
          <w:jc w:val="center"/>
          <w:del w:id="2124" w:author="Balasubramanian, Ruchita" w:date="2025-08-06T09:13:00Z" w16du:dateUtc="2025-08-06T13:13:00Z"/>
          <w:trPrChange w:id="2125" w:author="Balasubramanian, Ruchita" w:date="2025-08-06T09:13:00Z" w16du:dateUtc="2025-08-06T13:13:00Z">
            <w:trPr>
              <w:trHeight w:val="144"/>
              <w:jc w:val="center"/>
            </w:trPr>
          </w:trPrChange>
        </w:trPr>
        <w:tc>
          <w:tcPr>
            <w:tcW w:w="1300" w:type="dxa"/>
            <w:gridSpan w:val="2"/>
            <w:vMerge w:val="restart"/>
            <w:tcBorders>
              <w:top w:val="single" w:sz="8" w:space="0" w:color="auto"/>
              <w:left w:val="single" w:sz="8" w:space="0" w:color="auto"/>
              <w:right w:val="single" w:sz="8" w:space="0" w:color="auto"/>
            </w:tcBorders>
            <w:vAlign w:val="center"/>
            <w:tcPrChange w:id="2126" w:author="Balasubramanian, Ruchita" w:date="2025-08-06T09:13:00Z" w16du:dateUtc="2025-08-06T13:13:00Z">
              <w:tcPr>
                <w:tcW w:w="1123" w:type="dxa"/>
                <w:gridSpan w:val="2"/>
                <w:vMerge w:val="restart"/>
                <w:tcBorders>
                  <w:top w:val="single" w:sz="8" w:space="0" w:color="auto"/>
                  <w:left w:val="single" w:sz="8" w:space="0" w:color="auto"/>
                  <w:right w:val="single" w:sz="8" w:space="0" w:color="auto"/>
                </w:tcBorders>
                <w:vAlign w:val="center"/>
              </w:tcPr>
            </w:tcPrChange>
          </w:tcPr>
          <w:p w14:paraId="7C090CD0" w14:textId="3F50AA6D" w:rsidR="00F50E0E" w:rsidRPr="00F77336" w:rsidDel="00216840" w:rsidRDefault="00F50E0E" w:rsidP="007B5A9B">
            <w:pPr>
              <w:spacing w:line="204" w:lineRule="auto"/>
              <w:jc w:val="center"/>
              <w:rPr>
                <w:del w:id="2127" w:author="Balasubramanian, Ruchita" w:date="2025-08-06T09:13:00Z" w16du:dateUtc="2025-08-06T13:13:00Z"/>
                <w:rFonts w:ascii="Times New Roman" w:eastAsia="Times New Roman" w:hAnsi="Times New Roman" w:cs="Times New Roman"/>
                <w:b/>
                <w:bCs/>
                <w:sz w:val="24"/>
                <w:szCs w:val="24"/>
                <w:lang w:val="en-US"/>
                <w:rPrChange w:id="2128" w:author="Balasubramanian, Ruchita" w:date="2025-08-05T15:31:00Z" w16du:dateUtc="2025-08-05T19:31:00Z">
                  <w:rPr>
                    <w:del w:id="2129" w:author="Balasubramanian, Ruchita" w:date="2025-08-06T09:13:00Z" w16du:dateUtc="2025-08-06T13:13:00Z"/>
                    <w:rFonts w:eastAsia="Times New Roman"/>
                    <w:b/>
                    <w:bCs/>
                    <w:sz w:val="16"/>
                    <w:szCs w:val="16"/>
                    <w:lang w:val="en-US"/>
                  </w:rPr>
                </w:rPrChange>
              </w:rPr>
            </w:pPr>
            <w:del w:id="2130" w:author="Balasubramanian, Ruchita" w:date="2025-08-06T09:13:00Z" w16du:dateUtc="2025-08-06T13:13:00Z">
              <w:r w:rsidRPr="00F77336" w:rsidDel="00216840">
                <w:rPr>
                  <w:rFonts w:ascii="Times New Roman" w:eastAsia="Times New Roman" w:hAnsi="Times New Roman" w:cs="Times New Roman"/>
                  <w:b/>
                  <w:bCs/>
                  <w:sz w:val="24"/>
                  <w:szCs w:val="24"/>
                  <w:lang w:val="en-US"/>
                  <w:rPrChange w:id="2131" w:author="Balasubramanian, Ruchita" w:date="2025-08-05T15:31:00Z" w16du:dateUtc="2025-08-05T19:31:00Z">
                    <w:rPr>
                      <w:rFonts w:eastAsia="Times New Roman"/>
                      <w:b/>
                      <w:bCs/>
                      <w:sz w:val="16"/>
                      <w:szCs w:val="16"/>
                      <w:lang w:val="en-US"/>
                    </w:rPr>
                  </w:rPrChange>
                </w:rPr>
                <w:delText>South Carolina</w:delText>
              </w:r>
            </w:del>
          </w:p>
        </w:tc>
        <w:tc>
          <w:tcPr>
            <w:tcW w:w="1427" w:type="dxa"/>
            <w:gridSpan w:val="2"/>
            <w:tcBorders>
              <w:top w:val="single" w:sz="4" w:space="0" w:color="auto"/>
              <w:left w:val="nil"/>
              <w:bottom w:val="nil"/>
              <w:right w:val="single" w:sz="4" w:space="0" w:color="auto"/>
            </w:tcBorders>
            <w:shd w:val="clear" w:color="FFFFFF" w:fill="FFFFFF"/>
            <w:tcPrChange w:id="2132" w:author="Balasubramanian, Ruchita" w:date="2025-08-06T09:13:00Z" w16du:dateUtc="2025-08-06T13:13:00Z">
              <w:tcPr>
                <w:tcW w:w="1511" w:type="dxa"/>
                <w:gridSpan w:val="2"/>
                <w:tcBorders>
                  <w:top w:val="single" w:sz="4" w:space="0" w:color="auto"/>
                  <w:left w:val="nil"/>
                  <w:bottom w:val="nil"/>
                  <w:right w:val="single" w:sz="4" w:space="0" w:color="auto"/>
                </w:tcBorders>
                <w:shd w:val="clear" w:color="FFFFFF" w:fill="FFFFFF"/>
              </w:tcPr>
            </w:tcPrChange>
          </w:tcPr>
          <w:p w14:paraId="023D8645" w14:textId="63134CA9" w:rsidR="00F50E0E" w:rsidRPr="00F77336" w:rsidDel="00216840" w:rsidRDefault="00F50E0E" w:rsidP="007B5A9B">
            <w:pPr>
              <w:spacing w:line="204" w:lineRule="auto"/>
              <w:jc w:val="center"/>
              <w:rPr>
                <w:del w:id="2133" w:author="Balasubramanian, Ruchita" w:date="2025-08-06T09:13:00Z" w16du:dateUtc="2025-08-06T13:13:00Z"/>
                <w:rFonts w:ascii="Times New Roman" w:hAnsi="Times New Roman" w:cs="Times New Roman"/>
                <w:sz w:val="24"/>
                <w:szCs w:val="24"/>
                <w:rPrChange w:id="2134" w:author="Balasubramanian, Ruchita" w:date="2025-08-05T15:31:00Z" w16du:dateUtc="2025-08-05T19:31:00Z">
                  <w:rPr>
                    <w:del w:id="2135" w:author="Balasubramanian, Ruchita" w:date="2025-08-06T09:13:00Z" w16du:dateUtc="2025-08-06T13:13:00Z"/>
                    <w:sz w:val="16"/>
                    <w:szCs w:val="16"/>
                  </w:rPr>
                </w:rPrChange>
              </w:rPr>
            </w:pPr>
            <w:del w:id="2136" w:author="Balasubramanian, Ruchita" w:date="2025-08-06T09:13:00Z" w16du:dateUtc="2025-08-06T13:13:00Z">
              <w:r w:rsidRPr="00F77336" w:rsidDel="00216840">
                <w:rPr>
                  <w:rFonts w:ascii="Times New Roman" w:hAnsi="Times New Roman" w:cs="Times New Roman"/>
                  <w:sz w:val="24"/>
                  <w:szCs w:val="24"/>
                  <w:rPrChange w:id="2137" w:author="Balasubramanian, Ruchita" w:date="2025-08-05T15:31:00Z" w16du:dateUtc="2025-08-05T19:31:00Z">
                    <w:rPr>
                      <w:sz w:val="16"/>
                      <w:szCs w:val="16"/>
                    </w:rPr>
                  </w:rPrChange>
                </w:rPr>
                <w:delText>3,136</w:delText>
              </w:r>
            </w:del>
          </w:p>
        </w:tc>
        <w:tc>
          <w:tcPr>
            <w:tcW w:w="1035" w:type="dxa"/>
            <w:tcBorders>
              <w:top w:val="single" w:sz="4" w:space="0" w:color="auto"/>
              <w:left w:val="nil"/>
              <w:bottom w:val="nil"/>
              <w:right w:val="single" w:sz="4" w:space="0" w:color="auto"/>
            </w:tcBorders>
            <w:shd w:val="clear" w:color="FF6F00" w:fill="FF6F00"/>
            <w:vAlign w:val="bottom"/>
            <w:tcPrChange w:id="2138" w:author="Balasubramanian, Ruchita" w:date="2025-08-06T09:13:00Z" w16du:dateUtc="2025-08-06T13:13:00Z">
              <w:tcPr>
                <w:tcW w:w="1210" w:type="dxa"/>
                <w:tcBorders>
                  <w:top w:val="single" w:sz="4" w:space="0" w:color="auto"/>
                  <w:left w:val="nil"/>
                  <w:bottom w:val="nil"/>
                  <w:right w:val="single" w:sz="4" w:space="0" w:color="auto"/>
                </w:tcBorders>
                <w:shd w:val="clear" w:color="FF6F00" w:fill="FF6F00"/>
                <w:vAlign w:val="bottom"/>
              </w:tcPr>
            </w:tcPrChange>
          </w:tcPr>
          <w:p w14:paraId="0D54BE8A" w14:textId="62269A79" w:rsidR="00F50E0E" w:rsidRPr="00F77336" w:rsidDel="00216840" w:rsidRDefault="00F50E0E" w:rsidP="007B5A9B">
            <w:pPr>
              <w:spacing w:line="204" w:lineRule="auto"/>
              <w:jc w:val="center"/>
              <w:rPr>
                <w:del w:id="2139" w:author="Balasubramanian, Ruchita" w:date="2025-08-06T09:13:00Z" w16du:dateUtc="2025-08-06T13:13:00Z"/>
                <w:rFonts w:ascii="Times New Roman" w:hAnsi="Times New Roman" w:cs="Times New Roman"/>
                <w:sz w:val="24"/>
                <w:szCs w:val="24"/>
                <w:rPrChange w:id="2140" w:author="Balasubramanian, Ruchita" w:date="2025-08-05T15:31:00Z" w16du:dateUtc="2025-08-05T19:31:00Z">
                  <w:rPr>
                    <w:del w:id="2141" w:author="Balasubramanian, Ruchita" w:date="2025-08-06T09:13:00Z" w16du:dateUtc="2025-08-06T13:13:00Z"/>
                    <w:sz w:val="15"/>
                    <w:szCs w:val="15"/>
                  </w:rPr>
                </w:rPrChange>
              </w:rPr>
            </w:pPr>
            <w:del w:id="214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43" w:author="Balasubramanian, Ruchita" w:date="2025-08-05T15:31:00Z" w16du:dateUtc="2025-08-05T19:31:00Z">
                    <w:rPr>
                      <w:rFonts w:eastAsia="Times New Roman"/>
                      <w:color w:val="000000"/>
                      <w:sz w:val="16"/>
                      <w:szCs w:val="16"/>
                      <w:lang w:val="en-US"/>
                    </w:rPr>
                  </w:rPrChange>
                </w:rPr>
                <w:delText>532</w:delText>
              </w:r>
            </w:del>
          </w:p>
        </w:tc>
        <w:tc>
          <w:tcPr>
            <w:tcW w:w="1138" w:type="dxa"/>
            <w:gridSpan w:val="3"/>
            <w:tcBorders>
              <w:top w:val="single" w:sz="4" w:space="0" w:color="auto"/>
              <w:left w:val="single" w:sz="4" w:space="0" w:color="auto"/>
              <w:bottom w:val="nil"/>
              <w:right w:val="single" w:sz="4" w:space="0" w:color="auto"/>
            </w:tcBorders>
            <w:shd w:val="clear" w:color="FF6F00" w:fill="FF6F00"/>
            <w:vAlign w:val="bottom"/>
            <w:tcPrChange w:id="2144"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6F00" w:fill="FF6F00"/>
                <w:vAlign w:val="bottom"/>
              </w:tcPr>
            </w:tcPrChange>
          </w:tcPr>
          <w:p w14:paraId="071E73D4" w14:textId="06F9E267" w:rsidR="00F50E0E" w:rsidRPr="00F77336" w:rsidDel="00216840" w:rsidRDefault="00F50E0E" w:rsidP="007B5A9B">
            <w:pPr>
              <w:spacing w:line="204" w:lineRule="auto"/>
              <w:jc w:val="center"/>
              <w:rPr>
                <w:del w:id="2145" w:author="Balasubramanian, Ruchita" w:date="2025-08-06T09:13:00Z" w16du:dateUtc="2025-08-06T13:13:00Z"/>
                <w:rFonts w:ascii="Times New Roman" w:hAnsi="Times New Roman" w:cs="Times New Roman"/>
                <w:sz w:val="24"/>
                <w:szCs w:val="24"/>
                <w:rPrChange w:id="2146" w:author="Balasubramanian, Ruchita" w:date="2025-08-05T15:31:00Z" w16du:dateUtc="2025-08-05T19:31:00Z">
                  <w:rPr>
                    <w:del w:id="2147" w:author="Balasubramanian, Ruchita" w:date="2025-08-06T09:13:00Z" w16du:dateUtc="2025-08-06T13:13:00Z"/>
                    <w:sz w:val="15"/>
                    <w:szCs w:val="15"/>
                  </w:rPr>
                </w:rPrChange>
              </w:rPr>
            </w:pPr>
            <w:del w:id="214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49" w:author="Balasubramanian, Ruchita" w:date="2025-08-05T15:31:00Z" w16du:dateUtc="2025-08-05T19:31:00Z">
                    <w:rPr>
                      <w:rFonts w:eastAsia="Times New Roman"/>
                      <w:color w:val="000000"/>
                      <w:sz w:val="16"/>
                      <w:szCs w:val="16"/>
                      <w:lang w:val="en-US"/>
                    </w:rPr>
                  </w:rPrChange>
                </w:rPr>
                <w:delText>17.0%</w:delText>
              </w:r>
            </w:del>
          </w:p>
        </w:tc>
        <w:tc>
          <w:tcPr>
            <w:tcW w:w="1035" w:type="dxa"/>
            <w:tcBorders>
              <w:top w:val="single" w:sz="4" w:space="0" w:color="auto"/>
              <w:left w:val="single" w:sz="4" w:space="0" w:color="auto"/>
              <w:bottom w:val="nil"/>
              <w:right w:val="single" w:sz="4" w:space="0" w:color="auto"/>
            </w:tcBorders>
            <w:shd w:val="clear" w:color="FF8500" w:fill="FF8500"/>
            <w:vAlign w:val="bottom"/>
            <w:tcPrChange w:id="2150"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8500" w:fill="FF8500"/>
                <w:vAlign w:val="bottom"/>
              </w:tcPr>
            </w:tcPrChange>
          </w:tcPr>
          <w:p w14:paraId="364E3F42" w14:textId="35ED29F3" w:rsidR="00F50E0E" w:rsidRPr="00F77336" w:rsidDel="00216840" w:rsidRDefault="00F50E0E" w:rsidP="007B5A9B">
            <w:pPr>
              <w:spacing w:line="204" w:lineRule="auto"/>
              <w:jc w:val="center"/>
              <w:rPr>
                <w:del w:id="2151" w:author="Balasubramanian, Ruchita" w:date="2025-08-06T09:13:00Z" w16du:dateUtc="2025-08-06T13:13:00Z"/>
                <w:rFonts w:ascii="Times New Roman" w:hAnsi="Times New Roman" w:cs="Times New Roman"/>
                <w:sz w:val="24"/>
                <w:szCs w:val="24"/>
                <w:rPrChange w:id="2152" w:author="Balasubramanian, Ruchita" w:date="2025-08-05T15:31:00Z" w16du:dateUtc="2025-08-05T19:31:00Z">
                  <w:rPr>
                    <w:del w:id="2153" w:author="Balasubramanian, Ruchita" w:date="2025-08-06T09:13:00Z" w16du:dateUtc="2025-08-06T13:13:00Z"/>
                    <w:sz w:val="15"/>
                    <w:szCs w:val="15"/>
                  </w:rPr>
                </w:rPrChange>
              </w:rPr>
            </w:pPr>
            <w:del w:id="215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55" w:author="Balasubramanian, Ruchita" w:date="2025-08-05T15:31:00Z" w16du:dateUtc="2025-08-05T19:31:00Z">
                    <w:rPr>
                      <w:rFonts w:eastAsia="Times New Roman"/>
                      <w:color w:val="000000"/>
                      <w:sz w:val="16"/>
                      <w:szCs w:val="16"/>
                      <w:lang w:val="en-US"/>
                    </w:rPr>
                  </w:rPrChange>
                </w:rPr>
                <w:delText>450</w:delText>
              </w:r>
            </w:del>
          </w:p>
        </w:tc>
        <w:tc>
          <w:tcPr>
            <w:tcW w:w="1138" w:type="dxa"/>
            <w:gridSpan w:val="3"/>
            <w:tcBorders>
              <w:top w:val="single" w:sz="4" w:space="0" w:color="auto"/>
              <w:left w:val="single" w:sz="4" w:space="0" w:color="auto"/>
              <w:bottom w:val="nil"/>
              <w:right w:val="single" w:sz="4" w:space="0" w:color="auto"/>
            </w:tcBorders>
            <w:shd w:val="clear" w:color="FF8500" w:fill="FF8500"/>
            <w:vAlign w:val="bottom"/>
            <w:tcPrChange w:id="2156"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8500" w:fill="FF8500"/>
                <w:vAlign w:val="bottom"/>
              </w:tcPr>
            </w:tcPrChange>
          </w:tcPr>
          <w:p w14:paraId="72DD9AD9" w14:textId="50FF3BC7" w:rsidR="00F50E0E" w:rsidRPr="00F77336" w:rsidDel="00216840" w:rsidRDefault="00F50E0E" w:rsidP="007B5A9B">
            <w:pPr>
              <w:spacing w:line="204" w:lineRule="auto"/>
              <w:jc w:val="center"/>
              <w:rPr>
                <w:del w:id="2157" w:author="Balasubramanian, Ruchita" w:date="2025-08-06T09:13:00Z" w16du:dateUtc="2025-08-06T13:13:00Z"/>
                <w:rFonts w:ascii="Times New Roman" w:hAnsi="Times New Roman" w:cs="Times New Roman"/>
                <w:sz w:val="24"/>
                <w:szCs w:val="24"/>
                <w:rPrChange w:id="2158" w:author="Balasubramanian, Ruchita" w:date="2025-08-05T15:31:00Z" w16du:dateUtc="2025-08-05T19:31:00Z">
                  <w:rPr>
                    <w:del w:id="2159" w:author="Balasubramanian, Ruchita" w:date="2025-08-06T09:13:00Z" w16du:dateUtc="2025-08-06T13:13:00Z"/>
                    <w:sz w:val="15"/>
                    <w:szCs w:val="15"/>
                  </w:rPr>
                </w:rPrChange>
              </w:rPr>
            </w:pPr>
            <w:del w:id="216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61" w:author="Balasubramanian, Ruchita" w:date="2025-08-05T15:31:00Z" w16du:dateUtc="2025-08-05T19:31:00Z">
                    <w:rPr>
                      <w:rFonts w:eastAsia="Times New Roman"/>
                      <w:color w:val="000000"/>
                      <w:sz w:val="16"/>
                      <w:szCs w:val="16"/>
                      <w:lang w:val="en-US"/>
                    </w:rPr>
                  </w:rPrChange>
                </w:rPr>
                <w:delText>14.4%</w:delText>
              </w:r>
            </w:del>
          </w:p>
        </w:tc>
        <w:tc>
          <w:tcPr>
            <w:tcW w:w="1035" w:type="dxa"/>
            <w:tcBorders>
              <w:top w:val="single" w:sz="4" w:space="0" w:color="auto"/>
              <w:left w:val="single" w:sz="4" w:space="0" w:color="auto"/>
              <w:bottom w:val="nil"/>
              <w:right w:val="single" w:sz="4" w:space="0" w:color="auto"/>
            </w:tcBorders>
            <w:shd w:val="clear" w:color="FFC400" w:fill="FFC400"/>
            <w:vAlign w:val="bottom"/>
            <w:tcPrChange w:id="2162"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C400" w:fill="FFC400"/>
                <w:vAlign w:val="bottom"/>
              </w:tcPr>
            </w:tcPrChange>
          </w:tcPr>
          <w:p w14:paraId="3A8A61E8" w14:textId="5BE36F74" w:rsidR="00F50E0E" w:rsidRPr="00F77336" w:rsidDel="00216840" w:rsidRDefault="00F50E0E" w:rsidP="007B5A9B">
            <w:pPr>
              <w:spacing w:line="204" w:lineRule="auto"/>
              <w:jc w:val="center"/>
              <w:rPr>
                <w:del w:id="2163" w:author="Balasubramanian, Ruchita" w:date="2025-08-06T09:13:00Z" w16du:dateUtc="2025-08-06T13:13:00Z"/>
                <w:rFonts w:ascii="Times New Roman" w:hAnsi="Times New Roman" w:cs="Times New Roman"/>
                <w:sz w:val="24"/>
                <w:szCs w:val="24"/>
                <w:rPrChange w:id="2164" w:author="Balasubramanian, Ruchita" w:date="2025-08-05T15:31:00Z" w16du:dateUtc="2025-08-05T19:31:00Z">
                  <w:rPr>
                    <w:del w:id="2165" w:author="Balasubramanian, Ruchita" w:date="2025-08-06T09:13:00Z" w16du:dateUtc="2025-08-06T13:13:00Z"/>
                    <w:sz w:val="15"/>
                    <w:szCs w:val="15"/>
                  </w:rPr>
                </w:rPrChange>
              </w:rPr>
            </w:pPr>
            <w:del w:id="216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67" w:author="Balasubramanian, Ruchita" w:date="2025-08-05T15:31:00Z" w16du:dateUtc="2025-08-05T19:31:00Z">
                    <w:rPr>
                      <w:rFonts w:eastAsia="Times New Roman"/>
                      <w:color w:val="000000"/>
                      <w:sz w:val="16"/>
                      <w:szCs w:val="16"/>
                      <w:lang w:val="en-US"/>
                    </w:rPr>
                  </w:rPrChange>
                </w:rPr>
                <w:delText>217</w:delText>
              </w:r>
            </w:del>
          </w:p>
        </w:tc>
        <w:tc>
          <w:tcPr>
            <w:tcW w:w="1138" w:type="dxa"/>
            <w:gridSpan w:val="2"/>
            <w:tcBorders>
              <w:top w:val="single" w:sz="4" w:space="0" w:color="auto"/>
              <w:left w:val="single" w:sz="4" w:space="0" w:color="auto"/>
              <w:bottom w:val="nil"/>
              <w:right w:val="single" w:sz="4" w:space="0" w:color="auto"/>
            </w:tcBorders>
            <w:shd w:val="clear" w:color="FFC400" w:fill="FFC400"/>
            <w:vAlign w:val="bottom"/>
            <w:tcPrChange w:id="2168" w:author="Balasubramanian, Ruchita" w:date="2025-08-06T09:13:00Z" w16du:dateUtc="2025-08-06T13:13:00Z">
              <w:tcPr>
                <w:tcW w:w="994" w:type="dxa"/>
                <w:gridSpan w:val="2"/>
                <w:tcBorders>
                  <w:top w:val="single" w:sz="4" w:space="0" w:color="auto"/>
                  <w:left w:val="single" w:sz="4" w:space="0" w:color="auto"/>
                  <w:bottom w:val="nil"/>
                  <w:right w:val="single" w:sz="4" w:space="0" w:color="auto"/>
                </w:tcBorders>
                <w:shd w:val="clear" w:color="FFC400" w:fill="FFC400"/>
                <w:vAlign w:val="bottom"/>
              </w:tcPr>
            </w:tcPrChange>
          </w:tcPr>
          <w:p w14:paraId="69DACA7C" w14:textId="51AE8245" w:rsidR="00F50E0E" w:rsidRPr="00F77336" w:rsidDel="00216840" w:rsidRDefault="00F50E0E" w:rsidP="007B5A9B">
            <w:pPr>
              <w:spacing w:line="204" w:lineRule="auto"/>
              <w:jc w:val="center"/>
              <w:rPr>
                <w:del w:id="2169" w:author="Balasubramanian, Ruchita" w:date="2025-08-06T09:13:00Z" w16du:dateUtc="2025-08-06T13:13:00Z"/>
                <w:rFonts w:ascii="Times New Roman" w:hAnsi="Times New Roman" w:cs="Times New Roman"/>
                <w:sz w:val="24"/>
                <w:szCs w:val="24"/>
                <w:rPrChange w:id="2170" w:author="Balasubramanian, Ruchita" w:date="2025-08-05T15:31:00Z" w16du:dateUtc="2025-08-05T19:31:00Z">
                  <w:rPr>
                    <w:del w:id="2171" w:author="Balasubramanian, Ruchita" w:date="2025-08-06T09:13:00Z" w16du:dateUtc="2025-08-06T13:13:00Z"/>
                    <w:sz w:val="15"/>
                    <w:szCs w:val="15"/>
                  </w:rPr>
                </w:rPrChange>
              </w:rPr>
            </w:pPr>
            <w:del w:id="217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73" w:author="Balasubramanian, Ruchita" w:date="2025-08-05T15:31:00Z" w16du:dateUtc="2025-08-05T19:31:00Z">
                    <w:rPr>
                      <w:rFonts w:eastAsia="Times New Roman"/>
                      <w:color w:val="000000"/>
                      <w:sz w:val="16"/>
                      <w:szCs w:val="16"/>
                      <w:lang w:val="en-US"/>
                    </w:rPr>
                  </w:rPrChange>
                </w:rPr>
                <w:delText>6.9%</w:delText>
              </w:r>
            </w:del>
          </w:p>
        </w:tc>
      </w:tr>
      <w:tr w:rsidR="00F50E0E" w:rsidRPr="00F77336" w:rsidDel="00216840" w14:paraId="406FE87F" w14:textId="672BEC5C" w:rsidTr="00216840">
        <w:tblPrEx>
          <w:tblW w:w="9246" w:type="dxa"/>
          <w:jc w:val="center"/>
          <w:tblCellMar>
            <w:left w:w="29" w:type="dxa"/>
            <w:right w:w="29" w:type="dxa"/>
          </w:tblCellMar>
          <w:tblPrExChange w:id="2174" w:author="Balasubramanian, Ruchita" w:date="2025-08-06T09:13:00Z" w16du:dateUtc="2025-08-06T13:13:00Z">
            <w:tblPrEx>
              <w:tblW w:w="9246" w:type="dxa"/>
              <w:jc w:val="center"/>
              <w:tblCellMar>
                <w:left w:w="29" w:type="dxa"/>
                <w:right w:w="29" w:type="dxa"/>
              </w:tblCellMar>
            </w:tblPrEx>
          </w:tblPrExChange>
        </w:tblPrEx>
        <w:trPr>
          <w:trHeight w:val="144"/>
          <w:jc w:val="center"/>
          <w:del w:id="2175" w:author="Balasubramanian, Ruchita" w:date="2025-08-06T09:13:00Z" w16du:dateUtc="2025-08-06T13:13:00Z"/>
          <w:trPrChange w:id="2176" w:author="Balasubramanian, Ruchita" w:date="2025-08-06T09:13:00Z" w16du:dateUtc="2025-08-06T13:13:00Z">
            <w:trPr>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2177" w:author="Balasubramanian, Ruchita" w:date="2025-08-06T09:13:00Z" w16du:dateUtc="2025-08-06T13:13:00Z">
              <w:tcPr>
                <w:tcW w:w="1123" w:type="dxa"/>
                <w:gridSpan w:val="2"/>
                <w:vMerge/>
                <w:tcBorders>
                  <w:left w:val="single" w:sz="8" w:space="0" w:color="auto"/>
                  <w:bottom w:val="single" w:sz="8" w:space="0" w:color="auto"/>
                  <w:right w:val="single" w:sz="8" w:space="0" w:color="auto"/>
                </w:tcBorders>
                <w:vAlign w:val="center"/>
              </w:tcPr>
            </w:tcPrChange>
          </w:tcPr>
          <w:p w14:paraId="7C81A77C" w14:textId="58CE628E" w:rsidR="00F50E0E" w:rsidRPr="00F77336" w:rsidDel="00216840" w:rsidRDefault="00F50E0E" w:rsidP="007B5A9B">
            <w:pPr>
              <w:spacing w:line="204" w:lineRule="auto"/>
              <w:jc w:val="center"/>
              <w:rPr>
                <w:del w:id="2178" w:author="Balasubramanian, Ruchita" w:date="2025-08-06T09:13:00Z" w16du:dateUtc="2025-08-06T13:13:00Z"/>
                <w:rFonts w:ascii="Times New Roman" w:hAnsi="Times New Roman" w:cs="Times New Roman"/>
                <w:b/>
                <w:bCs/>
                <w:sz w:val="24"/>
                <w:szCs w:val="24"/>
                <w:rPrChange w:id="2179" w:author="Balasubramanian, Ruchita" w:date="2025-08-05T15:31:00Z" w16du:dateUtc="2025-08-05T19:31:00Z">
                  <w:rPr>
                    <w:del w:id="2180"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2181" w:author="Balasubramanian, Ruchita" w:date="2025-08-06T09:13:00Z" w16du:dateUtc="2025-08-06T13:13:00Z">
              <w:tcPr>
                <w:tcW w:w="1511" w:type="dxa"/>
                <w:gridSpan w:val="2"/>
                <w:tcBorders>
                  <w:top w:val="nil"/>
                  <w:left w:val="nil"/>
                  <w:bottom w:val="single" w:sz="4" w:space="0" w:color="auto"/>
                  <w:right w:val="single" w:sz="4" w:space="0" w:color="auto"/>
                </w:tcBorders>
                <w:shd w:val="clear" w:color="FFFFFF" w:fill="FFFFFF"/>
              </w:tcPr>
            </w:tcPrChange>
          </w:tcPr>
          <w:p w14:paraId="15032E32" w14:textId="4262E181" w:rsidR="00F50E0E" w:rsidRPr="00F77336" w:rsidDel="00216840" w:rsidRDefault="00F50E0E" w:rsidP="007B5A9B">
            <w:pPr>
              <w:spacing w:line="204" w:lineRule="auto"/>
              <w:jc w:val="center"/>
              <w:rPr>
                <w:del w:id="2182" w:author="Balasubramanian, Ruchita" w:date="2025-08-06T09:13:00Z" w16du:dateUtc="2025-08-06T13:13:00Z"/>
                <w:rFonts w:ascii="Times New Roman" w:hAnsi="Times New Roman" w:cs="Times New Roman"/>
                <w:sz w:val="24"/>
                <w:szCs w:val="24"/>
                <w:rPrChange w:id="2183" w:author="Balasubramanian, Ruchita" w:date="2025-08-05T15:31:00Z" w16du:dateUtc="2025-08-05T19:31:00Z">
                  <w:rPr>
                    <w:del w:id="2184" w:author="Balasubramanian, Ruchita" w:date="2025-08-06T09:13:00Z" w16du:dateUtc="2025-08-06T13:13:00Z"/>
                    <w:sz w:val="16"/>
                    <w:szCs w:val="16"/>
                  </w:rPr>
                </w:rPrChange>
              </w:rPr>
            </w:pPr>
            <w:del w:id="2185" w:author="Balasubramanian, Ruchita" w:date="2025-08-06T09:13:00Z" w16du:dateUtc="2025-08-06T13:13:00Z">
              <w:r w:rsidRPr="00F77336" w:rsidDel="00216840">
                <w:rPr>
                  <w:rFonts w:ascii="Times New Roman" w:hAnsi="Times New Roman" w:cs="Times New Roman"/>
                  <w:sz w:val="24"/>
                  <w:szCs w:val="24"/>
                  <w:rPrChange w:id="2186" w:author="Balasubramanian, Ruchita" w:date="2025-08-05T15:31:00Z" w16du:dateUtc="2025-08-05T19:31:00Z">
                    <w:rPr>
                      <w:sz w:val="16"/>
                      <w:szCs w:val="16"/>
                    </w:rPr>
                  </w:rPrChange>
                </w:rPr>
                <w:delText>(2,730 - 3,529)</w:delText>
              </w:r>
            </w:del>
          </w:p>
        </w:tc>
        <w:tc>
          <w:tcPr>
            <w:tcW w:w="1035" w:type="dxa"/>
            <w:tcBorders>
              <w:top w:val="nil"/>
              <w:left w:val="nil"/>
              <w:bottom w:val="single" w:sz="4" w:space="0" w:color="auto"/>
              <w:right w:val="single" w:sz="4" w:space="0" w:color="auto"/>
            </w:tcBorders>
            <w:shd w:val="clear" w:color="FF6F00" w:fill="FF6F00"/>
            <w:vAlign w:val="bottom"/>
            <w:tcPrChange w:id="2187" w:author="Balasubramanian, Ruchita" w:date="2025-08-06T09:13:00Z" w16du:dateUtc="2025-08-06T13:13:00Z">
              <w:tcPr>
                <w:tcW w:w="1210" w:type="dxa"/>
                <w:tcBorders>
                  <w:top w:val="nil"/>
                  <w:left w:val="nil"/>
                  <w:bottom w:val="single" w:sz="4" w:space="0" w:color="auto"/>
                  <w:right w:val="single" w:sz="4" w:space="0" w:color="auto"/>
                </w:tcBorders>
                <w:shd w:val="clear" w:color="FF6F00" w:fill="FF6F00"/>
                <w:vAlign w:val="bottom"/>
              </w:tcPr>
            </w:tcPrChange>
          </w:tcPr>
          <w:p w14:paraId="360FE83D" w14:textId="3C57EAEC" w:rsidR="00F50E0E" w:rsidRPr="00F77336" w:rsidDel="00216840" w:rsidRDefault="00F50E0E" w:rsidP="007B5A9B">
            <w:pPr>
              <w:spacing w:line="204" w:lineRule="auto"/>
              <w:jc w:val="center"/>
              <w:rPr>
                <w:del w:id="2188" w:author="Balasubramanian, Ruchita" w:date="2025-08-06T09:13:00Z" w16du:dateUtc="2025-08-06T13:13:00Z"/>
                <w:rFonts w:ascii="Times New Roman" w:hAnsi="Times New Roman" w:cs="Times New Roman"/>
                <w:sz w:val="24"/>
                <w:szCs w:val="24"/>
                <w:rPrChange w:id="2189" w:author="Balasubramanian, Ruchita" w:date="2025-08-05T15:31:00Z" w16du:dateUtc="2025-08-05T19:31:00Z">
                  <w:rPr>
                    <w:del w:id="2190" w:author="Balasubramanian, Ruchita" w:date="2025-08-06T09:13:00Z" w16du:dateUtc="2025-08-06T13:13:00Z"/>
                    <w:sz w:val="15"/>
                    <w:szCs w:val="15"/>
                  </w:rPr>
                </w:rPrChange>
              </w:rPr>
            </w:pPr>
            <w:del w:id="219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92" w:author="Balasubramanian, Ruchita" w:date="2025-08-05T15:31:00Z" w16du:dateUtc="2025-08-05T19:31:00Z">
                    <w:rPr>
                      <w:rFonts w:eastAsia="Times New Roman"/>
                      <w:color w:val="000000"/>
                      <w:sz w:val="16"/>
                      <w:szCs w:val="16"/>
                      <w:lang w:val="en-US"/>
                    </w:rPr>
                  </w:rPrChange>
                </w:rPr>
                <w:delText>(176 - 1,016)</w:delText>
              </w:r>
            </w:del>
          </w:p>
        </w:tc>
        <w:tc>
          <w:tcPr>
            <w:tcW w:w="1138" w:type="dxa"/>
            <w:gridSpan w:val="3"/>
            <w:tcBorders>
              <w:top w:val="nil"/>
              <w:left w:val="single" w:sz="4" w:space="0" w:color="auto"/>
              <w:bottom w:val="single" w:sz="4" w:space="0" w:color="auto"/>
              <w:right w:val="single" w:sz="4" w:space="0" w:color="auto"/>
            </w:tcBorders>
            <w:shd w:val="clear" w:color="FF6F00" w:fill="FF6F00"/>
            <w:vAlign w:val="bottom"/>
            <w:tcPrChange w:id="2193"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6F00" w:fill="FF6F00"/>
                <w:vAlign w:val="bottom"/>
              </w:tcPr>
            </w:tcPrChange>
          </w:tcPr>
          <w:p w14:paraId="1B4D4F38" w14:textId="026E7005" w:rsidR="00F50E0E" w:rsidRPr="00F77336" w:rsidDel="00216840" w:rsidRDefault="00F50E0E" w:rsidP="007B5A9B">
            <w:pPr>
              <w:spacing w:line="204" w:lineRule="auto"/>
              <w:jc w:val="center"/>
              <w:rPr>
                <w:del w:id="2194" w:author="Balasubramanian, Ruchita" w:date="2025-08-06T09:13:00Z" w16du:dateUtc="2025-08-06T13:13:00Z"/>
                <w:rFonts w:ascii="Times New Roman" w:hAnsi="Times New Roman" w:cs="Times New Roman"/>
                <w:sz w:val="24"/>
                <w:szCs w:val="24"/>
                <w:rPrChange w:id="2195" w:author="Balasubramanian, Ruchita" w:date="2025-08-05T15:31:00Z" w16du:dateUtc="2025-08-05T19:31:00Z">
                  <w:rPr>
                    <w:del w:id="2196" w:author="Balasubramanian, Ruchita" w:date="2025-08-06T09:13:00Z" w16du:dateUtc="2025-08-06T13:13:00Z"/>
                    <w:sz w:val="15"/>
                    <w:szCs w:val="15"/>
                  </w:rPr>
                </w:rPrChange>
              </w:rPr>
            </w:pPr>
            <w:del w:id="219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198" w:author="Balasubramanian, Ruchita" w:date="2025-08-05T15:31:00Z" w16du:dateUtc="2025-08-05T19:31:00Z">
                    <w:rPr>
                      <w:rFonts w:eastAsia="Times New Roman"/>
                      <w:color w:val="000000"/>
                      <w:sz w:val="16"/>
                      <w:szCs w:val="16"/>
                      <w:lang w:val="en-US"/>
                    </w:rPr>
                  </w:rPrChange>
                </w:rPr>
                <w:delText>(5.8 - 31.1%)</w:delText>
              </w:r>
            </w:del>
          </w:p>
        </w:tc>
        <w:tc>
          <w:tcPr>
            <w:tcW w:w="1035" w:type="dxa"/>
            <w:tcBorders>
              <w:top w:val="nil"/>
              <w:left w:val="single" w:sz="4" w:space="0" w:color="auto"/>
              <w:bottom w:val="single" w:sz="4" w:space="0" w:color="auto"/>
              <w:right w:val="single" w:sz="4" w:space="0" w:color="auto"/>
            </w:tcBorders>
            <w:shd w:val="clear" w:color="FF8500" w:fill="FF8500"/>
            <w:vAlign w:val="bottom"/>
            <w:tcPrChange w:id="2199"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8500" w:fill="FF8500"/>
                <w:vAlign w:val="bottom"/>
              </w:tcPr>
            </w:tcPrChange>
          </w:tcPr>
          <w:p w14:paraId="7FE4CFC3" w14:textId="6D25806E" w:rsidR="00F50E0E" w:rsidRPr="00F77336" w:rsidDel="00216840" w:rsidRDefault="00F50E0E" w:rsidP="007B5A9B">
            <w:pPr>
              <w:spacing w:line="204" w:lineRule="auto"/>
              <w:jc w:val="center"/>
              <w:rPr>
                <w:del w:id="2200" w:author="Balasubramanian, Ruchita" w:date="2025-08-06T09:13:00Z" w16du:dateUtc="2025-08-06T13:13:00Z"/>
                <w:rFonts w:ascii="Times New Roman" w:hAnsi="Times New Roman" w:cs="Times New Roman"/>
                <w:sz w:val="24"/>
                <w:szCs w:val="24"/>
                <w:rPrChange w:id="2201" w:author="Balasubramanian, Ruchita" w:date="2025-08-05T15:31:00Z" w16du:dateUtc="2025-08-05T19:31:00Z">
                  <w:rPr>
                    <w:del w:id="2202" w:author="Balasubramanian, Ruchita" w:date="2025-08-06T09:13:00Z" w16du:dateUtc="2025-08-06T13:13:00Z"/>
                    <w:sz w:val="15"/>
                    <w:szCs w:val="15"/>
                  </w:rPr>
                </w:rPrChange>
              </w:rPr>
            </w:pPr>
            <w:del w:id="220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04" w:author="Balasubramanian, Ruchita" w:date="2025-08-05T15:31:00Z" w16du:dateUtc="2025-08-05T19:31:00Z">
                    <w:rPr>
                      <w:rFonts w:eastAsia="Times New Roman"/>
                      <w:color w:val="000000"/>
                      <w:sz w:val="16"/>
                      <w:szCs w:val="16"/>
                      <w:lang w:val="en-US"/>
                    </w:rPr>
                  </w:rPrChange>
                </w:rPr>
                <w:delText>(153 - 836)</w:delText>
              </w:r>
            </w:del>
          </w:p>
        </w:tc>
        <w:tc>
          <w:tcPr>
            <w:tcW w:w="1138" w:type="dxa"/>
            <w:gridSpan w:val="3"/>
            <w:tcBorders>
              <w:top w:val="nil"/>
              <w:left w:val="single" w:sz="4" w:space="0" w:color="auto"/>
              <w:bottom w:val="single" w:sz="4" w:space="0" w:color="auto"/>
              <w:right w:val="single" w:sz="4" w:space="0" w:color="auto"/>
            </w:tcBorders>
            <w:shd w:val="clear" w:color="FF8500" w:fill="FF8500"/>
            <w:vAlign w:val="bottom"/>
            <w:tcPrChange w:id="2205"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8500" w:fill="FF8500"/>
                <w:vAlign w:val="bottom"/>
              </w:tcPr>
            </w:tcPrChange>
          </w:tcPr>
          <w:p w14:paraId="0803636E" w14:textId="34E3C2DF" w:rsidR="00F50E0E" w:rsidRPr="00F77336" w:rsidDel="00216840" w:rsidRDefault="00F50E0E" w:rsidP="007B5A9B">
            <w:pPr>
              <w:spacing w:line="204" w:lineRule="auto"/>
              <w:jc w:val="center"/>
              <w:rPr>
                <w:del w:id="2206" w:author="Balasubramanian, Ruchita" w:date="2025-08-06T09:13:00Z" w16du:dateUtc="2025-08-06T13:13:00Z"/>
                <w:rFonts w:ascii="Times New Roman" w:hAnsi="Times New Roman" w:cs="Times New Roman"/>
                <w:sz w:val="24"/>
                <w:szCs w:val="24"/>
                <w:rPrChange w:id="2207" w:author="Balasubramanian, Ruchita" w:date="2025-08-05T15:31:00Z" w16du:dateUtc="2025-08-05T19:31:00Z">
                  <w:rPr>
                    <w:del w:id="2208" w:author="Balasubramanian, Ruchita" w:date="2025-08-06T09:13:00Z" w16du:dateUtc="2025-08-06T13:13:00Z"/>
                    <w:sz w:val="15"/>
                    <w:szCs w:val="15"/>
                  </w:rPr>
                </w:rPrChange>
              </w:rPr>
            </w:pPr>
            <w:del w:id="220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10" w:author="Balasubramanian, Ruchita" w:date="2025-08-05T15:31:00Z" w16du:dateUtc="2025-08-05T19:31:00Z">
                    <w:rPr>
                      <w:rFonts w:eastAsia="Times New Roman"/>
                      <w:color w:val="000000"/>
                      <w:sz w:val="16"/>
                      <w:szCs w:val="16"/>
                      <w:lang w:val="en-US"/>
                    </w:rPr>
                  </w:rPrChange>
                </w:rPr>
                <w:delText>(5.0 - 25.9%)</w:delText>
              </w:r>
            </w:del>
          </w:p>
        </w:tc>
        <w:tc>
          <w:tcPr>
            <w:tcW w:w="1035" w:type="dxa"/>
            <w:tcBorders>
              <w:top w:val="nil"/>
              <w:left w:val="single" w:sz="4" w:space="0" w:color="auto"/>
              <w:bottom w:val="single" w:sz="4" w:space="0" w:color="auto"/>
              <w:right w:val="single" w:sz="4" w:space="0" w:color="auto"/>
            </w:tcBorders>
            <w:shd w:val="clear" w:color="FFC400" w:fill="FFC400"/>
            <w:vAlign w:val="bottom"/>
            <w:tcPrChange w:id="2211"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C400" w:fill="FFC400"/>
                <w:vAlign w:val="bottom"/>
              </w:tcPr>
            </w:tcPrChange>
          </w:tcPr>
          <w:p w14:paraId="050A228B" w14:textId="4224B9C2" w:rsidR="00F50E0E" w:rsidRPr="00F77336" w:rsidDel="00216840" w:rsidRDefault="00F50E0E" w:rsidP="007B5A9B">
            <w:pPr>
              <w:spacing w:line="204" w:lineRule="auto"/>
              <w:jc w:val="center"/>
              <w:rPr>
                <w:del w:id="2212" w:author="Balasubramanian, Ruchita" w:date="2025-08-06T09:13:00Z" w16du:dateUtc="2025-08-06T13:13:00Z"/>
                <w:rFonts w:ascii="Times New Roman" w:hAnsi="Times New Roman" w:cs="Times New Roman"/>
                <w:sz w:val="24"/>
                <w:szCs w:val="24"/>
                <w:rPrChange w:id="2213" w:author="Balasubramanian, Ruchita" w:date="2025-08-05T15:31:00Z" w16du:dateUtc="2025-08-05T19:31:00Z">
                  <w:rPr>
                    <w:del w:id="2214" w:author="Balasubramanian, Ruchita" w:date="2025-08-06T09:13:00Z" w16du:dateUtc="2025-08-06T13:13:00Z"/>
                    <w:sz w:val="15"/>
                    <w:szCs w:val="15"/>
                  </w:rPr>
                </w:rPrChange>
              </w:rPr>
            </w:pPr>
            <w:del w:id="221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16" w:author="Balasubramanian, Ruchita" w:date="2025-08-05T15:31:00Z" w16du:dateUtc="2025-08-05T19:31:00Z">
                    <w:rPr>
                      <w:rFonts w:eastAsia="Times New Roman"/>
                      <w:color w:val="000000"/>
                      <w:sz w:val="16"/>
                      <w:szCs w:val="16"/>
                      <w:lang w:val="en-US"/>
                    </w:rPr>
                  </w:rPrChange>
                </w:rPr>
                <w:delText>(82 - 382)</w:delText>
              </w:r>
            </w:del>
          </w:p>
        </w:tc>
        <w:tc>
          <w:tcPr>
            <w:tcW w:w="1138" w:type="dxa"/>
            <w:gridSpan w:val="2"/>
            <w:tcBorders>
              <w:top w:val="nil"/>
              <w:left w:val="single" w:sz="4" w:space="0" w:color="auto"/>
              <w:bottom w:val="single" w:sz="4" w:space="0" w:color="auto"/>
              <w:right w:val="single" w:sz="4" w:space="0" w:color="auto"/>
            </w:tcBorders>
            <w:shd w:val="clear" w:color="FFC400" w:fill="FFC400"/>
            <w:vAlign w:val="bottom"/>
            <w:tcPrChange w:id="2217" w:author="Balasubramanian, Ruchita" w:date="2025-08-06T09:13:00Z" w16du:dateUtc="2025-08-06T13:13:00Z">
              <w:tcPr>
                <w:tcW w:w="994" w:type="dxa"/>
                <w:gridSpan w:val="2"/>
                <w:tcBorders>
                  <w:top w:val="nil"/>
                  <w:left w:val="single" w:sz="4" w:space="0" w:color="auto"/>
                  <w:bottom w:val="single" w:sz="4" w:space="0" w:color="auto"/>
                  <w:right w:val="single" w:sz="4" w:space="0" w:color="auto"/>
                </w:tcBorders>
                <w:shd w:val="clear" w:color="FFC400" w:fill="FFC400"/>
                <w:vAlign w:val="bottom"/>
              </w:tcPr>
            </w:tcPrChange>
          </w:tcPr>
          <w:p w14:paraId="70DBEF15" w14:textId="44C8D1F8" w:rsidR="00F50E0E" w:rsidRPr="00F77336" w:rsidDel="00216840" w:rsidRDefault="00F50E0E" w:rsidP="007B5A9B">
            <w:pPr>
              <w:spacing w:line="204" w:lineRule="auto"/>
              <w:jc w:val="center"/>
              <w:rPr>
                <w:del w:id="2218" w:author="Balasubramanian, Ruchita" w:date="2025-08-06T09:13:00Z" w16du:dateUtc="2025-08-06T13:13:00Z"/>
                <w:rFonts w:ascii="Times New Roman" w:hAnsi="Times New Roman" w:cs="Times New Roman"/>
                <w:sz w:val="24"/>
                <w:szCs w:val="24"/>
                <w:rPrChange w:id="2219" w:author="Balasubramanian, Ruchita" w:date="2025-08-05T15:31:00Z" w16du:dateUtc="2025-08-05T19:31:00Z">
                  <w:rPr>
                    <w:del w:id="2220" w:author="Balasubramanian, Ruchita" w:date="2025-08-06T09:13:00Z" w16du:dateUtc="2025-08-06T13:13:00Z"/>
                    <w:sz w:val="15"/>
                    <w:szCs w:val="15"/>
                  </w:rPr>
                </w:rPrChange>
              </w:rPr>
            </w:pPr>
            <w:del w:id="222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22" w:author="Balasubramanian, Ruchita" w:date="2025-08-05T15:31:00Z" w16du:dateUtc="2025-08-05T19:31:00Z">
                    <w:rPr>
                      <w:rFonts w:eastAsia="Times New Roman"/>
                      <w:color w:val="000000"/>
                      <w:sz w:val="16"/>
                      <w:szCs w:val="16"/>
                      <w:lang w:val="en-US"/>
                    </w:rPr>
                  </w:rPrChange>
                </w:rPr>
                <w:delText>(2.6 - 11.8%)</w:delText>
              </w:r>
            </w:del>
          </w:p>
        </w:tc>
      </w:tr>
      <w:tr w:rsidR="00F50E0E" w:rsidRPr="00F77336" w:rsidDel="00216840" w14:paraId="63C1CA4B" w14:textId="66D2E385" w:rsidTr="00216840">
        <w:tblPrEx>
          <w:tblW w:w="9246" w:type="dxa"/>
          <w:jc w:val="center"/>
          <w:tblCellMar>
            <w:left w:w="29" w:type="dxa"/>
            <w:right w:w="29" w:type="dxa"/>
          </w:tblCellMar>
          <w:tblPrExChange w:id="2223" w:author="Balasubramanian, Ruchita" w:date="2025-08-06T09:13:00Z" w16du:dateUtc="2025-08-06T13:13:00Z">
            <w:tblPrEx>
              <w:tblW w:w="9246" w:type="dxa"/>
              <w:jc w:val="center"/>
              <w:tblCellMar>
                <w:left w:w="29" w:type="dxa"/>
                <w:right w:w="29" w:type="dxa"/>
              </w:tblCellMar>
            </w:tblPrEx>
          </w:tblPrExChange>
        </w:tblPrEx>
        <w:trPr>
          <w:trHeight w:val="43"/>
          <w:jc w:val="center"/>
          <w:del w:id="2224" w:author="Balasubramanian, Ruchita" w:date="2025-08-06T09:13:00Z" w16du:dateUtc="2025-08-06T13:13:00Z"/>
          <w:trPrChange w:id="2225" w:author="Balasubramanian, Ruchita" w:date="2025-08-06T09:13:00Z" w16du:dateUtc="2025-08-06T13:13:00Z">
            <w:trPr>
              <w:trHeight w:val="43"/>
              <w:jc w:val="center"/>
            </w:trPr>
          </w:trPrChange>
        </w:trPr>
        <w:tc>
          <w:tcPr>
            <w:tcW w:w="1300" w:type="dxa"/>
            <w:gridSpan w:val="2"/>
            <w:vMerge w:val="restart"/>
            <w:tcBorders>
              <w:top w:val="single" w:sz="8" w:space="0" w:color="auto"/>
              <w:left w:val="single" w:sz="8" w:space="0" w:color="auto"/>
              <w:right w:val="single" w:sz="8" w:space="0" w:color="auto"/>
            </w:tcBorders>
            <w:vAlign w:val="center"/>
            <w:tcPrChange w:id="2226" w:author="Balasubramanian, Ruchita" w:date="2025-08-06T09:13:00Z" w16du:dateUtc="2025-08-06T13:13:00Z">
              <w:tcPr>
                <w:tcW w:w="1123" w:type="dxa"/>
                <w:gridSpan w:val="2"/>
                <w:vMerge w:val="restart"/>
                <w:tcBorders>
                  <w:top w:val="single" w:sz="8" w:space="0" w:color="auto"/>
                  <w:left w:val="single" w:sz="8" w:space="0" w:color="auto"/>
                  <w:right w:val="single" w:sz="8" w:space="0" w:color="auto"/>
                </w:tcBorders>
                <w:vAlign w:val="center"/>
              </w:tcPr>
            </w:tcPrChange>
          </w:tcPr>
          <w:p w14:paraId="20373152" w14:textId="6EBEF031" w:rsidR="00F50E0E" w:rsidRPr="00F77336" w:rsidDel="00216840" w:rsidRDefault="00F50E0E" w:rsidP="007B5A9B">
            <w:pPr>
              <w:spacing w:line="204" w:lineRule="auto"/>
              <w:jc w:val="center"/>
              <w:rPr>
                <w:del w:id="2227" w:author="Balasubramanian, Ruchita" w:date="2025-08-06T09:13:00Z" w16du:dateUtc="2025-08-06T13:13:00Z"/>
                <w:rFonts w:ascii="Times New Roman" w:hAnsi="Times New Roman" w:cs="Times New Roman"/>
                <w:b/>
                <w:bCs/>
                <w:sz w:val="24"/>
                <w:szCs w:val="24"/>
                <w:rPrChange w:id="2228" w:author="Balasubramanian, Ruchita" w:date="2025-08-05T15:31:00Z" w16du:dateUtc="2025-08-05T19:31:00Z">
                  <w:rPr>
                    <w:del w:id="2229" w:author="Balasubramanian, Ruchita" w:date="2025-08-06T09:13:00Z" w16du:dateUtc="2025-08-06T13:13:00Z"/>
                    <w:b/>
                    <w:bCs/>
                    <w:sz w:val="16"/>
                    <w:szCs w:val="16"/>
                  </w:rPr>
                </w:rPrChange>
              </w:rPr>
            </w:pPr>
            <w:del w:id="2230" w:author="Balasubramanian, Ruchita" w:date="2025-08-06T09:13:00Z" w16du:dateUtc="2025-08-06T13:13:00Z">
              <w:r w:rsidRPr="00F77336" w:rsidDel="00216840">
                <w:rPr>
                  <w:rFonts w:ascii="Times New Roman" w:eastAsia="Times New Roman" w:hAnsi="Times New Roman" w:cs="Times New Roman"/>
                  <w:b/>
                  <w:bCs/>
                  <w:sz w:val="24"/>
                  <w:szCs w:val="24"/>
                  <w:lang w:val="en-US"/>
                  <w:rPrChange w:id="2231" w:author="Balasubramanian, Ruchita" w:date="2025-08-05T15:31:00Z" w16du:dateUtc="2025-08-05T19:31:00Z">
                    <w:rPr>
                      <w:rFonts w:eastAsia="Times New Roman"/>
                      <w:b/>
                      <w:bCs/>
                      <w:sz w:val="16"/>
                      <w:szCs w:val="16"/>
                      <w:lang w:val="en-US"/>
                    </w:rPr>
                  </w:rPrChange>
                </w:rPr>
                <w:delText>Tennessee</w:delText>
              </w:r>
            </w:del>
          </w:p>
        </w:tc>
        <w:tc>
          <w:tcPr>
            <w:tcW w:w="1427" w:type="dxa"/>
            <w:gridSpan w:val="2"/>
            <w:tcBorders>
              <w:top w:val="single" w:sz="4" w:space="0" w:color="auto"/>
              <w:left w:val="nil"/>
              <w:bottom w:val="nil"/>
              <w:right w:val="single" w:sz="4" w:space="0" w:color="auto"/>
            </w:tcBorders>
            <w:shd w:val="clear" w:color="FFFFFF" w:fill="FFFFFF"/>
            <w:tcPrChange w:id="2232" w:author="Balasubramanian, Ruchita" w:date="2025-08-06T09:13:00Z" w16du:dateUtc="2025-08-06T13:13:00Z">
              <w:tcPr>
                <w:tcW w:w="1511" w:type="dxa"/>
                <w:gridSpan w:val="2"/>
                <w:tcBorders>
                  <w:top w:val="single" w:sz="4" w:space="0" w:color="auto"/>
                  <w:left w:val="nil"/>
                  <w:bottom w:val="nil"/>
                  <w:right w:val="single" w:sz="4" w:space="0" w:color="auto"/>
                </w:tcBorders>
                <w:shd w:val="clear" w:color="FFFFFF" w:fill="FFFFFF"/>
              </w:tcPr>
            </w:tcPrChange>
          </w:tcPr>
          <w:p w14:paraId="006BE0D3" w14:textId="7230D962" w:rsidR="00F50E0E" w:rsidRPr="00F77336" w:rsidDel="00216840" w:rsidRDefault="00F50E0E" w:rsidP="007B5A9B">
            <w:pPr>
              <w:spacing w:line="204" w:lineRule="auto"/>
              <w:jc w:val="center"/>
              <w:rPr>
                <w:del w:id="2233" w:author="Balasubramanian, Ruchita" w:date="2025-08-06T09:13:00Z" w16du:dateUtc="2025-08-06T13:13:00Z"/>
                <w:rFonts w:ascii="Times New Roman" w:eastAsia="Times New Roman" w:hAnsi="Times New Roman" w:cs="Times New Roman"/>
                <w:color w:val="000000"/>
                <w:sz w:val="24"/>
                <w:szCs w:val="24"/>
                <w:rPrChange w:id="2234" w:author="Balasubramanian, Ruchita" w:date="2025-08-05T15:31:00Z" w16du:dateUtc="2025-08-05T19:31:00Z">
                  <w:rPr>
                    <w:del w:id="2235" w:author="Balasubramanian, Ruchita" w:date="2025-08-06T09:13:00Z" w16du:dateUtc="2025-08-06T13:13:00Z"/>
                    <w:rFonts w:eastAsia="Times New Roman"/>
                    <w:color w:val="000000"/>
                    <w:sz w:val="16"/>
                    <w:szCs w:val="16"/>
                  </w:rPr>
                </w:rPrChange>
              </w:rPr>
            </w:pPr>
            <w:del w:id="2236" w:author="Balasubramanian, Ruchita" w:date="2025-08-06T09:13:00Z" w16du:dateUtc="2025-08-06T13:13:00Z">
              <w:r w:rsidRPr="00F77336" w:rsidDel="00216840">
                <w:rPr>
                  <w:rFonts w:ascii="Times New Roman" w:hAnsi="Times New Roman" w:cs="Times New Roman"/>
                  <w:sz w:val="24"/>
                  <w:szCs w:val="24"/>
                  <w:rPrChange w:id="2237" w:author="Balasubramanian, Ruchita" w:date="2025-08-05T15:31:00Z" w16du:dateUtc="2025-08-05T19:31:00Z">
                    <w:rPr>
                      <w:sz w:val="16"/>
                      <w:szCs w:val="16"/>
                    </w:rPr>
                  </w:rPrChange>
                </w:rPr>
                <w:delText>5,348</w:delText>
              </w:r>
            </w:del>
          </w:p>
        </w:tc>
        <w:tc>
          <w:tcPr>
            <w:tcW w:w="1035" w:type="dxa"/>
            <w:tcBorders>
              <w:top w:val="single" w:sz="4" w:space="0" w:color="auto"/>
              <w:left w:val="nil"/>
              <w:bottom w:val="nil"/>
              <w:right w:val="single" w:sz="4" w:space="0" w:color="auto"/>
            </w:tcBorders>
            <w:shd w:val="clear" w:color="FF7200" w:fill="FF7200"/>
            <w:vAlign w:val="bottom"/>
            <w:tcPrChange w:id="2238" w:author="Balasubramanian, Ruchita" w:date="2025-08-06T09:13:00Z" w16du:dateUtc="2025-08-06T13:13:00Z">
              <w:tcPr>
                <w:tcW w:w="1210" w:type="dxa"/>
                <w:tcBorders>
                  <w:top w:val="single" w:sz="4" w:space="0" w:color="auto"/>
                  <w:left w:val="nil"/>
                  <w:bottom w:val="nil"/>
                  <w:right w:val="single" w:sz="4" w:space="0" w:color="auto"/>
                </w:tcBorders>
                <w:shd w:val="clear" w:color="FF7200" w:fill="FF7200"/>
                <w:vAlign w:val="bottom"/>
              </w:tcPr>
            </w:tcPrChange>
          </w:tcPr>
          <w:p w14:paraId="459C9D73" w14:textId="2D5F600E" w:rsidR="00F50E0E" w:rsidRPr="00F77336" w:rsidDel="00216840" w:rsidRDefault="00F50E0E" w:rsidP="007B5A9B">
            <w:pPr>
              <w:spacing w:line="204" w:lineRule="auto"/>
              <w:jc w:val="center"/>
              <w:rPr>
                <w:del w:id="2239" w:author="Balasubramanian, Ruchita" w:date="2025-08-06T09:13:00Z" w16du:dateUtc="2025-08-06T13:13:00Z"/>
                <w:rFonts w:ascii="Times New Roman" w:eastAsia="Times New Roman" w:hAnsi="Times New Roman" w:cs="Times New Roman"/>
                <w:color w:val="000000"/>
                <w:sz w:val="24"/>
                <w:szCs w:val="24"/>
                <w:rPrChange w:id="2240" w:author="Balasubramanian, Ruchita" w:date="2025-08-05T15:31:00Z" w16du:dateUtc="2025-08-05T19:31:00Z">
                  <w:rPr>
                    <w:del w:id="2241" w:author="Balasubramanian, Ruchita" w:date="2025-08-06T09:13:00Z" w16du:dateUtc="2025-08-06T13:13:00Z"/>
                    <w:rFonts w:eastAsia="Times New Roman"/>
                    <w:color w:val="000000"/>
                    <w:sz w:val="15"/>
                    <w:szCs w:val="15"/>
                  </w:rPr>
                </w:rPrChange>
              </w:rPr>
            </w:pPr>
            <w:del w:id="224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43" w:author="Balasubramanian, Ruchita" w:date="2025-08-05T15:31:00Z" w16du:dateUtc="2025-08-05T19:31:00Z">
                    <w:rPr>
                      <w:rFonts w:eastAsia="Times New Roman"/>
                      <w:color w:val="000000"/>
                      <w:sz w:val="16"/>
                      <w:szCs w:val="16"/>
                      <w:lang w:val="en-US"/>
                    </w:rPr>
                  </w:rPrChange>
                </w:rPr>
                <w:delText>883</w:delText>
              </w:r>
            </w:del>
          </w:p>
        </w:tc>
        <w:tc>
          <w:tcPr>
            <w:tcW w:w="1138" w:type="dxa"/>
            <w:gridSpan w:val="3"/>
            <w:tcBorders>
              <w:top w:val="single" w:sz="4" w:space="0" w:color="auto"/>
              <w:left w:val="single" w:sz="4" w:space="0" w:color="auto"/>
              <w:bottom w:val="nil"/>
              <w:right w:val="single" w:sz="4" w:space="0" w:color="auto"/>
            </w:tcBorders>
            <w:shd w:val="clear" w:color="FF7200" w:fill="FF7200"/>
            <w:vAlign w:val="bottom"/>
            <w:tcPrChange w:id="2244"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7200" w:fill="FF7200"/>
                <w:vAlign w:val="bottom"/>
              </w:tcPr>
            </w:tcPrChange>
          </w:tcPr>
          <w:p w14:paraId="2451115B" w14:textId="508C086F" w:rsidR="00F50E0E" w:rsidRPr="00F77336" w:rsidDel="00216840" w:rsidRDefault="00F50E0E" w:rsidP="007B5A9B">
            <w:pPr>
              <w:spacing w:line="204" w:lineRule="auto"/>
              <w:jc w:val="center"/>
              <w:rPr>
                <w:del w:id="2245" w:author="Balasubramanian, Ruchita" w:date="2025-08-06T09:13:00Z" w16du:dateUtc="2025-08-06T13:13:00Z"/>
                <w:rFonts w:ascii="Times New Roman" w:eastAsia="Times New Roman" w:hAnsi="Times New Roman" w:cs="Times New Roman"/>
                <w:color w:val="000000"/>
                <w:sz w:val="24"/>
                <w:szCs w:val="24"/>
                <w:rPrChange w:id="2246" w:author="Balasubramanian, Ruchita" w:date="2025-08-05T15:31:00Z" w16du:dateUtc="2025-08-05T19:31:00Z">
                  <w:rPr>
                    <w:del w:id="2247" w:author="Balasubramanian, Ruchita" w:date="2025-08-06T09:13:00Z" w16du:dateUtc="2025-08-06T13:13:00Z"/>
                    <w:rFonts w:eastAsia="Times New Roman"/>
                    <w:color w:val="000000"/>
                    <w:sz w:val="15"/>
                    <w:szCs w:val="15"/>
                  </w:rPr>
                </w:rPrChange>
              </w:rPr>
            </w:pPr>
            <w:del w:id="224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49" w:author="Balasubramanian, Ruchita" w:date="2025-08-05T15:31:00Z" w16du:dateUtc="2025-08-05T19:31:00Z">
                    <w:rPr>
                      <w:rFonts w:eastAsia="Times New Roman"/>
                      <w:color w:val="000000"/>
                      <w:sz w:val="16"/>
                      <w:szCs w:val="16"/>
                      <w:lang w:val="en-US"/>
                    </w:rPr>
                  </w:rPrChange>
                </w:rPr>
                <w:delText>16.5%</w:delText>
              </w:r>
            </w:del>
          </w:p>
        </w:tc>
        <w:tc>
          <w:tcPr>
            <w:tcW w:w="1035" w:type="dxa"/>
            <w:tcBorders>
              <w:top w:val="single" w:sz="4" w:space="0" w:color="auto"/>
              <w:left w:val="single" w:sz="4" w:space="0" w:color="auto"/>
              <w:bottom w:val="nil"/>
              <w:right w:val="single" w:sz="4" w:space="0" w:color="auto"/>
            </w:tcBorders>
            <w:shd w:val="clear" w:color="FF8C00" w:fill="FF8C00"/>
            <w:vAlign w:val="bottom"/>
            <w:tcPrChange w:id="2250"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8C00" w:fill="FF8C00"/>
                <w:vAlign w:val="bottom"/>
              </w:tcPr>
            </w:tcPrChange>
          </w:tcPr>
          <w:p w14:paraId="5513A76D" w14:textId="6E1C84A4" w:rsidR="00F50E0E" w:rsidRPr="00F77336" w:rsidDel="00216840" w:rsidRDefault="00F50E0E" w:rsidP="007B5A9B">
            <w:pPr>
              <w:spacing w:line="204" w:lineRule="auto"/>
              <w:jc w:val="center"/>
              <w:rPr>
                <w:del w:id="2251" w:author="Balasubramanian, Ruchita" w:date="2025-08-06T09:13:00Z" w16du:dateUtc="2025-08-06T13:13:00Z"/>
                <w:rFonts w:ascii="Times New Roman" w:eastAsia="Times New Roman" w:hAnsi="Times New Roman" w:cs="Times New Roman"/>
                <w:color w:val="000000"/>
                <w:sz w:val="24"/>
                <w:szCs w:val="24"/>
                <w:rPrChange w:id="2252" w:author="Balasubramanian, Ruchita" w:date="2025-08-05T15:31:00Z" w16du:dateUtc="2025-08-05T19:31:00Z">
                  <w:rPr>
                    <w:del w:id="2253" w:author="Balasubramanian, Ruchita" w:date="2025-08-06T09:13:00Z" w16du:dateUtc="2025-08-06T13:13:00Z"/>
                    <w:rFonts w:eastAsia="Times New Roman"/>
                    <w:color w:val="000000"/>
                    <w:sz w:val="15"/>
                    <w:szCs w:val="15"/>
                  </w:rPr>
                </w:rPrChange>
              </w:rPr>
            </w:pPr>
            <w:del w:id="225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55" w:author="Balasubramanian, Ruchita" w:date="2025-08-05T15:31:00Z" w16du:dateUtc="2025-08-05T19:31:00Z">
                    <w:rPr>
                      <w:rFonts w:eastAsia="Times New Roman"/>
                      <w:color w:val="000000"/>
                      <w:sz w:val="16"/>
                      <w:szCs w:val="16"/>
                      <w:lang w:val="en-US"/>
                    </w:rPr>
                  </w:rPrChange>
                </w:rPr>
                <w:delText>722</w:delText>
              </w:r>
            </w:del>
          </w:p>
        </w:tc>
        <w:tc>
          <w:tcPr>
            <w:tcW w:w="1138" w:type="dxa"/>
            <w:gridSpan w:val="3"/>
            <w:tcBorders>
              <w:top w:val="single" w:sz="4" w:space="0" w:color="auto"/>
              <w:left w:val="single" w:sz="4" w:space="0" w:color="auto"/>
              <w:bottom w:val="nil"/>
              <w:right w:val="single" w:sz="4" w:space="0" w:color="auto"/>
            </w:tcBorders>
            <w:shd w:val="clear" w:color="FF8C00" w:fill="FF8C00"/>
            <w:vAlign w:val="bottom"/>
            <w:tcPrChange w:id="2256"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8C00" w:fill="FF8C00"/>
                <w:vAlign w:val="bottom"/>
              </w:tcPr>
            </w:tcPrChange>
          </w:tcPr>
          <w:p w14:paraId="6E0AD27E" w14:textId="083BC3B0" w:rsidR="00F50E0E" w:rsidRPr="00F77336" w:rsidDel="00216840" w:rsidRDefault="00F50E0E" w:rsidP="007B5A9B">
            <w:pPr>
              <w:spacing w:line="204" w:lineRule="auto"/>
              <w:jc w:val="center"/>
              <w:rPr>
                <w:del w:id="2257" w:author="Balasubramanian, Ruchita" w:date="2025-08-06T09:13:00Z" w16du:dateUtc="2025-08-06T13:13:00Z"/>
                <w:rFonts w:ascii="Times New Roman" w:eastAsia="Times New Roman" w:hAnsi="Times New Roman" w:cs="Times New Roman"/>
                <w:color w:val="000000"/>
                <w:sz w:val="24"/>
                <w:szCs w:val="24"/>
                <w:rPrChange w:id="2258" w:author="Balasubramanian, Ruchita" w:date="2025-08-05T15:31:00Z" w16du:dateUtc="2025-08-05T19:31:00Z">
                  <w:rPr>
                    <w:del w:id="2259" w:author="Balasubramanian, Ruchita" w:date="2025-08-06T09:13:00Z" w16du:dateUtc="2025-08-06T13:13:00Z"/>
                    <w:rFonts w:eastAsia="Times New Roman"/>
                    <w:color w:val="000000"/>
                    <w:sz w:val="15"/>
                    <w:szCs w:val="15"/>
                  </w:rPr>
                </w:rPrChange>
              </w:rPr>
            </w:pPr>
            <w:del w:id="226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61" w:author="Balasubramanian, Ruchita" w:date="2025-08-05T15:31:00Z" w16du:dateUtc="2025-08-05T19:31:00Z">
                    <w:rPr>
                      <w:rFonts w:eastAsia="Times New Roman"/>
                      <w:color w:val="000000"/>
                      <w:sz w:val="16"/>
                      <w:szCs w:val="16"/>
                      <w:lang w:val="en-US"/>
                    </w:rPr>
                  </w:rPrChange>
                </w:rPr>
                <w:delText>13.5%</w:delText>
              </w:r>
            </w:del>
          </w:p>
        </w:tc>
        <w:tc>
          <w:tcPr>
            <w:tcW w:w="1035" w:type="dxa"/>
            <w:tcBorders>
              <w:top w:val="single" w:sz="4" w:space="0" w:color="auto"/>
              <w:left w:val="single" w:sz="4" w:space="0" w:color="auto"/>
              <w:bottom w:val="nil"/>
              <w:right w:val="single" w:sz="4" w:space="0" w:color="auto"/>
            </w:tcBorders>
            <w:shd w:val="clear" w:color="FFCB00" w:fill="FFCB00"/>
            <w:vAlign w:val="bottom"/>
            <w:tcPrChange w:id="2262"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CB00" w:fill="FFCB00"/>
                <w:vAlign w:val="bottom"/>
              </w:tcPr>
            </w:tcPrChange>
          </w:tcPr>
          <w:p w14:paraId="303A1A12" w14:textId="57825C00" w:rsidR="00F50E0E" w:rsidRPr="00F77336" w:rsidDel="00216840" w:rsidRDefault="00F50E0E" w:rsidP="007B5A9B">
            <w:pPr>
              <w:spacing w:line="204" w:lineRule="auto"/>
              <w:jc w:val="center"/>
              <w:rPr>
                <w:del w:id="2263" w:author="Balasubramanian, Ruchita" w:date="2025-08-06T09:13:00Z" w16du:dateUtc="2025-08-06T13:13:00Z"/>
                <w:rFonts w:ascii="Times New Roman" w:eastAsia="Times New Roman" w:hAnsi="Times New Roman" w:cs="Times New Roman"/>
                <w:color w:val="000000"/>
                <w:sz w:val="24"/>
                <w:szCs w:val="24"/>
                <w:rPrChange w:id="2264" w:author="Balasubramanian, Ruchita" w:date="2025-08-05T15:31:00Z" w16du:dateUtc="2025-08-05T19:31:00Z">
                  <w:rPr>
                    <w:del w:id="2265" w:author="Balasubramanian, Ruchita" w:date="2025-08-06T09:13:00Z" w16du:dateUtc="2025-08-06T13:13:00Z"/>
                    <w:rFonts w:eastAsia="Times New Roman"/>
                    <w:color w:val="000000"/>
                    <w:sz w:val="15"/>
                    <w:szCs w:val="15"/>
                  </w:rPr>
                </w:rPrChange>
              </w:rPr>
            </w:pPr>
            <w:del w:id="226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67" w:author="Balasubramanian, Ruchita" w:date="2025-08-05T15:31:00Z" w16du:dateUtc="2025-08-05T19:31:00Z">
                    <w:rPr>
                      <w:rFonts w:eastAsia="Times New Roman"/>
                      <w:color w:val="000000"/>
                      <w:sz w:val="16"/>
                      <w:szCs w:val="16"/>
                      <w:lang w:val="en-US"/>
                    </w:rPr>
                  </w:rPrChange>
                </w:rPr>
                <w:delText>323</w:delText>
              </w:r>
            </w:del>
          </w:p>
        </w:tc>
        <w:tc>
          <w:tcPr>
            <w:tcW w:w="1138" w:type="dxa"/>
            <w:gridSpan w:val="2"/>
            <w:tcBorders>
              <w:top w:val="single" w:sz="4" w:space="0" w:color="auto"/>
              <w:left w:val="single" w:sz="4" w:space="0" w:color="auto"/>
              <w:bottom w:val="nil"/>
              <w:right w:val="single" w:sz="4" w:space="0" w:color="auto"/>
            </w:tcBorders>
            <w:shd w:val="clear" w:color="FFCB00" w:fill="FFCB00"/>
            <w:vAlign w:val="bottom"/>
            <w:tcPrChange w:id="2268" w:author="Balasubramanian, Ruchita" w:date="2025-08-06T09:13:00Z" w16du:dateUtc="2025-08-06T13:13:00Z">
              <w:tcPr>
                <w:tcW w:w="994" w:type="dxa"/>
                <w:gridSpan w:val="2"/>
                <w:tcBorders>
                  <w:top w:val="single" w:sz="4" w:space="0" w:color="auto"/>
                  <w:left w:val="single" w:sz="4" w:space="0" w:color="auto"/>
                  <w:bottom w:val="nil"/>
                  <w:right w:val="single" w:sz="4" w:space="0" w:color="auto"/>
                </w:tcBorders>
                <w:shd w:val="clear" w:color="FFCB00" w:fill="FFCB00"/>
                <w:vAlign w:val="bottom"/>
              </w:tcPr>
            </w:tcPrChange>
          </w:tcPr>
          <w:p w14:paraId="4006E667" w14:textId="6D51666A" w:rsidR="00F50E0E" w:rsidRPr="00F77336" w:rsidDel="00216840" w:rsidRDefault="00F50E0E" w:rsidP="007B5A9B">
            <w:pPr>
              <w:spacing w:line="204" w:lineRule="auto"/>
              <w:jc w:val="center"/>
              <w:rPr>
                <w:del w:id="2269" w:author="Balasubramanian, Ruchita" w:date="2025-08-06T09:13:00Z" w16du:dateUtc="2025-08-06T13:13:00Z"/>
                <w:rFonts w:ascii="Times New Roman" w:eastAsia="Times New Roman" w:hAnsi="Times New Roman" w:cs="Times New Roman"/>
                <w:color w:val="000000"/>
                <w:sz w:val="24"/>
                <w:szCs w:val="24"/>
                <w:rPrChange w:id="2270" w:author="Balasubramanian, Ruchita" w:date="2025-08-05T15:31:00Z" w16du:dateUtc="2025-08-05T19:31:00Z">
                  <w:rPr>
                    <w:del w:id="2271" w:author="Balasubramanian, Ruchita" w:date="2025-08-06T09:13:00Z" w16du:dateUtc="2025-08-06T13:13:00Z"/>
                    <w:rFonts w:eastAsia="Times New Roman"/>
                    <w:color w:val="000000"/>
                    <w:sz w:val="15"/>
                    <w:szCs w:val="15"/>
                  </w:rPr>
                </w:rPrChange>
              </w:rPr>
            </w:pPr>
            <w:del w:id="227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73" w:author="Balasubramanian, Ruchita" w:date="2025-08-05T15:31:00Z" w16du:dateUtc="2025-08-05T19:31:00Z">
                    <w:rPr>
                      <w:rFonts w:eastAsia="Times New Roman"/>
                      <w:color w:val="000000"/>
                      <w:sz w:val="16"/>
                      <w:szCs w:val="16"/>
                      <w:lang w:val="en-US"/>
                    </w:rPr>
                  </w:rPrChange>
                </w:rPr>
                <w:delText>6.1%</w:delText>
              </w:r>
            </w:del>
          </w:p>
        </w:tc>
      </w:tr>
      <w:tr w:rsidR="00F50E0E" w:rsidRPr="00F77336" w:rsidDel="00216840" w14:paraId="17E49FE9" w14:textId="2DC51FD7" w:rsidTr="00216840">
        <w:tblPrEx>
          <w:tblW w:w="9246" w:type="dxa"/>
          <w:jc w:val="center"/>
          <w:tblCellMar>
            <w:left w:w="29" w:type="dxa"/>
            <w:right w:w="29" w:type="dxa"/>
          </w:tblCellMar>
          <w:tblPrExChange w:id="2274" w:author="Balasubramanian, Ruchita" w:date="2025-08-06T09:13:00Z" w16du:dateUtc="2025-08-06T13:13:00Z">
            <w:tblPrEx>
              <w:tblW w:w="9246" w:type="dxa"/>
              <w:jc w:val="center"/>
              <w:tblCellMar>
                <w:left w:w="29" w:type="dxa"/>
                <w:right w:w="29" w:type="dxa"/>
              </w:tblCellMar>
            </w:tblPrEx>
          </w:tblPrExChange>
        </w:tblPrEx>
        <w:trPr>
          <w:trHeight w:val="144"/>
          <w:jc w:val="center"/>
          <w:del w:id="2275" w:author="Balasubramanian, Ruchita" w:date="2025-08-06T09:13:00Z" w16du:dateUtc="2025-08-06T13:13:00Z"/>
          <w:trPrChange w:id="2276" w:author="Balasubramanian, Ruchita" w:date="2025-08-06T09:13:00Z" w16du:dateUtc="2025-08-06T13:13:00Z">
            <w:trPr>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2277" w:author="Balasubramanian, Ruchita" w:date="2025-08-06T09:13:00Z" w16du:dateUtc="2025-08-06T13:13:00Z">
              <w:tcPr>
                <w:tcW w:w="1123" w:type="dxa"/>
                <w:gridSpan w:val="2"/>
                <w:vMerge/>
                <w:tcBorders>
                  <w:left w:val="single" w:sz="8" w:space="0" w:color="auto"/>
                  <w:bottom w:val="single" w:sz="8" w:space="0" w:color="auto"/>
                  <w:right w:val="single" w:sz="8" w:space="0" w:color="auto"/>
                </w:tcBorders>
                <w:vAlign w:val="center"/>
              </w:tcPr>
            </w:tcPrChange>
          </w:tcPr>
          <w:p w14:paraId="1C7A8706" w14:textId="436F5EA0" w:rsidR="00F50E0E" w:rsidRPr="00F77336" w:rsidDel="00216840" w:rsidRDefault="00F50E0E" w:rsidP="007B5A9B">
            <w:pPr>
              <w:spacing w:line="204" w:lineRule="auto"/>
              <w:jc w:val="center"/>
              <w:rPr>
                <w:del w:id="2278" w:author="Balasubramanian, Ruchita" w:date="2025-08-06T09:13:00Z" w16du:dateUtc="2025-08-06T13:13:00Z"/>
                <w:rFonts w:ascii="Times New Roman" w:hAnsi="Times New Roman" w:cs="Times New Roman"/>
                <w:b/>
                <w:bCs/>
                <w:sz w:val="24"/>
                <w:szCs w:val="24"/>
                <w:rPrChange w:id="2279" w:author="Balasubramanian, Ruchita" w:date="2025-08-05T15:31:00Z" w16du:dateUtc="2025-08-05T19:31:00Z">
                  <w:rPr>
                    <w:del w:id="2280"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2281" w:author="Balasubramanian, Ruchita" w:date="2025-08-06T09:13:00Z" w16du:dateUtc="2025-08-06T13:13:00Z">
              <w:tcPr>
                <w:tcW w:w="1511" w:type="dxa"/>
                <w:gridSpan w:val="2"/>
                <w:tcBorders>
                  <w:top w:val="nil"/>
                  <w:left w:val="nil"/>
                  <w:bottom w:val="single" w:sz="4" w:space="0" w:color="auto"/>
                  <w:right w:val="single" w:sz="4" w:space="0" w:color="auto"/>
                </w:tcBorders>
                <w:shd w:val="clear" w:color="FFFFFF" w:fill="FFFFFF"/>
              </w:tcPr>
            </w:tcPrChange>
          </w:tcPr>
          <w:p w14:paraId="239ABA9D" w14:textId="3C2B655C" w:rsidR="00F50E0E" w:rsidRPr="00F77336" w:rsidDel="00216840" w:rsidRDefault="00F50E0E" w:rsidP="007B5A9B">
            <w:pPr>
              <w:spacing w:line="204" w:lineRule="auto"/>
              <w:jc w:val="center"/>
              <w:rPr>
                <w:del w:id="2282" w:author="Balasubramanian, Ruchita" w:date="2025-08-06T09:13:00Z" w16du:dateUtc="2025-08-06T13:13:00Z"/>
                <w:rFonts w:ascii="Times New Roman" w:eastAsia="Times New Roman" w:hAnsi="Times New Roman" w:cs="Times New Roman"/>
                <w:color w:val="000000"/>
                <w:sz w:val="24"/>
                <w:szCs w:val="24"/>
                <w:rPrChange w:id="2283" w:author="Balasubramanian, Ruchita" w:date="2025-08-05T15:31:00Z" w16du:dateUtc="2025-08-05T19:31:00Z">
                  <w:rPr>
                    <w:del w:id="2284" w:author="Balasubramanian, Ruchita" w:date="2025-08-06T09:13:00Z" w16du:dateUtc="2025-08-06T13:13:00Z"/>
                    <w:rFonts w:eastAsia="Times New Roman"/>
                    <w:color w:val="000000"/>
                    <w:sz w:val="16"/>
                    <w:szCs w:val="16"/>
                  </w:rPr>
                </w:rPrChange>
              </w:rPr>
            </w:pPr>
            <w:del w:id="2285" w:author="Balasubramanian, Ruchita" w:date="2025-08-06T09:13:00Z" w16du:dateUtc="2025-08-06T13:13:00Z">
              <w:r w:rsidRPr="00F77336" w:rsidDel="00216840">
                <w:rPr>
                  <w:rFonts w:ascii="Times New Roman" w:hAnsi="Times New Roman" w:cs="Times New Roman"/>
                  <w:sz w:val="24"/>
                  <w:szCs w:val="24"/>
                  <w:rPrChange w:id="2286" w:author="Balasubramanian, Ruchita" w:date="2025-08-05T15:31:00Z" w16du:dateUtc="2025-08-05T19:31:00Z">
                    <w:rPr>
                      <w:sz w:val="16"/>
                      <w:szCs w:val="16"/>
                    </w:rPr>
                  </w:rPrChange>
                </w:rPr>
                <w:delText>(4,390 - 6,463)</w:delText>
              </w:r>
            </w:del>
          </w:p>
        </w:tc>
        <w:tc>
          <w:tcPr>
            <w:tcW w:w="1035" w:type="dxa"/>
            <w:tcBorders>
              <w:top w:val="nil"/>
              <w:left w:val="nil"/>
              <w:bottom w:val="single" w:sz="4" w:space="0" w:color="auto"/>
              <w:right w:val="single" w:sz="4" w:space="0" w:color="auto"/>
            </w:tcBorders>
            <w:shd w:val="clear" w:color="FF7200" w:fill="FF7200"/>
            <w:vAlign w:val="bottom"/>
            <w:tcPrChange w:id="2287" w:author="Balasubramanian, Ruchita" w:date="2025-08-06T09:13:00Z" w16du:dateUtc="2025-08-06T13:13:00Z">
              <w:tcPr>
                <w:tcW w:w="1210" w:type="dxa"/>
                <w:tcBorders>
                  <w:top w:val="nil"/>
                  <w:left w:val="nil"/>
                  <w:bottom w:val="single" w:sz="4" w:space="0" w:color="auto"/>
                  <w:right w:val="single" w:sz="4" w:space="0" w:color="auto"/>
                </w:tcBorders>
                <w:shd w:val="clear" w:color="FF7200" w:fill="FF7200"/>
                <w:vAlign w:val="bottom"/>
              </w:tcPr>
            </w:tcPrChange>
          </w:tcPr>
          <w:p w14:paraId="01F5CCD1" w14:textId="09714D56" w:rsidR="00F50E0E" w:rsidRPr="00F77336" w:rsidDel="00216840" w:rsidRDefault="00F50E0E" w:rsidP="007B5A9B">
            <w:pPr>
              <w:spacing w:line="204" w:lineRule="auto"/>
              <w:jc w:val="center"/>
              <w:rPr>
                <w:del w:id="2288" w:author="Balasubramanian, Ruchita" w:date="2025-08-06T09:13:00Z" w16du:dateUtc="2025-08-06T13:13:00Z"/>
                <w:rFonts w:ascii="Times New Roman" w:eastAsia="Times New Roman" w:hAnsi="Times New Roman" w:cs="Times New Roman"/>
                <w:color w:val="000000"/>
                <w:sz w:val="24"/>
                <w:szCs w:val="24"/>
                <w:rPrChange w:id="2289" w:author="Balasubramanian, Ruchita" w:date="2025-08-05T15:31:00Z" w16du:dateUtc="2025-08-05T19:31:00Z">
                  <w:rPr>
                    <w:del w:id="2290" w:author="Balasubramanian, Ruchita" w:date="2025-08-06T09:13:00Z" w16du:dateUtc="2025-08-06T13:13:00Z"/>
                    <w:rFonts w:eastAsia="Times New Roman"/>
                    <w:color w:val="000000"/>
                    <w:sz w:val="15"/>
                    <w:szCs w:val="15"/>
                  </w:rPr>
                </w:rPrChange>
              </w:rPr>
            </w:pPr>
            <w:del w:id="229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92" w:author="Balasubramanian, Ruchita" w:date="2025-08-05T15:31:00Z" w16du:dateUtc="2025-08-05T19:31:00Z">
                    <w:rPr>
                      <w:rFonts w:eastAsia="Times New Roman"/>
                      <w:color w:val="000000"/>
                      <w:sz w:val="16"/>
                      <w:szCs w:val="16"/>
                      <w:lang w:val="en-US"/>
                    </w:rPr>
                  </w:rPrChange>
                </w:rPr>
                <w:delText>(289 - 1,652)</w:delText>
              </w:r>
            </w:del>
          </w:p>
        </w:tc>
        <w:tc>
          <w:tcPr>
            <w:tcW w:w="1138" w:type="dxa"/>
            <w:gridSpan w:val="3"/>
            <w:tcBorders>
              <w:top w:val="nil"/>
              <w:left w:val="single" w:sz="4" w:space="0" w:color="auto"/>
              <w:bottom w:val="single" w:sz="4" w:space="0" w:color="auto"/>
              <w:right w:val="single" w:sz="4" w:space="0" w:color="auto"/>
            </w:tcBorders>
            <w:shd w:val="clear" w:color="FF7200" w:fill="FF7200"/>
            <w:vAlign w:val="bottom"/>
            <w:tcPrChange w:id="2293"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7200" w:fill="FF7200"/>
                <w:vAlign w:val="bottom"/>
              </w:tcPr>
            </w:tcPrChange>
          </w:tcPr>
          <w:p w14:paraId="4DBF0EBE" w14:textId="42D3F406" w:rsidR="00F50E0E" w:rsidRPr="00F77336" w:rsidDel="00216840" w:rsidRDefault="00F50E0E" w:rsidP="007B5A9B">
            <w:pPr>
              <w:spacing w:line="204" w:lineRule="auto"/>
              <w:jc w:val="center"/>
              <w:rPr>
                <w:del w:id="2294" w:author="Balasubramanian, Ruchita" w:date="2025-08-06T09:13:00Z" w16du:dateUtc="2025-08-06T13:13:00Z"/>
                <w:rFonts w:ascii="Times New Roman" w:eastAsia="Times New Roman" w:hAnsi="Times New Roman" w:cs="Times New Roman"/>
                <w:color w:val="000000"/>
                <w:sz w:val="24"/>
                <w:szCs w:val="24"/>
                <w:rPrChange w:id="2295" w:author="Balasubramanian, Ruchita" w:date="2025-08-05T15:31:00Z" w16du:dateUtc="2025-08-05T19:31:00Z">
                  <w:rPr>
                    <w:del w:id="2296" w:author="Balasubramanian, Ruchita" w:date="2025-08-06T09:13:00Z" w16du:dateUtc="2025-08-06T13:13:00Z"/>
                    <w:rFonts w:eastAsia="Times New Roman"/>
                    <w:color w:val="000000"/>
                    <w:sz w:val="15"/>
                    <w:szCs w:val="15"/>
                  </w:rPr>
                </w:rPrChange>
              </w:rPr>
            </w:pPr>
            <w:del w:id="229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298" w:author="Balasubramanian, Ruchita" w:date="2025-08-05T15:31:00Z" w16du:dateUtc="2025-08-05T19:31:00Z">
                    <w:rPr>
                      <w:rFonts w:eastAsia="Times New Roman"/>
                      <w:color w:val="000000"/>
                      <w:sz w:val="16"/>
                      <w:szCs w:val="16"/>
                      <w:lang w:val="en-US"/>
                    </w:rPr>
                  </w:rPrChange>
                </w:rPr>
                <w:delText>(5.6 - 30.4%)</w:delText>
              </w:r>
            </w:del>
          </w:p>
        </w:tc>
        <w:tc>
          <w:tcPr>
            <w:tcW w:w="1035" w:type="dxa"/>
            <w:tcBorders>
              <w:top w:val="nil"/>
              <w:left w:val="single" w:sz="4" w:space="0" w:color="auto"/>
              <w:bottom w:val="single" w:sz="4" w:space="0" w:color="auto"/>
              <w:right w:val="single" w:sz="4" w:space="0" w:color="auto"/>
            </w:tcBorders>
            <w:shd w:val="clear" w:color="FF8C00" w:fill="FF8C00"/>
            <w:vAlign w:val="bottom"/>
            <w:tcPrChange w:id="2299"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8C00" w:fill="FF8C00"/>
                <w:vAlign w:val="bottom"/>
              </w:tcPr>
            </w:tcPrChange>
          </w:tcPr>
          <w:p w14:paraId="35A57E4C" w14:textId="799C3FAA" w:rsidR="00F50E0E" w:rsidRPr="00F77336" w:rsidDel="00216840" w:rsidRDefault="00F50E0E" w:rsidP="007B5A9B">
            <w:pPr>
              <w:spacing w:line="204" w:lineRule="auto"/>
              <w:jc w:val="center"/>
              <w:rPr>
                <w:del w:id="2300" w:author="Balasubramanian, Ruchita" w:date="2025-08-06T09:13:00Z" w16du:dateUtc="2025-08-06T13:13:00Z"/>
                <w:rFonts w:ascii="Times New Roman" w:eastAsia="Times New Roman" w:hAnsi="Times New Roman" w:cs="Times New Roman"/>
                <w:color w:val="000000"/>
                <w:sz w:val="24"/>
                <w:szCs w:val="24"/>
                <w:rPrChange w:id="2301" w:author="Balasubramanian, Ruchita" w:date="2025-08-05T15:31:00Z" w16du:dateUtc="2025-08-05T19:31:00Z">
                  <w:rPr>
                    <w:del w:id="2302" w:author="Balasubramanian, Ruchita" w:date="2025-08-06T09:13:00Z" w16du:dateUtc="2025-08-06T13:13:00Z"/>
                    <w:rFonts w:eastAsia="Times New Roman"/>
                    <w:color w:val="000000"/>
                    <w:sz w:val="15"/>
                    <w:szCs w:val="15"/>
                  </w:rPr>
                </w:rPrChange>
              </w:rPr>
            </w:pPr>
            <w:del w:id="230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04" w:author="Balasubramanian, Ruchita" w:date="2025-08-05T15:31:00Z" w16du:dateUtc="2025-08-05T19:31:00Z">
                    <w:rPr>
                      <w:rFonts w:eastAsia="Times New Roman"/>
                      <w:color w:val="000000"/>
                      <w:sz w:val="16"/>
                      <w:szCs w:val="16"/>
                      <w:lang w:val="en-US"/>
                    </w:rPr>
                  </w:rPrChange>
                </w:rPr>
                <w:delText>(244 - 1,330)</w:delText>
              </w:r>
            </w:del>
          </w:p>
        </w:tc>
        <w:tc>
          <w:tcPr>
            <w:tcW w:w="1138" w:type="dxa"/>
            <w:gridSpan w:val="3"/>
            <w:tcBorders>
              <w:top w:val="nil"/>
              <w:left w:val="single" w:sz="4" w:space="0" w:color="auto"/>
              <w:bottom w:val="single" w:sz="4" w:space="0" w:color="auto"/>
              <w:right w:val="single" w:sz="4" w:space="0" w:color="auto"/>
            </w:tcBorders>
            <w:shd w:val="clear" w:color="FF8C00" w:fill="FF8C00"/>
            <w:vAlign w:val="bottom"/>
            <w:tcPrChange w:id="2305"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8C00" w:fill="FF8C00"/>
                <w:vAlign w:val="bottom"/>
              </w:tcPr>
            </w:tcPrChange>
          </w:tcPr>
          <w:p w14:paraId="28EAE9F9" w14:textId="063530D3" w:rsidR="00F50E0E" w:rsidRPr="00F77336" w:rsidDel="00216840" w:rsidRDefault="00F50E0E" w:rsidP="007B5A9B">
            <w:pPr>
              <w:spacing w:line="204" w:lineRule="auto"/>
              <w:jc w:val="center"/>
              <w:rPr>
                <w:del w:id="2306" w:author="Balasubramanian, Ruchita" w:date="2025-08-06T09:13:00Z" w16du:dateUtc="2025-08-06T13:13:00Z"/>
                <w:rFonts w:ascii="Times New Roman" w:eastAsia="Times New Roman" w:hAnsi="Times New Roman" w:cs="Times New Roman"/>
                <w:color w:val="000000"/>
                <w:sz w:val="24"/>
                <w:szCs w:val="24"/>
                <w:rPrChange w:id="2307" w:author="Balasubramanian, Ruchita" w:date="2025-08-05T15:31:00Z" w16du:dateUtc="2025-08-05T19:31:00Z">
                  <w:rPr>
                    <w:del w:id="2308" w:author="Balasubramanian, Ruchita" w:date="2025-08-06T09:13:00Z" w16du:dateUtc="2025-08-06T13:13:00Z"/>
                    <w:rFonts w:eastAsia="Times New Roman"/>
                    <w:color w:val="000000"/>
                    <w:sz w:val="15"/>
                    <w:szCs w:val="15"/>
                  </w:rPr>
                </w:rPrChange>
              </w:rPr>
            </w:pPr>
            <w:del w:id="230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10" w:author="Balasubramanian, Ruchita" w:date="2025-08-05T15:31:00Z" w16du:dateUtc="2025-08-05T19:31:00Z">
                    <w:rPr>
                      <w:rFonts w:eastAsia="Times New Roman"/>
                      <w:color w:val="000000"/>
                      <w:sz w:val="16"/>
                      <w:szCs w:val="16"/>
                      <w:lang w:val="en-US"/>
                    </w:rPr>
                  </w:rPrChange>
                </w:rPr>
                <w:delText>(4.6 - 24.2%)</w:delText>
              </w:r>
            </w:del>
          </w:p>
        </w:tc>
        <w:tc>
          <w:tcPr>
            <w:tcW w:w="1035" w:type="dxa"/>
            <w:tcBorders>
              <w:top w:val="nil"/>
              <w:left w:val="single" w:sz="4" w:space="0" w:color="auto"/>
              <w:bottom w:val="single" w:sz="4" w:space="0" w:color="auto"/>
              <w:right w:val="single" w:sz="4" w:space="0" w:color="auto"/>
            </w:tcBorders>
            <w:shd w:val="clear" w:color="FFCB00" w:fill="FFCB00"/>
            <w:vAlign w:val="bottom"/>
            <w:tcPrChange w:id="2311"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CB00" w:fill="FFCB00"/>
                <w:vAlign w:val="bottom"/>
              </w:tcPr>
            </w:tcPrChange>
          </w:tcPr>
          <w:p w14:paraId="571ED06B" w14:textId="056FDC4C" w:rsidR="00F50E0E" w:rsidRPr="00F77336" w:rsidDel="00216840" w:rsidRDefault="00F50E0E" w:rsidP="007B5A9B">
            <w:pPr>
              <w:spacing w:line="204" w:lineRule="auto"/>
              <w:jc w:val="center"/>
              <w:rPr>
                <w:del w:id="2312" w:author="Balasubramanian, Ruchita" w:date="2025-08-06T09:13:00Z" w16du:dateUtc="2025-08-06T13:13:00Z"/>
                <w:rFonts w:ascii="Times New Roman" w:eastAsia="Times New Roman" w:hAnsi="Times New Roman" w:cs="Times New Roman"/>
                <w:color w:val="000000"/>
                <w:sz w:val="24"/>
                <w:szCs w:val="24"/>
                <w:rPrChange w:id="2313" w:author="Balasubramanian, Ruchita" w:date="2025-08-05T15:31:00Z" w16du:dateUtc="2025-08-05T19:31:00Z">
                  <w:rPr>
                    <w:del w:id="2314" w:author="Balasubramanian, Ruchita" w:date="2025-08-06T09:13:00Z" w16du:dateUtc="2025-08-06T13:13:00Z"/>
                    <w:rFonts w:eastAsia="Times New Roman"/>
                    <w:color w:val="000000"/>
                    <w:sz w:val="15"/>
                    <w:szCs w:val="15"/>
                  </w:rPr>
                </w:rPrChange>
              </w:rPr>
            </w:pPr>
            <w:del w:id="231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16" w:author="Balasubramanian, Ruchita" w:date="2025-08-05T15:31:00Z" w16du:dateUtc="2025-08-05T19:31:00Z">
                    <w:rPr>
                      <w:rFonts w:eastAsia="Times New Roman"/>
                      <w:color w:val="000000"/>
                      <w:sz w:val="16"/>
                      <w:szCs w:val="16"/>
                      <w:lang w:val="en-US"/>
                    </w:rPr>
                  </w:rPrChange>
                </w:rPr>
                <w:delText>(119 - 557)</w:delText>
              </w:r>
            </w:del>
          </w:p>
        </w:tc>
        <w:tc>
          <w:tcPr>
            <w:tcW w:w="1138" w:type="dxa"/>
            <w:gridSpan w:val="2"/>
            <w:tcBorders>
              <w:top w:val="nil"/>
              <w:left w:val="single" w:sz="4" w:space="0" w:color="auto"/>
              <w:bottom w:val="single" w:sz="4" w:space="0" w:color="auto"/>
              <w:right w:val="single" w:sz="4" w:space="0" w:color="auto"/>
            </w:tcBorders>
            <w:shd w:val="clear" w:color="FFCB00" w:fill="FFCB00"/>
            <w:vAlign w:val="bottom"/>
            <w:tcPrChange w:id="2317" w:author="Balasubramanian, Ruchita" w:date="2025-08-06T09:13:00Z" w16du:dateUtc="2025-08-06T13:13:00Z">
              <w:tcPr>
                <w:tcW w:w="994" w:type="dxa"/>
                <w:gridSpan w:val="2"/>
                <w:tcBorders>
                  <w:top w:val="nil"/>
                  <w:left w:val="single" w:sz="4" w:space="0" w:color="auto"/>
                  <w:bottom w:val="single" w:sz="4" w:space="0" w:color="auto"/>
                  <w:right w:val="single" w:sz="4" w:space="0" w:color="auto"/>
                </w:tcBorders>
                <w:shd w:val="clear" w:color="FFCB00" w:fill="FFCB00"/>
                <w:vAlign w:val="bottom"/>
              </w:tcPr>
            </w:tcPrChange>
          </w:tcPr>
          <w:p w14:paraId="542E8657" w14:textId="060CA290" w:rsidR="00F50E0E" w:rsidRPr="00F77336" w:rsidDel="00216840" w:rsidRDefault="00F50E0E" w:rsidP="007B5A9B">
            <w:pPr>
              <w:spacing w:line="204" w:lineRule="auto"/>
              <w:jc w:val="center"/>
              <w:rPr>
                <w:del w:id="2318" w:author="Balasubramanian, Ruchita" w:date="2025-08-06T09:13:00Z" w16du:dateUtc="2025-08-06T13:13:00Z"/>
                <w:rFonts w:ascii="Times New Roman" w:eastAsia="Times New Roman" w:hAnsi="Times New Roman" w:cs="Times New Roman"/>
                <w:color w:val="000000"/>
                <w:sz w:val="24"/>
                <w:szCs w:val="24"/>
                <w:rPrChange w:id="2319" w:author="Balasubramanian, Ruchita" w:date="2025-08-05T15:31:00Z" w16du:dateUtc="2025-08-05T19:31:00Z">
                  <w:rPr>
                    <w:del w:id="2320" w:author="Balasubramanian, Ruchita" w:date="2025-08-06T09:13:00Z" w16du:dateUtc="2025-08-06T13:13:00Z"/>
                    <w:rFonts w:eastAsia="Times New Roman"/>
                    <w:color w:val="000000"/>
                    <w:sz w:val="15"/>
                    <w:szCs w:val="15"/>
                  </w:rPr>
                </w:rPrChange>
              </w:rPr>
            </w:pPr>
            <w:del w:id="232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22" w:author="Balasubramanian, Ruchita" w:date="2025-08-05T15:31:00Z" w16du:dateUtc="2025-08-05T19:31:00Z">
                    <w:rPr>
                      <w:rFonts w:eastAsia="Times New Roman"/>
                      <w:color w:val="000000"/>
                      <w:sz w:val="16"/>
                      <w:szCs w:val="16"/>
                      <w:lang w:val="en-US"/>
                    </w:rPr>
                  </w:rPrChange>
                </w:rPr>
                <w:delText>(2.3 - 10.5%)</w:delText>
              </w:r>
            </w:del>
          </w:p>
        </w:tc>
      </w:tr>
      <w:tr w:rsidR="00F50E0E" w:rsidRPr="00F77336" w:rsidDel="00216840" w14:paraId="4F303118" w14:textId="5DBBC603" w:rsidTr="00216840">
        <w:tblPrEx>
          <w:tblW w:w="9246" w:type="dxa"/>
          <w:jc w:val="center"/>
          <w:tblCellMar>
            <w:left w:w="29" w:type="dxa"/>
            <w:right w:w="29" w:type="dxa"/>
          </w:tblCellMar>
          <w:tblPrExChange w:id="2323" w:author="Balasubramanian, Ruchita" w:date="2025-08-06T09:13:00Z" w16du:dateUtc="2025-08-06T13:13:00Z">
            <w:tblPrEx>
              <w:tblW w:w="9246" w:type="dxa"/>
              <w:jc w:val="center"/>
              <w:tblCellMar>
                <w:left w:w="29" w:type="dxa"/>
                <w:right w:w="29" w:type="dxa"/>
              </w:tblCellMar>
            </w:tblPrEx>
          </w:tblPrExChange>
        </w:tblPrEx>
        <w:trPr>
          <w:trHeight w:val="144"/>
          <w:jc w:val="center"/>
          <w:del w:id="2324" w:author="Balasubramanian, Ruchita" w:date="2025-08-06T09:13:00Z" w16du:dateUtc="2025-08-06T13:13:00Z"/>
          <w:trPrChange w:id="2325" w:author="Balasubramanian, Ruchita" w:date="2025-08-06T09:13:00Z" w16du:dateUtc="2025-08-06T13:13:00Z">
            <w:trPr>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2326" w:author="Balasubramanian, Ruchita" w:date="2025-08-06T09:13:00Z" w16du:dateUtc="2025-08-06T13:13:00Z">
              <w:tcPr>
                <w:tcW w:w="1123" w:type="dxa"/>
                <w:gridSpan w:val="2"/>
                <w:vMerge w:val="restart"/>
                <w:tcBorders>
                  <w:top w:val="single" w:sz="8" w:space="0" w:color="auto"/>
                  <w:left w:val="single" w:sz="8" w:space="0" w:color="auto"/>
                  <w:bottom w:val="single" w:sz="4" w:space="0" w:color="auto"/>
                  <w:right w:val="single" w:sz="8" w:space="0" w:color="auto"/>
                </w:tcBorders>
                <w:vAlign w:val="center"/>
              </w:tcPr>
            </w:tcPrChange>
          </w:tcPr>
          <w:p w14:paraId="38D75B20" w14:textId="441D7551" w:rsidR="00F50E0E" w:rsidRPr="00F77336" w:rsidDel="00216840" w:rsidRDefault="00F50E0E" w:rsidP="007B5A9B">
            <w:pPr>
              <w:spacing w:line="204" w:lineRule="auto"/>
              <w:jc w:val="center"/>
              <w:rPr>
                <w:del w:id="2327" w:author="Balasubramanian, Ruchita" w:date="2025-08-06T09:13:00Z" w16du:dateUtc="2025-08-06T13:13:00Z"/>
                <w:rFonts w:ascii="Times New Roman" w:eastAsia="Times New Roman" w:hAnsi="Times New Roman" w:cs="Times New Roman"/>
                <w:b/>
                <w:bCs/>
                <w:sz w:val="24"/>
                <w:szCs w:val="24"/>
                <w:lang w:val="en-US"/>
                <w:rPrChange w:id="2328" w:author="Balasubramanian, Ruchita" w:date="2025-08-05T15:31:00Z" w16du:dateUtc="2025-08-05T19:31:00Z">
                  <w:rPr>
                    <w:del w:id="2329" w:author="Balasubramanian, Ruchita" w:date="2025-08-06T09:13:00Z" w16du:dateUtc="2025-08-06T13:13:00Z"/>
                    <w:rFonts w:eastAsia="Times New Roman"/>
                    <w:b/>
                    <w:bCs/>
                    <w:sz w:val="16"/>
                    <w:szCs w:val="16"/>
                    <w:lang w:val="en-US"/>
                  </w:rPr>
                </w:rPrChange>
              </w:rPr>
            </w:pPr>
            <w:del w:id="2330" w:author="Balasubramanian, Ruchita" w:date="2025-08-06T09:13:00Z" w16du:dateUtc="2025-08-06T13:13:00Z">
              <w:r w:rsidRPr="00F77336" w:rsidDel="00216840">
                <w:rPr>
                  <w:rFonts w:ascii="Times New Roman" w:hAnsi="Times New Roman" w:cs="Times New Roman"/>
                  <w:b/>
                  <w:bCs/>
                  <w:sz w:val="24"/>
                  <w:szCs w:val="24"/>
                  <w:rPrChange w:id="2331" w:author="Balasubramanian, Ruchita" w:date="2025-08-05T15:31:00Z" w16du:dateUtc="2025-08-05T19:31:00Z">
                    <w:rPr>
                      <w:b/>
                      <w:bCs/>
                      <w:sz w:val="16"/>
                      <w:szCs w:val="16"/>
                    </w:rPr>
                  </w:rPrChange>
                </w:rPr>
                <w:delText>Alabama</w:delText>
              </w:r>
            </w:del>
          </w:p>
        </w:tc>
        <w:tc>
          <w:tcPr>
            <w:tcW w:w="1427" w:type="dxa"/>
            <w:gridSpan w:val="2"/>
            <w:tcBorders>
              <w:top w:val="single" w:sz="4" w:space="0" w:color="auto"/>
              <w:left w:val="nil"/>
              <w:bottom w:val="nil"/>
              <w:right w:val="single" w:sz="4" w:space="0" w:color="auto"/>
            </w:tcBorders>
            <w:shd w:val="clear" w:color="FFFFFF" w:fill="FFFFFF"/>
            <w:tcPrChange w:id="2332" w:author="Balasubramanian, Ruchita" w:date="2025-08-06T09:13:00Z" w16du:dateUtc="2025-08-06T13:13:00Z">
              <w:tcPr>
                <w:tcW w:w="1511" w:type="dxa"/>
                <w:gridSpan w:val="2"/>
                <w:tcBorders>
                  <w:top w:val="single" w:sz="4" w:space="0" w:color="auto"/>
                  <w:left w:val="nil"/>
                  <w:bottom w:val="nil"/>
                  <w:right w:val="single" w:sz="4" w:space="0" w:color="auto"/>
                </w:tcBorders>
                <w:shd w:val="clear" w:color="FFFFFF" w:fill="FFFFFF"/>
              </w:tcPr>
            </w:tcPrChange>
          </w:tcPr>
          <w:p w14:paraId="38CFBE48" w14:textId="30CA2AE4" w:rsidR="00F50E0E" w:rsidRPr="00F77336" w:rsidDel="00216840" w:rsidRDefault="00F50E0E" w:rsidP="007B5A9B">
            <w:pPr>
              <w:spacing w:line="204" w:lineRule="auto"/>
              <w:jc w:val="center"/>
              <w:rPr>
                <w:del w:id="2333" w:author="Balasubramanian, Ruchita" w:date="2025-08-06T09:13:00Z" w16du:dateUtc="2025-08-06T13:13:00Z"/>
                <w:rFonts w:ascii="Times New Roman" w:hAnsi="Times New Roman" w:cs="Times New Roman"/>
                <w:sz w:val="24"/>
                <w:szCs w:val="24"/>
                <w:rPrChange w:id="2334" w:author="Balasubramanian, Ruchita" w:date="2025-08-05T15:31:00Z" w16du:dateUtc="2025-08-05T19:31:00Z">
                  <w:rPr>
                    <w:del w:id="2335" w:author="Balasubramanian, Ruchita" w:date="2025-08-06T09:13:00Z" w16du:dateUtc="2025-08-06T13:13:00Z"/>
                    <w:sz w:val="16"/>
                    <w:szCs w:val="16"/>
                  </w:rPr>
                </w:rPrChange>
              </w:rPr>
            </w:pPr>
            <w:del w:id="2336" w:author="Balasubramanian, Ruchita" w:date="2025-08-06T09:13:00Z" w16du:dateUtc="2025-08-06T13:13:00Z">
              <w:r w:rsidRPr="00F77336" w:rsidDel="00216840">
                <w:rPr>
                  <w:rFonts w:ascii="Times New Roman" w:hAnsi="Times New Roman" w:cs="Times New Roman"/>
                  <w:sz w:val="24"/>
                  <w:szCs w:val="24"/>
                  <w:rPrChange w:id="2337" w:author="Balasubramanian, Ruchita" w:date="2025-08-05T15:31:00Z" w16du:dateUtc="2025-08-05T19:31:00Z">
                    <w:rPr>
                      <w:sz w:val="16"/>
                      <w:szCs w:val="16"/>
                    </w:rPr>
                  </w:rPrChange>
                </w:rPr>
                <w:delText>3,915</w:delText>
              </w:r>
            </w:del>
          </w:p>
        </w:tc>
        <w:tc>
          <w:tcPr>
            <w:tcW w:w="1035" w:type="dxa"/>
            <w:tcBorders>
              <w:top w:val="single" w:sz="4" w:space="0" w:color="auto"/>
              <w:left w:val="nil"/>
              <w:bottom w:val="nil"/>
              <w:right w:val="single" w:sz="4" w:space="0" w:color="auto"/>
            </w:tcBorders>
            <w:shd w:val="clear" w:color="FF7E00" w:fill="FF7E00"/>
            <w:vAlign w:val="bottom"/>
            <w:tcPrChange w:id="2338" w:author="Balasubramanian, Ruchita" w:date="2025-08-06T09:13:00Z" w16du:dateUtc="2025-08-06T13:13:00Z">
              <w:tcPr>
                <w:tcW w:w="1210" w:type="dxa"/>
                <w:tcBorders>
                  <w:top w:val="single" w:sz="4" w:space="0" w:color="auto"/>
                  <w:left w:val="nil"/>
                  <w:bottom w:val="nil"/>
                  <w:right w:val="single" w:sz="4" w:space="0" w:color="auto"/>
                </w:tcBorders>
                <w:shd w:val="clear" w:color="FF7E00" w:fill="FF7E00"/>
                <w:vAlign w:val="bottom"/>
              </w:tcPr>
            </w:tcPrChange>
          </w:tcPr>
          <w:p w14:paraId="14C399F7" w14:textId="58AA4128" w:rsidR="00F50E0E" w:rsidRPr="00F77336" w:rsidDel="00216840" w:rsidRDefault="00F50E0E" w:rsidP="007B5A9B">
            <w:pPr>
              <w:spacing w:line="204" w:lineRule="auto"/>
              <w:jc w:val="center"/>
              <w:rPr>
                <w:del w:id="2339" w:author="Balasubramanian, Ruchita" w:date="2025-08-06T09:13:00Z" w16du:dateUtc="2025-08-06T13:13:00Z"/>
                <w:rFonts w:ascii="Times New Roman" w:hAnsi="Times New Roman" w:cs="Times New Roman"/>
                <w:sz w:val="24"/>
                <w:szCs w:val="24"/>
                <w:rPrChange w:id="2340" w:author="Balasubramanian, Ruchita" w:date="2025-08-05T15:31:00Z" w16du:dateUtc="2025-08-05T19:31:00Z">
                  <w:rPr>
                    <w:del w:id="2341" w:author="Balasubramanian, Ruchita" w:date="2025-08-06T09:13:00Z" w16du:dateUtc="2025-08-06T13:13:00Z"/>
                    <w:sz w:val="15"/>
                    <w:szCs w:val="15"/>
                  </w:rPr>
                </w:rPrChange>
              </w:rPr>
            </w:pPr>
            <w:del w:id="234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43" w:author="Balasubramanian, Ruchita" w:date="2025-08-05T15:31:00Z" w16du:dateUtc="2025-08-05T19:31:00Z">
                    <w:rPr>
                      <w:rFonts w:eastAsia="Times New Roman"/>
                      <w:color w:val="000000"/>
                      <w:sz w:val="16"/>
                      <w:szCs w:val="16"/>
                      <w:lang w:val="en-US"/>
                    </w:rPr>
                  </w:rPrChange>
                </w:rPr>
                <w:delText>595</w:delText>
              </w:r>
            </w:del>
          </w:p>
        </w:tc>
        <w:tc>
          <w:tcPr>
            <w:tcW w:w="1138" w:type="dxa"/>
            <w:gridSpan w:val="3"/>
            <w:tcBorders>
              <w:top w:val="single" w:sz="4" w:space="0" w:color="auto"/>
              <w:left w:val="single" w:sz="4" w:space="0" w:color="auto"/>
              <w:bottom w:val="nil"/>
              <w:right w:val="single" w:sz="4" w:space="0" w:color="auto"/>
            </w:tcBorders>
            <w:shd w:val="clear" w:color="FF7E00" w:fill="FF7E00"/>
            <w:vAlign w:val="bottom"/>
            <w:tcPrChange w:id="2344"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7E00" w:fill="FF7E00"/>
                <w:vAlign w:val="bottom"/>
              </w:tcPr>
            </w:tcPrChange>
          </w:tcPr>
          <w:p w14:paraId="2EF648FC" w14:textId="0FB860A1" w:rsidR="00F50E0E" w:rsidRPr="00F77336" w:rsidDel="00216840" w:rsidRDefault="00F50E0E" w:rsidP="007B5A9B">
            <w:pPr>
              <w:spacing w:line="204" w:lineRule="auto"/>
              <w:jc w:val="center"/>
              <w:rPr>
                <w:del w:id="2345" w:author="Balasubramanian, Ruchita" w:date="2025-08-06T09:13:00Z" w16du:dateUtc="2025-08-06T13:13:00Z"/>
                <w:rFonts w:ascii="Times New Roman" w:hAnsi="Times New Roman" w:cs="Times New Roman"/>
                <w:sz w:val="24"/>
                <w:szCs w:val="24"/>
                <w:rPrChange w:id="2346" w:author="Balasubramanian, Ruchita" w:date="2025-08-05T15:31:00Z" w16du:dateUtc="2025-08-05T19:31:00Z">
                  <w:rPr>
                    <w:del w:id="2347" w:author="Balasubramanian, Ruchita" w:date="2025-08-06T09:13:00Z" w16du:dateUtc="2025-08-06T13:13:00Z"/>
                    <w:sz w:val="15"/>
                    <w:szCs w:val="15"/>
                  </w:rPr>
                </w:rPrChange>
              </w:rPr>
            </w:pPr>
            <w:del w:id="234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49" w:author="Balasubramanian, Ruchita" w:date="2025-08-05T15:31:00Z" w16du:dateUtc="2025-08-05T19:31:00Z">
                    <w:rPr>
                      <w:rFonts w:eastAsia="Times New Roman"/>
                      <w:color w:val="000000"/>
                      <w:sz w:val="16"/>
                      <w:szCs w:val="16"/>
                      <w:lang w:val="en-US"/>
                    </w:rPr>
                  </w:rPrChange>
                </w:rPr>
                <w:delText>15.2%</w:delText>
              </w:r>
            </w:del>
          </w:p>
        </w:tc>
        <w:tc>
          <w:tcPr>
            <w:tcW w:w="1035" w:type="dxa"/>
            <w:tcBorders>
              <w:top w:val="single" w:sz="4" w:space="0" w:color="auto"/>
              <w:left w:val="single" w:sz="4" w:space="0" w:color="auto"/>
              <w:bottom w:val="nil"/>
              <w:right w:val="single" w:sz="4" w:space="0" w:color="auto"/>
            </w:tcBorders>
            <w:shd w:val="clear" w:color="FF9400" w:fill="FF9400"/>
            <w:vAlign w:val="bottom"/>
            <w:tcPrChange w:id="2350"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9400" w:fill="FF9400"/>
                <w:vAlign w:val="bottom"/>
              </w:tcPr>
            </w:tcPrChange>
          </w:tcPr>
          <w:p w14:paraId="395AC47D" w14:textId="07598775" w:rsidR="00F50E0E" w:rsidRPr="00F77336" w:rsidDel="00216840" w:rsidRDefault="00F50E0E" w:rsidP="007B5A9B">
            <w:pPr>
              <w:spacing w:line="204" w:lineRule="auto"/>
              <w:jc w:val="center"/>
              <w:rPr>
                <w:del w:id="2351" w:author="Balasubramanian, Ruchita" w:date="2025-08-06T09:13:00Z" w16du:dateUtc="2025-08-06T13:13:00Z"/>
                <w:rFonts w:ascii="Times New Roman" w:hAnsi="Times New Roman" w:cs="Times New Roman"/>
                <w:sz w:val="24"/>
                <w:szCs w:val="24"/>
                <w:rPrChange w:id="2352" w:author="Balasubramanian, Ruchita" w:date="2025-08-05T15:31:00Z" w16du:dateUtc="2025-08-05T19:31:00Z">
                  <w:rPr>
                    <w:del w:id="2353" w:author="Balasubramanian, Ruchita" w:date="2025-08-06T09:13:00Z" w16du:dateUtc="2025-08-06T13:13:00Z"/>
                    <w:sz w:val="15"/>
                    <w:szCs w:val="15"/>
                  </w:rPr>
                </w:rPrChange>
              </w:rPr>
            </w:pPr>
            <w:del w:id="235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55" w:author="Balasubramanian, Ruchita" w:date="2025-08-05T15:31:00Z" w16du:dateUtc="2025-08-05T19:31:00Z">
                    <w:rPr>
                      <w:rFonts w:eastAsia="Times New Roman"/>
                      <w:color w:val="000000"/>
                      <w:sz w:val="16"/>
                      <w:szCs w:val="16"/>
                      <w:lang w:val="en-US"/>
                    </w:rPr>
                  </w:rPrChange>
                </w:rPr>
                <w:delText>494</w:delText>
              </w:r>
            </w:del>
          </w:p>
        </w:tc>
        <w:tc>
          <w:tcPr>
            <w:tcW w:w="1138" w:type="dxa"/>
            <w:gridSpan w:val="3"/>
            <w:tcBorders>
              <w:top w:val="single" w:sz="4" w:space="0" w:color="auto"/>
              <w:left w:val="single" w:sz="4" w:space="0" w:color="auto"/>
              <w:bottom w:val="nil"/>
              <w:right w:val="single" w:sz="4" w:space="0" w:color="auto"/>
            </w:tcBorders>
            <w:shd w:val="clear" w:color="FF9400" w:fill="FF9400"/>
            <w:vAlign w:val="bottom"/>
            <w:tcPrChange w:id="2356"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9400" w:fill="FF9400"/>
                <w:vAlign w:val="bottom"/>
              </w:tcPr>
            </w:tcPrChange>
          </w:tcPr>
          <w:p w14:paraId="6A30BA30" w14:textId="06847847" w:rsidR="00F50E0E" w:rsidRPr="00F77336" w:rsidDel="00216840" w:rsidRDefault="00F50E0E" w:rsidP="007B5A9B">
            <w:pPr>
              <w:spacing w:line="204" w:lineRule="auto"/>
              <w:jc w:val="center"/>
              <w:rPr>
                <w:del w:id="2357" w:author="Balasubramanian, Ruchita" w:date="2025-08-06T09:13:00Z" w16du:dateUtc="2025-08-06T13:13:00Z"/>
                <w:rFonts w:ascii="Times New Roman" w:hAnsi="Times New Roman" w:cs="Times New Roman"/>
                <w:sz w:val="24"/>
                <w:szCs w:val="24"/>
                <w:rPrChange w:id="2358" w:author="Balasubramanian, Ruchita" w:date="2025-08-05T15:31:00Z" w16du:dateUtc="2025-08-05T19:31:00Z">
                  <w:rPr>
                    <w:del w:id="2359" w:author="Balasubramanian, Ruchita" w:date="2025-08-06T09:13:00Z" w16du:dateUtc="2025-08-06T13:13:00Z"/>
                    <w:sz w:val="15"/>
                    <w:szCs w:val="15"/>
                  </w:rPr>
                </w:rPrChange>
              </w:rPr>
            </w:pPr>
            <w:del w:id="236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61" w:author="Balasubramanian, Ruchita" w:date="2025-08-05T15:31:00Z" w16du:dateUtc="2025-08-05T19:31:00Z">
                    <w:rPr>
                      <w:rFonts w:eastAsia="Times New Roman"/>
                      <w:color w:val="000000"/>
                      <w:sz w:val="16"/>
                      <w:szCs w:val="16"/>
                      <w:lang w:val="en-US"/>
                    </w:rPr>
                  </w:rPrChange>
                </w:rPr>
                <w:delText>12.6%</w:delText>
              </w:r>
            </w:del>
          </w:p>
        </w:tc>
        <w:tc>
          <w:tcPr>
            <w:tcW w:w="1035" w:type="dxa"/>
            <w:tcBorders>
              <w:top w:val="single" w:sz="4" w:space="0" w:color="auto"/>
              <w:left w:val="single" w:sz="4" w:space="0" w:color="auto"/>
              <w:bottom w:val="nil"/>
              <w:right w:val="single" w:sz="4" w:space="0" w:color="auto"/>
            </w:tcBorders>
            <w:shd w:val="clear" w:color="FFCE00" w:fill="FFCE00"/>
            <w:vAlign w:val="bottom"/>
            <w:tcPrChange w:id="2362"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CE00" w:fill="FFCE00"/>
                <w:vAlign w:val="bottom"/>
              </w:tcPr>
            </w:tcPrChange>
          </w:tcPr>
          <w:p w14:paraId="6A63A7EA" w14:textId="5AB74B84" w:rsidR="00F50E0E" w:rsidRPr="00F77336" w:rsidDel="00216840" w:rsidRDefault="00F50E0E" w:rsidP="007B5A9B">
            <w:pPr>
              <w:spacing w:line="204" w:lineRule="auto"/>
              <w:jc w:val="center"/>
              <w:rPr>
                <w:del w:id="2363" w:author="Balasubramanian, Ruchita" w:date="2025-08-06T09:13:00Z" w16du:dateUtc="2025-08-06T13:13:00Z"/>
                <w:rFonts w:ascii="Times New Roman" w:hAnsi="Times New Roman" w:cs="Times New Roman"/>
                <w:sz w:val="24"/>
                <w:szCs w:val="24"/>
                <w:rPrChange w:id="2364" w:author="Balasubramanian, Ruchita" w:date="2025-08-05T15:31:00Z" w16du:dateUtc="2025-08-05T19:31:00Z">
                  <w:rPr>
                    <w:del w:id="2365" w:author="Balasubramanian, Ruchita" w:date="2025-08-06T09:13:00Z" w16du:dateUtc="2025-08-06T13:13:00Z"/>
                    <w:sz w:val="15"/>
                    <w:szCs w:val="15"/>
                  </w:rPr>
                </w:rPrChange>
              </w:rPr>
            </w:pPr>
            <w:del w:id="236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67" w:author="Balasubramanian, Ruchita" w:date="2025-08-05T15:31:00Z" w16du:dateUtc="2025-08-05T19:31:00Z">
                    <w:rPr>
                      <w:rFonts w:eastAsia="Times New Roman"/>
                      <w:color w:val="000000"/>
                      <w:sz w:val="16"/>
                      <w:szCs w:val="16"/>
                      <w:lang w:val="en-US"/>
                    </w:rPr>
                  </w:rPrChange>
                </w:rPr>
                <w:delText>226</w:delText>
              </w:r>
            </w:del>
          </w:p>
        </w:tc>
        <w:tc>
          <w:tcPr>
            <w:tcW w:w="1138" w:type="dxa"/>
            <w:gridSpan w:val="2"/>
            <w:tcBorders>
              <w:top w:val="single" w:sz="4" w:space="0" w:color="auto"/>
              <w:left w:val="single" w:sz="4" w:space="0" w:color="auto"/>
              <w:bottom w:val="nil"/>
              <w:right w:val="single" w:sz="4" w:space="0" w:color="auto"/>
            </w:tcBorders>
            <w:shd w:val="clear" w:color="FFCE00" w:fill="FFCE00"/>
            <w:vAlign w:val="bottom"/>
            <w:tcPrChange w:id="2368" w:author="Balasubramanian, Ruchita" w:date="2025-08-06T09:13:00Z" w16du:dateUtc="2025-08-06T13:13:00Z">
              <w:tcPr>
                <w:tcW w:w="994" w:type="dxa"/>
                <w:gridSpan w:val="2"/>
                <w:tcBorders>
                  <w:top w:val="single" w:sz="4" w:space="0" w:color="auto"/>
                  <w:left w:val="single" w:sz="4" w:space="0" w:color="auto"/>
                  <w:bottom w:val="nil"/>
                  <w:right w:val="single" w:sz="4" w:space="0" w:color="auto"/>
                </w:tcBorders>
                <w:shd w:val="clear" w:color="FFCE00" w:fill="FFCE00"/>
                <w:vAlign w:val="bottom"/>
              </w:tcPr>
            </w:tcPrChange>
          </w:tcPr>
          <w:p w14:paraId="0C2DAC1B" w14:textId="4FBE9736" w:rsidR="00F50E0E" w:rsidRPr="00F77336" w:rsidDel="00216840" w:rsidRDefault="00F50E0E" w:rsidP="007B5A9B">
            <w:pPr>
              <w:spacing w:line="204" w:lineRule="auto"/>
              <w:jc w:val="center"/>
              <w:rPr>
                <w:del w:id="2369" w:author="Balasubramanian, Ruchita" w:date="2025-08-06T09:13:00Z" w16du:dateUtc="2025-08-06T13:13:00Z"/>
                <w:rFonts w:ascii="Times New Roman" w:hAnsi="Times New Roman" w:cs="Times New Roman"/>
                <w:sz w:val="24"/>
                <w:szCs w:val="24"/>
                <w:rPrChange w:id="2370" w:author="Balasubramanian, Ruchita" w:date="2025-08-05T15:31:00Z" w16du:dateUtc="2025-08-05T19:31:00Z">
                  <w:rPr>
                    <w:del w:id="2371" w:author="Balasubramanian, Ruchita" w:date="2025-08-06T09:13:00Z" w16du:dateUtc="2025-08-06T13:13:00Z"/>
                    <w:sz w:val="15"/>
                    <w:szCs w:val="15"/>
                  </w:rPr>
                </w:rPrChange>
              </w:rPr>
            </w:pPr>
            <w:del w:id="237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73" w:author="Balasubramanian, Ruchita" w:date="2025-08-05T15:31:00Z" w16du:dateUtc="2025-08-05T19:31:00Z">
                    <w:rPr>
                      <w:rFonts w:eastAsia="Times New Roman"/>
                      <w:color w:val="000000"/>
                      <w:sz w:val="16"/>
                      <w:szCs w:val="16"/>
                      <w:lang w:val="en-US"/>
                    </w:rPr>
                  </w:rPrChange>
                </w:rPr>
                <w:delText>5.8%</w:delText>
              </w:r>
            </w:del>
          </w:p>
        </w:tc>
      </w:tr>
      <w:tr w:rsidR="00F50E0E" w:rsidRPr="00F77336" w:rsidDel="00216840" w14:paraId="2143688F" w14:textId="130D638F" w:rsidTr="00216840">
        <w:tblPrEx>
          <w:tblW w:w="9246" w:type="dxa"/>
          <w:jc w:val="center"/>
          <w:tblCellMar>
            <w:left w:w="29" w:type="dxa"/>
            <w:right w:w="29" w:type="dxa"/>
          </w:tblCellMar>
          <w:tblPrExChange w:id="2374" w:author="Balasubramanian, Ruchita" w:date="2025-08-06T09:13:00Z" w16du:dateUtc="2025-08-06T13:13:00Z">
            <w:tblPrEx>
              <w:tblW w:w="9246" w:type="dxa"/>
              <w:jc w:val="center"/>
              <w:tblCellMar>
                <w:left w:w="29" w:type="dxa"/>
                <w:right w:w="29" w:type="dxa"/>
              </w:tblCellMar>
            </w:tblPrEx>
          </w:tblPrExChange>
        </w:tblPrEx>
        <w:trPr>
          <w:trHeight w:val="144"/>
          <w:jc w:val="center"/>
          <w:del w:id="2375" w:author="Balasubramanian, Ruchita" w:date="2025-08-06T09:13:00Z" w16du:dateUtc="2025-08-06T13:13:00Z"/>
          <w:trPrChange w:id="2376" w:author="Balasubramanian, Ruchita" w:date="2025-08-06T09:13:00Z" w16du:dateUtc="2025-08-06T13:13:00Z">
            <w:trPr>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2377" w:author="Balasubramanian, Ruchita" w:date="2025-08-06T09:13:00Z" w16du:dateUtc="2025-08-06T13:13:00Z">
              <w:tcPr>
                <w:tcW w:w="1123" w:type="dxa"/>
                <w:gridSpan w:val="2"/>
                <w:vMerge/>
                <w:tcBorders>
                  <w:left w:val="single" w:sz="8" w:space="0" w:color="auto"/>
                  <w:bottom w:val="single" w:sz="8" w:space="0" w:color="auto"/>
                  <w:right w:val="single" w:sz="8" w:space="0" w:color="auto"/>
                </w:tcBorders>
                <w:vAlign w:val="center"/>
              </w:tcPr>
            </w:tcPrChange>
          </w:tcPr>
          <w:p w14:paraId="06D842C9" w14:textId="07A8414D" w:rsidR="00F50E0E" w:rsidRPr="00F77336" w:rsidDel="00216840" w:rsidRDefault="00F50E0E" w:rsidP="007B5A9B">
            <w:pPr>
              <w:spacing w:line="204" w:lineRule="auto"/>
              <w:jc w:val="center"/>
              <w:rPr>
                <w:del w:id="2378" w:author="Balasubramanian, Ruchita" w:date="2025-08-06T09:13:00Z" w16du:dateUtc="2025-08-06T13:13:00Z"/>
                <w:rFonts w:ascii="Times New Roman" w:hAnsi="Times New Roman" w:cs="Times New Roman"/>
                <w:b/>
                <w:bCs/>
                <w:sz w:val="24"/>
                <w:szCs w:val="24"/>
                <w:rPrChange w:id="2379" w:author="Balasubramanian, Ruchita" w:date="2025-08-05T15:31:00Z" w16du:dateUtc="2025-08-05T19:31:00Z">
                  <w:rPr>
                    <w:del w:id="2380"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2381" w:author="Balasubramanian, Ruchita" w:date="2025-08-06T09:13:00Z" w16du:dateUtc="2025-08-06T13:13:00Z">
              <w:tcPr>
                <w:tcW w:w="1511" w:type="dxa"/>
                <w:gridSpan w:val="2"/>
                <w:tcBorders>
                  <w:top w:val="nil"/>
                  <w:left w:val="nil"/>
                  <w:bottom w:val="single" w:sz="4" w:space="0" w:color="auto"/>
                  <w:right w:val="single" w:sz="4" w:space="0" w:color="auto"/>
                </w:tcBorders>
                <w:shd w:val="clear" w:color="FFFFFF" w:fill="FFFFFF"/>
              </w:tcPr>
            </w:tcPrChange>
          </w:tcPr>
          <w:p w14:paraId="3186BD10" w14:textId="475FB072" w:rsidR="00F50E0E" w:rsidRPr="00F77336" w:rsidDel="00216840" w:rsidRDefault="00F50E0E" w:rsidP="007B5A9B">
            <w:pPr>
              <w:spacing w:line="204" w:lineRule="auto"/>
              <w:jc w:val="center"/>
              <w:rPr>
                <w:del w:id="2382" w:author="Balasubramanian, Ruchita" w:date="2025-08-06T09:13:00Z" w16du:dateUtc="2025-08-06T13:13:00Z"/>
                <w:rFonts w:ascii="Times New Roman" w:hAnsi="Times New Roman" w:cs="Times New Roman"/>
                <w:sz w:val="24"/>
                <w:szCs w:val="24"/>
                <w:rPrChange w:id="2383" w:author="Balasubramanian, Ruchita" w:date="2025-08-05T15:31:00Z" w16du:dateUtc="2025-08-05T19:31:00Z">
                  <w:rPr>
                    <w:del w:id="2384" w:author="Balasubramanian, Ruchita" w:date="2025-08-06T09:13:00Z" w16du:dateUtc="2025-08-06T13:13:00Z"/>
                    <w:sz w:val="16"/>
                    <w:szCs w:val="16"/>
                  </w:rPr>
                </w:rPrChange>
              </w:rPr>
            </w:pPr>
            <w:del w:id="2385" w:author="Balasubramanian, Ruchita" w:date="2025-08-06T09:13:00Z" w16du:dateUtc="2025-08-06T13:13:00Z">
              <w:r w:rsidRPr="00F77336" w:rsidDel="00216840">
                <w:rPr>
                  <w:rFonts w:ascii="Times New Roman" w:hAnsi="Times New Roman" w:cs="Times New Roman"/>
                  <w:sz w:val="24"/>
                  <w:szCs w:val="24"/>
                  <w:rPrChange w:id="2386" w:author="Balasubramanian, Ruchita" w:date="2025-08-05T15:31:00Z" w16du:dateUtc="2025-08-05T19:31:00Z">
                    <w:rPr>
                      <w:sz w:val="16"/>
                      <w:szCs w:val="16"/>
                    </w:rPr>
                  </w:rPrChange>
                </w:rPr>
                <w:delText>(3,408 - 4,371)</w:delText>
              </w:r>
            </w:del>
          </w:p>
        </w:tc>
        <w:tc>
          <w:tcPr>
            <w:tcW w:w="1035" w:type="dxa"/>
            <w:tcBorders>
              <w:top w:val="nil"/>
              <w:left w:val="nil"/>
              <w:bottom w:val="single" w:sz="4" w:space="0" w:color="auto"/>
              <w:right w:val="single" w:sz="4" w:space="0" w:color="auto"/>
            </w:tcBorders>
            <w:shd w:val="clear" w:color="FF7E00" w:fill="FF7E00"/>
            <w:vAlign w:val="bottom"/>
            <w:tcPrChange w:id="2387" w:author="Balasubramanian, Ruchita" w:date="2025-08-06T09:13:00Z" w16du:dateUtc="2025-08-06T13:13:00Z">
              <w:tcPr>
                <w:tcW w:w="1210" w:type="dxa"/>
                <w:tcBorders>
                  <w:top w:val="nil"/>
                  <w:left w:val="nil"/>
                  <w:bottom w:val="single" w:sz="4" w:space="0" w:color="auto"/>
                  <w:right w:val="single" w:sz="4" w:space="0" w:color="auto"/>
                </w:tcBorders>
                <w:shd w:val="clear" w:color="FF7E00" w:fill="FF7E00"/>
                <w:vAlign w:val="bottom"/>
              </w:tcPr>
            </w:tcPrChange>
          </w:tcPr>
          <w:p w14:paraId="190FD074" w14:textId="6889AF5D" w:rsidR="00F50E0E" w:rsidRPr="00F77336" w:rsidDel="00216840" w:rsidRDefault="00F50E0E" w:rsidP="007B5A9B">
            <w:pPr>
              <w:spacing w:line="204" w:lineRule="auto"/>
              <w:jc w:val="center"/>
              <w:rPr>
                <w:del w:id="2388" w:author="Balasubramanian, Ruchita" w:date="2025-08-06T09:13:00Z" w16du:dateUtc="2025-08-06T13:13:00Z"/>
                <w:rFonts w:ascii="Times New Roman" w:hAnsi="Times New Roman" w:cs="Times New Roman"/>
                <w:sz w:val="24"/>
                <w:szCs w:val="24"/>
                <w:rPrChange w:id="2389" w:author="Balasubramanian, Ruchita" w:date="2025-08-05T15:31:00Z" w16du:dateUtc="2025-08-05T19:31:00Z">
                  <w:rPr>
                    <w:del w:id="2390" w:author="Balasubramanian, Ruchita" w:date="2025-08-06T09:13:00Z" w16du:dateUtc="2025-08-06T13:13:00Z"/>
                    <w:sz w:val="15"/>
                    <w:szCs w:val="15"/>
                  </w:rPr>
                </w:rPrChange>
              </w:rPr>
            </w:pPr>
            <w:del w:id="239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92" w:author="Balasubramanian, Ruchita" w:date="2025-08-05T15:31:00Z" w16du:dateUtc="2025-08-05T19:31:00Z">
                    <w:rPr>
                      <w:rFonts w:eastAsia="Times New Roman"/>
                      <w:color w:val="000000"/>
                      <w:sz w:val="16"/>
                      <w:szCs w:val="16"/>
                      <w:lang w:val="en-US"/>
                    </w:rPr>
                  </w:rPrChange>
                </w:rPr>
                <w:delText>(194 - 1,120)</w:delText>
              </w:r>
            </w:del>
          </w:p>
        </w:tc>
        <w:tc>
          <w:tcPr>
            <w:tcW w:w="1138" w:type="dxa"/>
            <w:gridSpan w:val="3"/>
            <w:tcBorders>
              <w:top w:val="nil"/>
              <w:left w:val="single" w:sz="4" w:space="0" w:color="auto"/>
              <w:bottom w:val="single" w:sz="4" w:space="0" w:color="auto"/>
              <w:right w:val="single" w:sz="4" w:space="0" w:color="auto"/>
            </w:tcBorders>
            <w:shd w:val="clear" w:color="FF7E00" w:fill="FF7E00"/>
            <w:vAlign w:val="bottom"/>
            <w:tcPrChange w:id="2393"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7E00" w:fill="FF7E00"/>
                <w:vAlign w:val="bottom"/>
              </w:tcPr>
            </w:tcPrChange>
          </w:tcPr>
          <w:p w14:paraId="0EBCAA1E" w14:textId="3EABF69E" w:rsidR="00F50E0E" w:rsidRPr="00F77336" w:rsidDel="00216840" w:rsidRDefault="00F50E0E" w:rsidP="007B5A9B">
            <w:pPr>
              <w:spacing w:line="204" w:lineRule="auto"/>
              <w:jc w:val="center"/>
              <w:rPr>
                <w:del w:id="2394" w:author="Balasubramanian, Ruchita" w:date="2025-08-06T09:13:00Z" w16du:dateUtc="2025-08-06T13:13:00Z"/>
                <w:rFonts w:ascii="Times New Roman" w:hAnsi="Times New Roman" w:cs="Times New Roman"/>
                <w:sz w:val="24"/>
                <w:szCs w:val="24"/>
                <w:rPrChange w:id="2395" w:author="Balasubramanian, Ruchita" w:date="2025-08-05T15:31:00Z" w16du:dateUtc="2025-08-05T19:31:00Z">
                  <w:rPr>
                    <w:del w:id="2396" w:author="Balasubramanian, Ruchita" w:date="2025-08-06T09:13:00Z" w16du:dateUtc="2025-08-06T13:13:00Z"/>
                    <w:sz w:val="15"/>
                    <w:szCs w:val="15"/>
                  </w:rPr>
                </w:rPrChange>
              </w:rPr>
            </w:pPr>
            <w:del w:id="239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398" w:author="Balasubramanian, Ruchita" w:date="2025-08-05T15:31:00Z" w16du:dateUtc="2025-08-05T19:31:00Z">
                    <w:rPr>
                      <w:rFonts w:eastAsia="Times New Roman"/>
                      <w:color w:val="000000"/>
                      <w:sz w:val="16"/>
                      <w:szCs w:val="16"/>
                      <w:lang w:val="en-US"/>
                    </w:rPr>
                  </w:rPrChange>
                </w:rPr>
                <w:delText>(5.1 - 28.1%)</w:delText>
              </w:r>
            </w:del>
          </w:p>
        </w:tc>
        <w:tc>
          <w:tcPr>
            <w:tcW w:w="1035" w:type="dxa"/>
            <w:tcBorders>
              <w:top w:val="nil"/>
              <w:left w:val="single" w:sz="4" w:space="0" w:color="auto"/>
              <w:bottom w:val="single" w:sz="4" w:space="0" w:color="auto"/>
              <w:right w:val="single" w:sz="4" w:space="0" w:color="auto"/>
            </w:tcBorders>
            <w:shd w:val="clear" w:color="FF9400" w:fill="FF9400"/>
            <w:vAlign w:val="bottom"/>
            <w:tcPrChange w:id="2399"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9400" w:fill="FF9400"/>
                <w:vAlign w:val="bottom"/>
              </w:tcPr>
            </w:tcPrChange>
          </w:tcPr>
          <w:p w14:paraId="76D6E84F" w14:textId="1626F0EC" w:rsidR="00F50E0E" w:rsidRPr="00F77336" w:rsidDel="00216840" w:rsidRDefault="00F50E0E" w:rsidP="007B5A9B">
            <w:pPr>
              <w:spacing w:line="204" w:lineRule="auto"/>
              <w:jc w:val="center"/>
              <w:rPr>
                <w:del w:id="2400" w:author="Balasubramanian, Ruchita" w:date="2025-08-06T09:13:00Z" w16du:dateUtc="2025-08-06T13:13:00Z"/>
                <w:rFonts w:ascii="Times New Roman" w:hAnsi="Times New Roman" w:cs="Times New Roman"/>
                <w:sz w:val="24"/>
                <w:szCs w:val="24"/>
                <w:rPrChange w:id="2401" w:author="Balasubramanian, Ruchita" w:date="2025-08-05T15:31:00Z" w16du:dateUtc="2025-08-05T19:31:00Z">
                  <w:rPr>
                    <w:del w:id="2402" w:author="Balasubramanian, Ruchita" w:date="2025-08-06T09:13:00Z" w16du:dateUtc="2025-08-06T13:13:00Z"/>
                    <w:sz w:val="15"/>
                    <w:szCs w:val="15"/>
                  </w:rPr>
                </w:rPrChange>
              </w:rPr>
            </w:pPr>
            <w:del w:id="240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04" w:author="Balasubramanian, Ruchita" w:date="2025-08-05T15:31:00Z" w16du:dateUtc="2025-08-05T19:31:00Z">
                    <w:rPr>
                      <w:rFonts w:eastAsia="Times New Roman"/>
                      <w:color w:val="000000"/>
                      <w:sz w:val="16"/>
                      <w:szCs w:val="16"/>
                      <w:lang w:val="en-US"/>
                    </w:rPr>
                  </w:rPrChange>
                </w:rPr>
                <w:delText>(167 - 915)</w:delText>
              </w:r>
            </w:del>
          </w:p>
        </w:tc>
        <w:tc>
          <w:tcPr>
            <w:tcW w:w="1138" w:type="dxa"/>
            <w:gridSpan w:val="3"/>
            <w:tcBorders>
              <w:top w:val="nil"/>
              <w:left w:val="single" w:sz="4" w:space="0" w:color="auto"/>
              <w:bottom w:val="single" w:sz="4" w:space="0" w:color="auto"/>
              <w:right w:val="single" w:sz="4" w:space="0" w:color="auto"/>
            </w:tcBorders>
            <w:shd w:val="clear" w:color="FF9400" w:fill="FF9400"/>
            <w:vAlign w:val="bottom"/>
            <w:tcPrChange w:id="2405"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9400" w:fill="FF9400"/>
                <w:vAlign w:val="bottom"/>
              </w:tcPr>
            </w:tcPrChange>
          </w:tcPr>
          <w:p w14:paraId="2D9B0D5F" w14:textId="53EFEDFA" w:rsidR="00F50E0E" w:rsidRPr="00F77336" w:rsidDel="00216840" w:rsidRDefault="00F50E0E" w:rsidP="007B5A9B">
            <w:pPr>
              <w:spacing w:line="204" w:lineRule="auto"/>
              <w:jc w:val="center"/>
              <w:rPr>
                <w:del w:id="2406" w:author="Balasubramanian, Ruchita" w:date="2025-08-06T09:13:00Z" w16du:dateUtc="2025-08-06T13:13:00Z"/>
                <w:rFonts w:ascii="Times New Roman" w:hAnsi="Times New Roman" w:cs="Times New Roman"/>
                <w:sz w:val="24"/>
                <w:szCs w:val="24"/>
                <w:rPrChange w:id="2407" w:author="Balasubramanian, Ruchita" w:date="2025-08-05T15:31:00Z" w16du:dateUtc="2025-08-05T19:31:00Z">
                  <w:rPr>
                    <w:del w:id="2408" w:author="Balasubramanian, Ruchita" w:date="2025-08-06T09:13:00Z" w16du:dateUtc="2025-08-06T13:13:00Z"/>
                    <w:sz w:val="15"/>
                    <w:szCs w:val="15"/>
                  </w:rPr>
                </w:rPrChange>
              </w:rPr>
            </w:pPr>
            <w:del w:id="240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10" w:author="Balasubramanian, Ruchita" w:date="2025-08-05T15:31:00Z" w16du:dateUtc="2025-08-05T19:31:00Z">
                    <w:rPr>
                      <w:rFonts w:eastAsia="Times New Roman"/>
                      <w:color w:val="000000"/>
                      <w:sz w:val="16"/>
                      <w:szCs w:val="16"/>
                      <w:lang w:val="en-US"/>
                    </w:rPr>
                  </w:rPrChange>
                </w:rPr>
                <w:delText>(4.4 - 22.8%)</w:delText>
              </w:r>
            </w:del>
          </w:p>
        </w:tc>
        <w:tc>
          <w:tcPr>
            <w:tcW w:w="1035" w:type="dxa"/>
            <w:tcBorders>
              <w:top w:val="nil"/>
              <w:left w:val="single" w:sz="4" w:space="0" w:color="auto"/>
              <w:bottom w:val="single" w:sz="4" w:space="0" w:color="auto"/>
              <w:right w:val="single" w:sz="4" w:space="0" w:color="auto"/>
            </w:tcBorders>
            <w:shd w:val="clear" w:color="FFCE00" w:fill="FFCE00"/>
            <w:vAlign w:val="bottom"/>
            <w:tcPrChange w:id="2411"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CE00" w:fill="FFCE00"/>
                <w:vAlign w:val="bottom"/>
              </w:tcPr>
            </w:tcPrChange>
          </w:tcPr>
          <w:p w14:paraId="305CB3EE" w14:textId="4F7697C6" w:rsidR="00F50E0E" w:rsidRPr="00F77336" w:rsidDel="00216840" w:rsidRDefault="00F50E0E" w:rsidP="007B5A9B">
            <w:pPr>
              <w:spacing w:line="204" w:lineRule="auto"/>
              <w:jc w:val="center"/>
              <w:rPr>
                <w:del w:id="2412" w:author="Balasubramanian, Ruchita" w:date="2025-08-06T09:13:00Z" w16du:dateUtc="2025-08-06T13:13:00Z"/>
                <w:rFonts w:ascii="Times New Roman" w:hAnsi="Times New Roman" w:cs="Times New Roman"/>
                <w:sz w:val="24"/>
                <w:szCs w:val="24"/>
                <w:rPrChange w:id="2413" w:author="Balasubramanian, Ruchita" w:date="2025-08-05T15:31:00Z" w16du:dateUtc="2025-08-05T19:31:00Z">
                  <w:rPr>
                    <w:del w:id="2414" w:author="Balasubramanian, Ruchita" w:date="2025-08-06T09:13:00Z" w16du:dateUtc="2025-08-06T13:13:00Z"/>
                    <w:sz w:val="15"/>
                    <w:szCs w:val="15"/>
                  </w:rPr>
                </w:rPrChange>
              </w:rPr>
            </w:pPr>
            <w:del w:id="241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16" w:author="Balasubramanian, Ruchita" w:date="2025-08-05T15:31:00Z" w16du:dateUtc="2025-08-05T19:31:00Z">
                    <w:rPr>
                      <w:rFonts w:eastAsia="Times New Roman"/>
                      <w:color w:val="000000"/>
                      <w:sz w:val="16"/>
                      <w:szCs w:val="16"/>
                      <w:lang w:val="en-US"/>
                    </w:rPr>
                  </w:rPrChange>
                </w:rPr>
                <w:delText>(83 - 397)</w:delText>
              </w:r>
            </w:del>
          </w:p>
        </w:tc>
        <w:tc>
          <w:tcPr>
            <w:tcW w:w="1138" w:type="dxa"/>
            <w:gridSpan w:val="2"/>
            <w:tcBorders>
              <w:top w:val="nil"/>
              <w:left w:val="single" w:sz="4" w:space="0" w:color="auto"/>
              <w:bottom w:val="single" w:sz="4" w:space="0" w:color="auto"/>
              <w:right w:val="single" w:sz="4" w:space="0" w:color="auto"/>
            </w:tcBorders>
            <w:shd w:val="clear" w:color="FFCE00" w:fill="FFCE00"/>
            <w:vAlign w:val="bottom"/>
            <w:tcPrChange w:id="2417" w:author="Balasubramanian, Ruchita" w:date="2025-08-06T09:13:00Z" w16du:dateUtc="2025-08-06T13:13:00Z">
              <w:tcPr>
                <w:tcW w:w="994" w:type="dxa"/>
                <w:gridSpan w:val="2"/>
                <w:tcBorders>
                  <w:top w:val="nil"/>
                  <w:left w:val="single" w:sz="4" w:space="0" w:color="auto"/>
                  <w:bottom w:val="single" w:sz="4" w:space="0" w:color="auto"/>
                  <w:right w:val="single" w:sz="4" w:space="0" w:color="auto"/>
                </w:tcBorders>
                <w:shd w:val="clear" w:color="FFCE00" w:fill="FFCE00"/>
                <w:vAlign w:val="bottom"/>
              </w:tcPr>
            </w:tcPrChange>
          </w:tcPr>
          <w:p w14:paraId="6F6F70B3" w14:textId="661A1E68" w:rsidR="00F50E0E" w:rsidRPr="00F77336" w:rsidDel="00216840" w:rsidRDefault="00F50E0E" w:rsidP="007B5A9B">
            <w:pPr>
              <w:spacing w:line="204" w:lineRule="auto"/>
              <w:jc w:val="center"/>
              <w:rPr>
                <w:del w:id="2418" w:author="Balasubramanian, Ruchita" w:date="2025-08-06T09:13:00Z" w16du:dateUtc="2025-08-06T13:13:00Z"/>
                <w:rFonts w:ascii="Times New Roman" w:hAnsi="Times New Roman" w:cs="Times New Roman"/>
                <w:sz w:val="24"/>
                <w:szCs w:val="24"/>
                <w:rPrChange w:id="2419" w:author="Balasubramanian, Ruchita" w:date="2025-08-05T15:31:00Z" w16du:dateUtc="2025-08-05T19:31:00Z">
                  <w:rPr>
                    <w:del w:id="2420" w:author="Balasubramanian, Ruchita" w:date="2025-08-06T09:13:00Z" w16du:dateUtc="2025-08-06T13:13:00Z"/>
                    <w:sz w:val="15"/>
                    <w:szCs w:val="15"/>
                  </w:rPr>
                </w:rPrChange>
              </w:rPr>
            </w:pPr>
            <w:del w:id="242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22" w:author="Balasubramanian, Ruchita" w:date="2025-08-05T15:31:00Z" w16du:dateUtc="2025-08-05T19:31:00Z">
                    <w:rPr>
                      <w:rFonts w:eastAsia="Times New Roman"/>
                      <w:color w:val="000000"/>
                      <w:sz w:val="16"/>
                      <w:szCs w:val="16"/>
                      <w:lang w:val="en-US"/>
                    </w:rPr>
                  </w:rPrChange>
                </w:rPr>
                <w:delText>(2.2 - 9.9%)</w:delText>
              </w:r>
            </w:del>
          </w:p>
        </w:tc>
      </w:tr>
      <w:tr w:rsidR="00F50E0E" w:rsidRPr="00F77336" w:rsidDel="00216840" w14:paraId="00BBF7CD" w14:textId="263ACA9F" w:rsidTr="00216840">
        <w:tblPrEx>
          <w:tblW w:w="9246" w:type="dxa"/>
          <w:jc w:val="center"/>
          <w:tblCellMar>
            <w:left w:w="29" w:type="dxa"/>
            <w:right w:w="29" w:type="dxa"/>
          </w:tblCellMar>
          <w:tblPrExChange w:id="2423" w:author="Balasubramanian, Ruchita" w:date="2025-08-06T09:13:00Z" w16du:dateUtc="2025-08-06T13:13:00Z">
            <w:tblPrEx>
              <w:tblW w:w="9246" w:type="dxa"/>
              <w:jc w:val="center"/>
              <w:tblCellMar>
                <w:left w:w="29" w:type="dxa"/>
                <w:right w:w="29" w:type="dxa"/>
              </w:tblCellMar>
            </w:tblPrEx>
          </w:tblPrExChange>
        </w:tblPrEx>
        <w:trPr>
          <w:trHeight w:val="144"/>
          <w:jc w:val="center"/>
          <w:del w:id="2424" w:author="Balasubramanian, Ruchita" w:date="2025-08-06T09:13:00Z" w16du:dateUtc="2025-08-06T13:13:00Z"/>
          <w:trPrChange w:id="2425" w:author="Balasubramanian, Ruchita" w:date="2025-08-06T09:13:00Z" w16du:dateUtc="2025-08-06T13:13:00Z">
            <w:trPr>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2426" w:author="Balasubramanian, Ruchita" w:date="2025-08-06T09:13:00Z" w16du:dateUtc="2025-08-06T13:13:00Z">
              <w:tcPr>
                <w:tcW w:w="1123" w:type="dxa"/>
                <w:gridSpan w:val="2"/>
                <w:vMerge w:val="restart"/>
                <w:tcBorders>
                  <w:top w:val="single" w:sz="8" w:space="0" w:color="auto"/>
                  <w:left w:val="single" w:sz="8" w:space="0" w:color="auto"/>
                  <w:bottom w:val="single" w:sz="4" w:space="0" w:color="auto"/>
                  <w:right w:val="single" w:sz="8" w:space="0" w:color="auto"/>
                </w:tcBorders>
                <w:vAlign w:val="center"/>
              </w:tcPr>
            </w:tcPrChange>
          </w:tcPr>
          <w:p w14:paraId="320EEE39" w14:textId="3F4D1961" w:rsidR="00F50E0E" w:rsidRPr="00F77336" w:rsidDel="00216840" w:rsidRDefault="00F50E0E" w:rsidP="007B5A9B">
            <w:pPr>
              <w:spacing w:line="204" w:lineRule="auto"/>
              <w:jc w:val="center"/>
              <w:rPr>
                <w:del w:id="2427" w:author="Balasubramanian, Ruchita" w:date="2025-08-06T09:13:00Z" w16du:dateUtc="2025-08-06T13:13:00Z"/>
                <w:rFonts w:ascii="Times New Roman" w:hAnsi="Times New Roman" w:cs="Times New Roman"/>
                <w:b/>
                <w:bCs/>
                <w:sz w:val="24"/>
                <w:szCs w:val="24"/>
                <w:rPrChange w:id="2428" w:author="Balasubramanian, Ruchita" w:date="2025-08-05T15:31:00Z" w16du:dateUtc="2025-08-05T19:31:00Z">
                  <w:rPr>
                    <w:del w:id="2429" w:author="Balasubramanian, Ruchita" w:date="2025-08-06T09:13:00Z" w16du:dateUtc="2025-08-06T13:13:00Z"/>
                    <w:b/>
                    <w:bCs/>
                    <w:sz w:val="16"/>
                    <w:szCs w:val="16"/>
                  </w:rPr>
                </w:rPrChange>
              </w:rPr>
            </w:pPr>
            <w:del w:id="2430" w:author="Balasubramanian, Ruchita" w:date="2025-08-06T09:13:00Z" w16du:dateUtc="2025-08-06T13:13:00Z">
              <w:r w:rsidRPr="00F77336" w:rsidDel="00216840">
                <w:rPr>
                  <w:rFonts w:ascii="Times New Roman" w:eastAsia="Times New Roman" w:hAnsi="Times New Roman" w:cs="Times New Roman"/>
                  <w:b/>
                  <w:bCs/>
                  <w:sz w:val="24"/>
                  <w:szCs w:val="24"/>
                  <w:lang w:val="en-US"/>
                  <w:rPrChange w:id="2431" w:author="Balasubramanian, Ruchita" w:date="2025-08-05T15:31:00Z" w16du:dateUtc="2025-08-05T19:31:00Z">
                    <w:rPr>
                      <w:rFonts w:eastAsia="Times New Roman"/>
                      <w:b/>
                      <w:bCs/>
                      <w:sz w:val="16"/>
                      <w:szCs w:val="16"/>
                      <w:lang w:val="en-US"/>
                    </w:rPr>
                  </w:rPrChange>
                </w:rPr>
                <w:delText>Arizona</w:delText>
              </w:r>
            </w:del>
          </w:p>
        </w:tc>
        <w:tc>
          <w:tcPr>
            <w:tcW w:w="1427" w:type="dxa"/>
            <w:gridSpan w:val="2"/>
            <w:tcBorders>
              <w:top w:val="single" w:sz="4" w:space="0" w:color="auto"/>
              <w:left w:val="nil"/>
              <w:bottom w:val="nil"/>
              <w:right w:val="single" w:sz="4" w:space="0" w:color="auto"/>
            </w:tcBorders>
            <w:shd w:val="clear" w:color="FFFFFF" w:fill="FFFFFF"/>
            <w:tcPrChange w:id="2432" w:author="Balasubramanian, Ruchita" w:date="2025-08-06T09:13:00Z" w16du:dateUtc="2025-08-06T13:13:00Z">
              <w:tcPr>
                <w:tcW w:w="1511" w:type="dxa"/>
                <w:gridSpan w:val="2"/>
                <w:tcBorders>
                  <w:top w:val="single" w:sz="4" w:space="0" w:color="auto"/>
                  <w:left w:val="nil"/>
                  <w:bottom w:val="nil"/>
                  <w:right w:val="single" w:sz="4" w:space="0" w:color="auto"/>
                </w:tcBorders>
                <w:shd w:val="clear" w:color="FFFFFF" w:fill="FFFFFF"/>
              </w:tcPr>
            </w:tcPrChange>
          </w:tcPr>
          <w:p w14:paraId="01D5C3FF" w14:textId="47E6A924" w:rsidR="00F50E0E" w:rsidRPr="00F77336" w:rsidDel="00216840" w:rsidRDefault="00F50E0E" w:rsidP="007B5A9B">
            <w:pPr>
              <w:spacing w:line="204" w:lineRule="auto"/>
              <w:jc w:val="center"/>
              <w:rPr>
                <w:del w:id="2433" w:author="Balasubramanian, Ruchita" w:date="2025-08-06T09:13:00Z" w16du:dateUtc="2025-08-06T13:13:00Z"/>
                <w:rFonts w:ascii="Times New Roman" w:hAnsi="Times New Roman" w:cs="Times New Roman"/>
                <w:sz w:val="24"/>
                <w:szCs w:val="24"/>
                <w:rPrChange w:id="2434" w:author="Balasubramanian, Ruchita" w:date="2025-08-05T15:31:00Z" w16du:dateUtc="2025-08-05T19:31:00Z">
                  <w:rPr>
                    <w:del w:id="2435" w:author="Balasubramanian, Ruchita" w:date="2025-08-06T09:13:00Z" w16du:dateUtc="2025-08-06T13:13:00Z"/>
                    <w:sz w:val="16"/>
                    <w:szCs w:val="16"/>
                  </w:rPr>
                </w:rPrChange>
              </w:rPr>
            </w:pPr>
            <w:del w:id="2436" w:author="Balasubramanian, Ruchita" w:date="2025-08-06T09:13:00Z" w16du:dateUtc="2025-08-06T13:13:00Z">
              <w:r w:rsidRPr="00F77336" w:rsidDel="00216840">
                <w:rPr>
                  <w:rFonts w:ascii="Times New Roman" w:hAnsi="Times New Roman" w:cs="Times New Roman"/>
                  <w:sz w:val="24"/>
                  <w:szCs w:val="24"/>
                  <w:rPrChange w:id="2437" w:author="Balasubramanian, Ruchita" w:date="2025-08-05T15:31:00Z" w16du:dateUtc="2025-08-05T19:31:00Z">
                    <w:rPr>
                      <w:sz w:val="16"/>
                      <w:szCs w:val="16"/>
                    </w:rPr>
                  </w:rPrChange>
                </w:rPr>
                <w:delText>3,855</w:delText>
              </w:r>
            </w:del>
          </w:p>
        </w:tc>
        <w:tc>
          <w:tcPr>
            <w:tcW w:w="1035" w:type="dxa"/>
            <w:tcBorders>
              <w:top w:val="single" w:sz="4" w:space="0" w:color="auto"/>
              <w:left w:val="nil"/>
              <w:bottom w:val="nil"/>
              <w:right w:val="single" w:sz="4" w:space="0" w:color="auto"/>
            </w:tcBorders>
            <w:shd w:val="clear" w:color="FF9600" w:fill="FF9600"/>
            <w:vAlign w:val="bottom"/>
            <w:tcPrChange w:id="2438" w:author="Balasubramanian, Ruchita" w:date="2025-08-06T09:13:00Z" w16du:dateUtc="2025-08-06T13:13:00Z">
              <w:tcPr>
                <w:tcW w:w="1210" w:type="dxa"/>
                <w:tcBorders>
                  <w:top w:val="single" w:sz="4" w:space="0" w:color="auto"/>
                  <w:left w:val="nil"/>
                  <w:bottom w:val="nil"/>
                  <w:right w:val="single" w:sz="4" w:space="0" w:color="auto"/>
                </w:tcBorders>
                <w:shd w:val="clear" w:color="FF9600" w:fill="FF9600"/>
                <w:vAlign w:val="bottom"/>
              </w:tcPr>
            </w:tcPrChange>
          </w:tcPr>
          <w:p w14:paraId="00CCC576" w14:textId="7A603180" w:rsidR="00F50E0E" w:rsidRPr="00F77336" w:rsidDel="00216840" w:rsidRDefault="00F50E0E" w:rsidP="007B5A9B">
            <w:pPr>
              <w:spacing w:line="204" w:lineRule="auto"/>
              <w:jc w:val="center"/>
              <w:rPr>
                <w:del w:id="2439" w:author="Balasubramanian, Ruchita" w:date="2025-08-06T09:13:00Z" w16du:dateUtc="2025-08-06T13:13:00Z"/>
                <w:rFonts w:ascii="Times New Roman" w:hAnsi="Times New Roman" w:cs="Times New Roman"/>
                <w:sz w:val="24"/>
                <w:szCs w:val="24"/>
                <w:rPrChange w:id="2440" w:author="Balasubramanian, Ruchita" w:date="2025-08-05T15:31:00Z" w16du:dateUtc="2025-08-05T19:31:00Z">
                  <w:rPr>
                    <w:del w:id="2441" w:author="Balasubramanian, Ruchita" w:date="2025-08-06T09:13:00Z" w16du:dateUtc="2025-08-06T13:13:00Z"/>
                    <w:sz w:val="15"/>
                    <w:szCs w:val="15"/>
                  </w:rPr>
                </w:rPrChange>
              </w:rPr>
            </w:pPr>
            <w:del w:id="244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43" w:author="Balasubramanian, Ruchita" w:date="2025-08-05T15:31:00Z" w16du:dateUtc="2025-08-05T19:31:00Z">
                    <w:rPr>
                      <w:rFonts w:eastAsia="Times New Roman"/>
                      <w:color w:val="000000"/>
                      <w:sz w:val="16"/>
                      <w:szCs w:val="16"/>
                      <w:lang w:val="en-US"/>
                    </w:rPr>
                  </w:rPrChange>
                </w:rPr>
                <w:delText>474</w:delText>
              </w:r>
            </w:del>
          </w:p>
        </w:tc>
        <w:tc>
          <w:tcPr>
            <w:tcW w:w="1138" w:type="dxa"/>
            <w:gridSpan w:val="3"/>
            <w:tcBorders>
              <w:top w:val="single" w:sz="4" w:space="0" w:color="auto"/>
              <w:left w:val="single" w:sz="4" w:space="0" w:color="auto"/>
              <w:bottom w:val="nil"/>
              <w:right w:val="single" w:sz="4" w:space="0" w:color="auto"/>
            </w:tcBorders>
            <w:shd w:val="clear" w:color="FF9600" w:fill="FF9600"/>
            <w:vAlign w:val="bottom"/>
            <w:tcPrChange w:id="2444"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9600" w:fill="FF9600"/>
                <w:vAlign w:val="bottom"/>
              </w:tcPr>
            </w:tcPrChange>
          </w:tcPr>
          <w:p w14:paraId="4ABFFFB5" w14:textId="62749BC3" w:rsidR="00F50E0E" w:rsidRPr="00F77336" w:rsidDel="00216840" w:rsidRDefault="00F50E0E" w:rsidP="007B5A9B">
            <w:pPr>
              <w:spacing w:line="204" w:lineRule="auto"/>
              <w:jc w:val="center"/>
              <w:rPr>
                <w:del w:id="2445" w:author="Balasubramanian, Ruchita" w:date="2025-08-06T09:13:00Z" w16du:dateUtc="2025-08-06T13:13:00Z"/>
                <w:rFonts w:ascii="Times New Roman" w:hAnsi="Times New Roman" w:cs="Times New Roman"/>
                <w:sz w:val="24"/>
                <w:szCs w:val="24"/>
                <w:rPrChange w:id="2446" w:author="Balasubramanian, Ruchita" w:date="2025-08-05T15:31:00Z" w16du:dateUtc="2025-08-05T19:31:00Z">
                  <w:rPr>
                    <w:del w:id="2447" w:author="Balasubramanian, Ruchita" w:date="2025-08-06T09:13:00Z" w16du:dateUtc="2025-08-06T13:13:00Z"/>
                    <w:sz w:val="15"/>
                    <w:szCs w:val="15"/>
                  </w:rPr>
                </w:rPrChange>
              </w:rPr>
            </w:pPr>
            <w:del w:id="244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49" w:author="Balasubramanian, Ruchita" w:date="2025-08-05T15:31:00Z" w16du:dateUtc="2025-08-05T19:31:00Z">
                    <w:rPr>
                      <w:rFonts w:eastAsia="Times New Roman"/>
                      <w:color w:val="000000"/>
                      <w:sz w:val="16"/>
                      <w:szCs w:val="16"/>
                      <w:lang w:val="en-US"/>
                    </w:rPr>
                  </w:rPrChange>
                </w:rPr>
                <w:delText>12.3%</w:delText>
              </w:r>
            </w:del>
          </w:p>
        </w:tc>
        <w:tc>
          <w:tcPr>
            <w:tcW w:w="1035" w:type="dxa"/>
            <w:tcBorders>
              <w:top w:val="single" w:sz="4" w:space="0" w:color="auto"/>
              <w:left w:val="single" w:sz="4" w:space="0" w:color="auto"/>
              <w:bottom w:val="nil"/>
              <w:right w:val="single" w:sz="4" w:space="0" w:color="auto"/>
            </w:tcBorders>
            <w:shd w:val="clear" w:color="FFAB00" w:fill="FFAB00"/>
            <w:vAlign w:val="bottom"/>
            <w:tcPrChange w:id="2450"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AB00" w:fill="FFAB00"/>
                <w:vAlign w:val="bottom"/>
              </w:tcPr>
            </w:tcPrChange>
          </w:tcPr>
          <w:p w14:paraId="42C1AA4D" w14:textId="41AABB4A" w:rsidR="00F50E0E" w:rsidRPr="00F77336" w:rsidDel="00216840" w:rsidRDefault="00F50E0E" w:rsidP="007B5A9B">
            <w:pPr>
              <w:spacing w:line="204" w:lineRule="auto"/>
              <w:jc w:val="center"/>
              <w:rPr>
                <w:del w:id="2451" w:author="Balasubramanian, Ruchita" w:date="2025-08-06T09:13:00Z" w16du:dateUtc="2025-08-06T13:13:00Z"/>
                <w:rFonts w:ascii="Times New Roman" w:hAnsi="Times New Roman" w:cs="Times New Roman"/>
                <w:sz w:val="24"/>
                <w:szCs w:val="24"/>
                <w:rPrChange w:id="2452" w:author="Balasubramanian, Ruchita" w:date="2025-08-05T15:31:00Z" w16du:dateUtc="2025-08-05T19:31:00Z">
                  <w:rPr>
                    <w:del w:id="2453" w:author="Balasubramanian, Ruchita" w:date="2025-08-06T09:13:00Z" w16du:dateUtc="2025-08-06T13:13:00Z"/>
                    <w:sz w:val="15"/>
                    <w:szCs w:val="15"/>
                  </w:rPr>
                </w:rPrChange>
              </w:rPr>
            </w:pPr>
            <w:del w:id="245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55" w:author="Balasubramanian, Ruchita" w:date="2025-08-05T15:31:00Z" w16du:dateUtc="2025-08-05T19:31:00Z">
                    <w:rPr>
                      <w:rFonts w:eastAsia="Times New Roman"/>
                      <w:color w:val="000000"/>
                      <w:sz w:val="16"/>
                      <w:szCs w:val="16"/>
                      <w:lang w:val="en-US"/>
                    </w:rPr>
                  </w:rPrChange>
                </w:rPr>
                <w:delText>382</w:delText>
              </w:r>
            </w:del>
          </w:p>
        </w:tc>
        <w:tc>
          <w:tcPr>
            <w:tcW w:w="1138" w:type="dxa"/>
            <w:gridSpan w:val="3"/>
            <w:tcBorders>
              <w:top w:val="single" w:sz="4" w:space="0" w:color="auto"/>
              <w:left w:val="single" w:sz="4" w:space="0" w:color="auto"/>
              <w:bottom w:val="nil"/>
              <w:right w:val="single" w:sz="4" w:space="0" w:color="auto"/>
            </w:tcBorders>
            <w:shd w:val="clear" w:color="FFAB00" w:fill="FFAB00"/>
            <w:vAlign w:val="bottom"/>
            <w:tcPrChange w:id="2456"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AB00" w:fill="FFAB00"/>
                <w:vAlign w:val="bottom"/>
              </w:tcPr>
            </w:tcPrChange>
          </w:tcPr>
          <w:p w14:paraId="1AAF13C2" w14:textId="1DC50E58" w:rsidR="00F50E0E" w:rsidRPr="00F77336" w:rsidDel="00216840" w:rsidRDefault="00F50E0E" w:rsidP="007B5A9B">
            <w:pPr>
              <w:spacing w:line="204" w:lineRule="auto"/>
              <w:jc w:val="center"/>
              <w:rPr>
                <w:del w:id="2457" w:author="Balasubramanian, Ruchita" w:date="2025-08-06T09:13:00Z" w16du:dateUtc="2025-08-06T13:13:00Z"/>
                <w:rFonts w:ascii="Times New Roman" w:hAnsi="Times New Roman" w:cs="Times New Roman"/>
                <w:sz w:val="24"/>
                <w:szCs w:val="24"/>
                <w:rPrChange w:id="2458" w:author="Balasubramanian, Ruchita" w:date="2025-08-05T15:31:00Z" w16du:dateUtc="2025-08-05T19:31:00Z">
                  <w:rPr>
                    <w:del w:id="2459" w:author="Balasubramanian, Ruchita" w:date="2025-08-06T09:13:00Z" w16du:dateUtc="2025-08-06T13:13:00Z"/>
                    <w:sz w:val="15"/>
                    <w:szCs w:val="15"/>
                  </w:rPr>
                </w:rPrChange>
              </w:rPr>
            </w:pPr>
            <w:del w:id="246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61" w:author="Balasubramanian, Ruchita" w:date="2025-08-05T15:31:00Z" w16du:dateUtc="2025-08-05T19:31:00Z">
                    <w:rPr>
                      <w:rFonts w:eastAsia="Times New Roman"/>
                      <w:color w:val="000000"/>
                      <w:sz w:val="16"/>
                      <w:szCs w:val="16"/>
                      <w:lang w:val="en-US"/>
                    </w:rPr>
                  </w:rPrChange>
                </w:rPr>
                <w:delText>9.9%</w:delText>
              </w:r>
            </w:del>
          </w:p>
        </w:tc>
        <w:tc>
          <w:tcPr>
            <w:tcW w:w="1035" w:type="dxa"/>
            <w:tcBorders>
              <w:top w:val="single" w:sz="4" w:space="0" w:color="auto"/>
              <w:left w:val="single" w:sz="4" w:space="0" w:color="auto"/>
              <w:bottom w:val="nil"/>
              <w:right w:val="single" w:sz="4" w:space="0" w:color="auto"/>
            </w:tcBorders>
            <w:shd w:val="clear" w:color="FFD900" w:fill="FFD900"/>
            <w:vAlign w:val="bottom"/>
            <w:tcPrChange w:id="2462"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D900" w:fill="FFD900"/>
                <w:vAlign w:val="bottom"/>
              </w:tcPr>
            </w:tcPrChange>
          </w:tcPr>
          <w:p w14:paraId="4995AD67" w14:textId="17FD7F52" w:rsidR="00F50E0E" w:rsidRPr="00F77336" w:rsidDel="00216840" w:rsidRDefault="00F50E0E" w:rsidP="007B5A9B">
            <w:pPr>
              <w:spacing w:line="204" w:lineRule="auto"/>
              <w:jc w:val="center"/>
              <w:rPr>
                <w:del w:id="2463" w:author="Balasubramanian, Ruchita" w:date="2025-08-06T09:13:00Z" w16du:dateUtc="2025-08-06T13:13:00Z"/>
                <w:rFonts w:ascii="Times New Roman" w:hAnsi="Times New Roman" w:cs="Times New Roman"/>
                <w:sz w:val="24"/>
                <w:szCs w:val="24"/>
                <w:rPrChange w:id="2464" w:author="Balasubramanian, Ruchita" w:date="2025-08-05T15:31:00Z" w16du:dateUtc="2025-08-05T19:31:00Z">
                  <w:rPr>
                    <w:del w:id="2465" w:author="Balasubramanian, Ruchita" w:date="2025-08-06T09:13:00Z" w16du:dateUtc="2025-08-06T13:13:00Z"/>
                    <w:sz w:val="15"/>
                    <w:szCs w:val="15"/>
                  </w:rPr>
                </w:rPrChange>
              </w:rPr>
            </w:pPr>
            <w:del w:id="246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67" w:author="Balasubramanian, Ruchita" w:date="2025-08-05T15:31:00Z" w16du:dateUtc="2025-08-05T19:31:00Z">
                    <w:rPr>
                      <w:rFonts w:eastAsia="Times New Roman"/>
                      <w:color w:val="000000"/>
                      <w:sz w:val="16"/>
                      <w:szCs w:val="16"/>
                      <w:lang w:val="en-US"/>
                    </w:rPr>
                  </w:rPrChange>
                </w:rPr>
                <w:delText>173</w:delText>
              </w:r>
            </w:del>
          </w:p>
        </w:tc>
        <w:tc>
          <w:tcPr>
            <w:tcW w:w="1138" w:type="dxa"/>
            <w:gridSpan w:val="2"/>
            <w:tcBorders>
              <w:top w:val="single" w:sz="4" w:space="0" w:color="auto"/>
              <w:left w:val="single" w:sz="4" w:space="0" w:color="auto"/>
              <w:bottom w:val="nil"/>
              <w:right w:val="single" w:sz="4" w:space="0" w:color="auto"/>
            </w:tcBorders>
            <w:shd w:val="clear" w:color="FFD900" w:fill="FFD900"/>
            <w:vAlign w:val="bottom"/>
            <w:tcPrChange w:id="2468" w:author="Balasubramanian, Ruchita" w:date="2025-08-06T09:13:00Z" w16du:dateUtc="2025-08-06T13:13:00Z">
              <w:tcPr>
                <w:tcW w:w="994" w:type="dxa"/>
                <w:gridSpan w:val="2"/>
                <w:tcBorders>
                  <w:top w:val="single" w:sz="4" w:space="0" w:color="auto"/>
                  <w:left w:val="single" w:sz="4" w:space="0" w:color="auto"/>
                  <w:bottom w:val="nil"/>
                  <w:right w:val="single" w:sz="4" w:space="0" w:color="auto"/>
                </w:tcBorders>
                <w:shd w:val="clear" w:color="FFD900" w:fill="FFD900"/>
                <w:vAlign w:val="bottom"/>
              </w:tcPr>
            </w:tcPrChange>
          </w:tcPr>
          <w:p w14:paraId="0E2A1D8A" w14:textId="6A6455C1" w:rsidR="00F50E0E" w:rsidRPr="00F77336" w:rsidDel="00216840" w:rsidRDefault="00F50E0E" w:rsidP="007B5A9B">
            <w:pPr>
              <w:spacing w:line="204" w:lineRule="auto"/>
              <w:jc w:val="center"/>
              <w:rPr>
                <w:del w:id="2469" w:author="Balasubramanian, Ruchita" w:date="2025-08-06T09:13:00Z" w16du:dateUtc="2025-08-06T13:13:00Z"/>
                <w:rFonts w:ascii="Times New Roman" w:hAnsi="Times New Roman" w:cs="Times New Roman"/>
                <w:sz w:val="24"/>
                <w:szCs w:val="24"/>
                <w:rPrChange w:id="2470" w:author="Balasubramanian, Ruchita" w:date="2025-08-05T15:31:00Z" w16du:dateUtc="2025-08-05T19:31:00Z">
                  <w:rPr>
                    <w:del w:id="2471" w:author="Balasubramanian, Ruchita" w:date="2025-08-06T09:13:00Z" w16du:dateUtc="2025-08-06T13:13:00Z"/>
                    <w:sz w:val="15"/>
                    <w:szCs w:val="15"/>
                  </w:rPr>
                </w:rPrChange>
              </w:rPr>
            </w:pPr>
            <w:del w:id="247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73" w:author="Balasubramanian, Ruchita" w:date="2025-08-05T15:31:00Z" w16du:dateUtc="2025-08-05T19:31:00Z">
                    <w:rPr>
                      <w:rFonts w:eastAsia="Times New Roman"/>
                      <w:color w:val="000000"/>
                      <w:sz w:val="16"/>
                      <w:szCs w:val="16"/>
                      <w:lang w:val="en-US"/>
                    </w:rPr>
                  </w:rPrChange>
                </w:rPr>
                <w:delText>4.5%</w:delText>
              </w:r>
            </w:del>
          </w:p>
        </w:tc>
      </w:tr>
      <w:tr w:rsidR="00F50E0E" w:rsidRPr="00F77336" w:rsidDel="00216840" w14:paraId="1963EE28" w14:textId="1BA59187" w:rsidTr="00216840">
        <w:tblPrEx>
          <w:tblW w:w="9246" w:type="dxa"/>
          <w:jc w:val="center"/>
          <w:tblCellMar>
            <w:left w:w="29" w:type="dxa"/>
            <w:right w:w="29" w:type="dxa"/>
          </w:tblCellMar>
          <w:tblPrExChange w:id="2474" w:author="Balasubramanian, Ruchita" w:date="2025-08-06T09:13:00Z" w16du:dateUtc="2025-08-06T13:13:00Z">
            <w:tblPrEx>
              <w:tblW w:w="9246" w:type="dxa"/>
              <w:jc w:val="center"/>
              <w:tblCellMar>
                <w:left w:w="29" w:type="dxa"/>
                <w:right w:w="29" w:type="dxa"/>
              </w:tblCellMar>
            </w:tblPrEx>
          </w:tblPrExChange>
        </w:tblPrEx>
        <w:trPr>
          <w:trHeight w:val="144"/>
          <w:jc w:val="center"/>
          <w:del w:id="2475" w:author="Balasubramanian, Ruchita" w:date="2025-08-06T09:13:00Z" w16du:dateUtc="2025-08-06T13:13:00Z"/>
          <w:trPrChange w:id="2476" w:author="Balasubramanian, Ruchita" w:date="2025-08-06T09:13:00Z" w16du:dateUtc="2025-08-06T13:13:00Z">
            <w:trPr>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2477" w:author="Balasubramanian, Ruchita" w:date="2025-08-06T09:13:00Z" w16du:dateUtc="2025-08-06T13:13:00Z">
              <w:tcPr>
                <w:tcW w:w="1123" w:type="dxa"/>
                <w:gridSpan w:val="2"/>
                <w:vMerge/>
                <w:tcBorders>
                  <w:left w:val="single" w:sz="8" w:space="0" w:color="auto"/>
                  <w:bottom w:val="single" w:sz="8" w:space="0" w:color="auto"/>
                  <w:right w:val="single" w:sz="8" w:space="0" w:color="auto"/>
                </w:tcBorders>
                <w:vAlign w:val="center"/>
              </w:tcPr>
            </w:tcPrChange>
          </w:tcPr>
          <w:p w14:paraId="461E1D95" w14:textId="387BF2C1" w:rsidR="00F50E0E" w:rsidRPr="00F77336" w:rsidDel="00216840" w:rsidRDefault="00F50E0E" w:rsidP="007B5A9B">
            <w:pPr>
              <w:spacing w:line="204" w:lineRule="auto"/>
              <w:jc w:val="center"/>
              <w:rPr>
                <w:del w:id="2478" w:author="Balasubramanian, Ruchita" w:date="2025-08-06T09:13:00Z" w16du:dateUtc="2025-08-06T13:13:00Z"/>
                <w:rFonts w:ascii="Times New Roman" w:hAnsi="Times New Roman" w:cs="Times New Roman"/>
                <w:b/>
                <w:bCs/>
                <w:sz w:val="24"/>
                <w:szCs w:val="24"/>
                <w:rPrChange w:id="2479" w:author="Balasubramanian, Ruchita" w:date="2025-08-05T15:31:00Z" w16du:dateUtc="2025-08-05T19:31:00Z">
                  <w:rPr>
                    <w:del w:id="2480"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2481" w:author="Balasubramanian, Ruchita" w:date="2025-08-06T09:13:00Z" w16du:dateUtc="2025-08-06T13:13:00Z">
              <w:tcPr>
                <w:tcW w:w="1511" w:type="dxa"/>
                <w:gridSpan w:val="2"/>
                <w:tcBorders>
                  <w:top w:val="nil"/>
                  <w:left w:val="nil"/>
                  <w:bottom w:val="single" w:sz="4" w:space="0" w:color="auto"/>
                  <w:right w:val="single" w:sz="4" w:space="0" w:color="auto"/>
                </w:tcBorders>
                <w:shd w:val="clear" w:color="FFFFFF" w:fill="FFFFFF"/>
              </w:tcPr>
            </w:tcPrChange>
          </w:tcPr>
          <w:p w14:paraId="0C61BA1F" w14:textId="14C23EE3" w:rsidR="00F50E0E" w:rsidRPr="00F77336" w:rsidDel="00216840" w:rsidRDefault="00F50E0E" w:rsidP="007B5A9B">
            <w:pPr>
              <w:spacing w:line="204" w:lineRule="auto"/>
              <w:jc w:val="center"/>
              <w:rPr>
                <w:del w:id="2482" w:author="Balasubramanian, Ruchita" w:date="2025-08-06T09:13:00Z" w16du:dateUtc="2025-08-06T13:13:00Z"/>
                <w:rFonts w:ascii="Times New Roman" w:hAnsi="Times New Roman" w:cs="Times New Roman"/>
                <w:sz w:val="24"/>
                <w:szCs w:val="24"/>
                <w:rPrChange w:id="2483" w:author="Balasubramanian, Ruchita" w:date="2025-08-05T15:31:00Z" w16du:dateUtc="2025-08-05T19:31:00Z">
                  <w:rPr>
                    <w:del w:id="2484" w:author="Balasubramanian, Ruchita" w:date="2025-08-06T09:13:00Z" w16du:dateUtc="2025-08-06T13:13:00Z"/>
                    <w:sz w:val="16"/>
                    <w:szCs w:val="16"/>
                  </w:rPr>
                </w:rPrChange>
              </w:rPr>
            </w:pPr>
            <w:del w:id="2485" w:author="Balasubramanian, Ruchita" w:date="2025-08-06T09:13:00Z" w16du:dateUtc="2025-08-06T13:13:00Z">
              <w:r w:rsidRPr="00F77336" w:rsidDel="00216840">
                <w:rPr>
                  <w:rFonts w:ascii="Times New Roman" w:hAnsi="Times New Roman" w:cs="Times New Roman"/>
                  <w:sz w:val="24"/>
                  <w:szCs w:val="24"/>
                  <w:rPrChange w:id="2486" w:author="Balasubramanian, Ruchita" w:date="2025-08-05T15:31:00Z" w16du:dateUtc="2025-08-05T19:31:00Z">
                    <w:rPr>
                      <w:sz w:val="16"/>
                      <w:szCs w:val="16"/>
                    </w:rPr>
                  </w:rPrChange>
                </w:rPr>
                <w:delText>(3,259 - 4,539)</w:delText>
              </w:r>
            </w:del>
          </w:p>
        </w:tc>
        <w:tc>
          <w:tcPr>
            <w:tcW w:w="1035" w:type="dxa"/>
            <w:tcBorders>
              <w:top w:val="nil"/>
              <w:left w:val="nil"/>
              <w:bottom w:val="single" w:sz="4" w:space="0" w:color="auto"/>
              <w:right w:val="single" w:sz="4" w:space="0" w:color="auto"/>
            </w:tcBorders>
            <w:shd w:val="clear" w:color="FF9600" w:fill="FF9600"/>
            <w:vAlign w:val="bottom"/>
            <w:tcPrChange w:id="2487" w:author="Balasubramanian, Ruchita" w:date="2025-08-06T09:13:00Z" w16du:dateUtc="2025-08-06T13:13:00Z">
              <w:tcPr>
                <w:tcW w:w="1210" w:type="dxa"/>
                <w:tcBorders>
                  <w:top w:val="nil"/>
                  <w:left w:val="nil"/>
                  <w:bottom w:val="single" w:sz="4" w:space="0" w:color="auto"/>
                  <w:right w:val="single" w:sz="4" w:space="0" w:color="auto"/>
                </w:tcBorders>
                <w:shd w:val="clear" w:color="FF9600" w:fill="FF9600"/>
                <w:vAlign w:val="bottom"/>
              </w:tcPr>
            </w:tcPrChange>
          </w:tcPr>
          <w:p w14:paraId="1C2DDFCD" w14:textId="60401C5C" w:rsidR="00F50E0E" w:rsidRPr="00F77336" w:rsidDel="00216840" w:rsidRDefault="00F50E0E" w:rsidP="007B5A9B">
            <w:pPr>
              <w:spacing w:line="204" w:lineRule="auto"/>
              <w:jc w:val="center"/>
              <w:rPr>
                <w:del w:id="2488" w:author="Balasubramanian, Ruchita" w:date="2025-08-06T09:13:00Z" w16du:dateUtc="2025-08-06T13:13:00Z"/>
                <w:rFonts w:ascii="Times New Roman" w:hAnsi="Times New Roman" w:cs="Times New Roman"/>
                <w:sz w:val="24"/>
                <w:szCs w:val="24"/>
                <w:rPrChange w:id="2489" w:author="Balasubramanian, Ruchita" w:date="2025-08-05T15:31:00Z" w16du:dateUtc="2025-08-05T19:31:00Z">
                  <w:rPr>
                    <w:del w:id="2490" w:author="Balasubramanian, Ruchita" w:date="2025-08-06T09:13:00Z" w16du:dateUtc="2025-08-06T13:13:00Z"/>
                    <w:sz w:val="15"/>
                    <w:szCs w:val="15"/>
                  </w:rPr>
                </w:rPrChange>
              </w:rPr>
            </w:pPr>
            <w:del w:id="249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92" w:author="Balasubramanian, Ruchita" w:date="2025-08-05T15:31:00Z" w16du:dateUtc="2025-08-05T19:31:00Z">
                    <w:rPr>
                      <w:rFonts w:eastAsia="Times New Roman"/>
                      <w:color w:val="000000"/>
                      <w:sz w:val="16"/>
                      <w:szCs w:val="16"/>
                      <w:lang w:val="en-US"/>
                    </w:rPr>
                  </w:rPrChange>
                </w:rPr>
                <w:delText>(161 - 904)</w:delText>
              </w:r>
            </w:del>
          </w:p>
        </w:tc>
        <w:tc>
          <w:tcPr>
            <w:tcW w:w="1138" w:type="dxa"/>
            <w:gridSpan w:val="3"/>
            <w:tcBorders>
              <w:top w:val="nil"/>
              <w:left w:val="single" w:sz="4" w:space="0" w:color="auto"/>
              <w:bottom w:val="single" w:sz="4" w:space="0" w:color="auto"/>
              <w:right w:val="single" w:sz="4" w:space="0" w:color="auto"/>
            </w:tcBorders>
            <w:shd w:val="clear" w:color="FF9600" w:fill="FF9600"/>
            <w:vAlign w:val="bottom"/>
            <w:tcPrChange w:id="2493"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9600" w:fill="FF9600"/>
                <w:vAlign w:val="bottom"/>
              </w:tcPr>
            </w:tcPrChange>
          </w:tcPr>
          <w:p w14:paraId="26EF7937" w14:textId="356AB2D2" w:rsidR="00F50E0E" w:rsidRPr="00F77336" w:rsidDel="00216840" w:rsidRDefault="00F50E0E" w:rsidP="007B5A9B">
            <w:pPr>
              <w:spacing w:line="204" w:lineRule="auto"/>
              <w:jc w:val="center"/>
              <w:rPr>
                <w:del w:id="2494" w:author="Balasubramanian, Ruchita" w:date="2025-08-06T09:13:00Z" w16du:dateUtc="2025-08-06T13:13:00Z"/>
                <w:rFonts w:ascii="Times New Roman" w:hAnsi="Times New Roman" w:cs="Times New Roman"/>
                <w:sz w:val="24"/>
                <w:szCs w:val="24"/>
                <w:rPrChange w:id="2495" w:author="Balasubramanian, Ruchita" w:date="2025-08-05T15:31:00Z" w16du:dateUtc="2025-08-05T19:31:00Z">
                  <w:rPr>
                    <w:del w:id="2496" w:author="Balasubramanian, Ruchita" w:date="2025-08-06T09:13:00Z" w16du:dateUtc="2025-08-06T13:13:00Z"/>
                    <w:sz w:val="15"/>
                    <w:szCs w:val="15"/>
                  </w:rPr>
                </w:rPrChange>
              </w:rPr>
            </w:pPr>
            <w:del w:id="249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498" w:author="Balasubramanian, Ruchita" w:date="2025-08-05T15:31:00Z" w16du:dateUtc="2025-08-05T19:31:00Z">
                    <w:rPr>
                      <w:rFonts w:eastAsia="Times New Roman"/>
                      <w:color w:val="000000"/>
                      <w:sz w:val="16"/>
                      <w:szCs w:val="16"/>
                      <w:lang w:val="en-US"/>
                    </w:rPr>
                  </w:rPrChange>
                </w:rPr>
                <w:delText>(4.1 - 22.8%)</w:delText>
              </w:r>
            </w:del>
          </w:p>
        </w:tc>
        <w:tc>
          <w:tcPr>
            <w:tcW w:w="1035" w:type="dxa"/>
            <w:tcBorders>
              <w:top w:val="nil"/>
              <w:left w:val="single" w:sz="4" w:space="0" w:color="auto"/>
              <w:bottom w:val="single" w:sz="4" w:space="0" w:color="auto"/>
              <w:right w:val="single" w:sz="4" w:space="0" w:color="auto"/>
            </w:tcBorders>
            <w:shd w:val="clear" w:color="FFAB00" w:fill="FFAB00"/>
            <w:vAlign w:val="bottom"/>
            <w:tcPrChange w:id="2499"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AB00" w:fill="FFAB00"/>
                <w:vAlign w:val="bottom"/>
              </w:tcPr>
            </w:tcPrChange>
          </w:tcPr>
          <w:p w14:paraId="4C0A003B" w14:textId="100EEC1D" w:rsidR="00F50E0E" w:rsidRPr="00F77336" w:rsidDel="00216840" w:rsidRDefault="00F50E0E" w:rsidP="007B5A9B">
            <w:pPr>
              <w:spacing w:line="204" w:lineRule="auto"/>
              <w:jc w:val="center"/>
              <w:rPr>
                <w:del w:id="2500" w:author="Balasubramanian, Ruchita" w:date="2025-08-06T09:13:00Z" w16du:dateUtc="2025-08-06T13:13:00Z"/>
                <w:rFonts w:ascii="Times New Roman" w:hAnsi="Times New Roman" w:cs="Times New Roman"/>
                <w:sz w:val="24"/>
                <w:szCs w:val="24"/>
                <w:rPrChange w:id="2501" w:author="Balasubramanian, Ruchita" w:date="2025-08-05T15:31:00Z" w16du:dateUtc="2025-08-05T19:31:00Z">
                  <w:rPr>
                    <w:del w:id="2502" w:author="Balasubramanian, Ruchita" w:date="2025-08-06T09:13:00Z" w16du:dateUtc="2025-08-06T13:13:00Z"/>
                    <w:sz w:val="15"/>
                    <w:szCs w:val="15"/>
                  </w:rPr>
                </w:rPrChange>
              </w:rPr>
            </w:pPr>
            <w:del w:id="250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04" w:author="Balasubramanian, Ruchita" w:date="2025-08-05T15:31:00Z" w16du:dateUtc="2025-08-05T19:31:00Z">
                    <w:rPr>
                      <w:rFonts w:eastAsia="Times New Roman"/>
                      <w:color w:val="000000"/>
                      <w:sz w:val="16"/>
                      <w:szCs w:val="16"/>
                      <w:lang w:val="en-US"/>
                    </w:rPr>
                  </w:rPrChange>
                </w:rPr>
                <w:delText>(134 - 715)</w:delText>
              </w:r>
            </w:del>
          </w:p>
        </w:tc>
        <w:tc>
          <w:tcPr>
            <w:tcW w:w="1138" w:type="dxa"/>
            <w:gridSpan w:val="3"/>
            <w:tcBorders>
              <w:top w:val="nil"/>
              <w:left w:val="single" w:sz="4" w:space="0" w:color="auto"/>
              <w:bottom w:val="single" w:sz="4" w:space="0" w:color="auto"/>
              <w:right w:val="single" w:sz="4" w:space="0" w:color="auto"/>
            </w:tcBorders>
            <w:shd w:val="clear" w:color="FFAB00" w:fill="FFAB00"/>
            <w:vAlign w:val="bottom"/>
            <w:tcPrChange w:id="2505"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AB00" w:fill="FFAB00"/>
                <w:vAlign w:val="bottom"/>
              </w:tcPr>
            </w:tcPrChange>
          </w:tcPr>
          <w:p w14:paraId="36B7BBB0" w14:textId="2F8C03A3" w:rsidR="00F50E0E" w:rsidRPr="00F77336" w:rsidDel="00216840" w:rsidRDefault="00F50E0E" w:rsidP="007B5A9B">
            <w:pPr>
              <w:spacing w:line="204" w:lineRule="auto"/>
              <w:jc w:val="center"/>
              <w:rPr>
                <w:del w:id="2506" w:author="Balasubramanian, Ruchita" w:date="2025-08-06T09:13:00Z" w16du:dateUtc="2025-08-06T13:13:00Z"/>
                <w:rFonts w:ascii="Times New Roman" w:hAnsi="Times New Roman" w:cs="Times New Roman"/>
                <w:sz w:val="24"/>
                <w:szCs w:val="24"/>
                <w:rPrChange w:id="2507" w:author="Balasubramanian, Ruchita" w:date="2025-08-05T15:31:00Z" w16du:dateUtc="2025-08-05T19:31:00Z">
                  <w:rPr>
                    <w:del w:id="2508" w:author="Balasubramanian, Ruchita" w:date="2025-08-06T09:13:00Z" w16du:dateUtc="2025-08-06T13:13:00Z"/>
                    <w:sz w:val="15"/>
                    <w:szCs w:val="15"/>
                  </w:rPr>
                </w:rPrChange>
              </w:rPr>
            </w:pPr>
            <w:del w:id="250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10" w:author="Balasubramanian, Ruchita" w:date="2025-08-05T15:31:00Z" w16du:dateUtc="2025-08-05T19:31:00Z">
                    <w:rPr>
                      <w:rFonts w:eastAsia="Times New Roman"/>
                      <w:color w:val="000000"/>
                      <w:sz w:val="16"/>
                      <w:szCs w:val="16"/>
                      <w:lang w:val="en-US"/>
                    </w:rPr>
                  </w:rPrChange>
                </w:rPr>
                <w:delText>(3.3 - 17.9%)</w:delText>
              </w:r>
            </w:del>
          </w:p>
        </w:tc>
        <w:tc>
          <w:tcPr>
            <w:tcW w:w="1035" w:type="dxa"/>
            <w:tcBorders>
              <w:top w:val="nil"/>
              <w:left w:val="single" w:sz="4" w:space="0" w:color="auto"/>
              <w:bottom w:val="single" w:sz="4" w:space="0" w:color="auto"/>
              <w:right w:val="single" w:sz="4" w:space="0" w:color="auto"/>
            </w:tcBorders>
            <w:shd w:val="clear" w:color="FFD900" w:fill="FFD900"/>
            <w:vAlign w:val="bottom"/>
            <w:tcPrChange w:id="2511"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D900" w:fill="FFD900"/>
                <w:vAlign w:val="bottom"/>
              </w:tcPr>
            </w:tcPrChange>
          </w:tcPr>
          <w:p w14:paraId="41A82A20" w14:textId="6F4C1C23" w:rsidR="00F50E0E" w:rsidRPr="00F77336" w:rsidDel="00216840" w:rsidRDefault="00F50E0E" w:rsidP="007B5A9B">
            <w:pPr>
              <w:spacing w:line="204" w:lineRule="auto"/>
              <w:jc w:val="center"/>
              <w:rPr>
                <w:del w:id="2512" w:author="Balasubramanian, Ruchita" w:date="2025-08-06T09:13:00Z" w16du:dateUtc="2025-08-06T13:13:00Z"/>
                <w:rFonts w:ascii="Times New Roman" w:hAnsi="Times New Roman" w:cs="Times New Roman"/>
                <w:sz w:val="24"/>
                <w:szCs w:val="24"/>
                <w:rPrChange w:id="2513" w:author="Balasubramanian, Ruchita" w:date="2025-08-05T15:31:00Z" w16du:dateUtc="2025-08-05T19:31:00Z">
                  <w:rPr>
                    <w:del w:id="2514" w:author="Balasubramanian, Ruchita" w:date="2025-08-06T09:13:00Z" w16du:dateUtc="2025-08-06T13:13:00Z"/>
                    <w:sz w:val="15"/>
                    <w:szCs w:val="15"/>
                  </w:rPr>
                </w:rPrChange>
              </w:rPr>
            </w:pPr>
            <w:del w:id="251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16" w:author="Balasubramanian, Ruchita" w:date="2025-08-05T15:31:00Z" w16du:dateUtc="2025-08-05T19:31:00Z">
                    <w:rPr>
                      <w:rFonts w:eastAsia="Times New Roman"/>
                      <w:color w:val="000000"/>
                      <w:sz w:val="16"/>
                      <w:szCs w:val="16"/>
                      <w:lang w:val="en-US"/>
                    </w:rPr>
                  </w:rPrChange>
                </w:rPr>
                <w:delText>(65 - 300)</w:delText>
              </w:r>
            </w:del>
          </w:p>
        </w:tc>
        <w:tc>
          <w:tcPr>
            <w:tcW w:w="1138" w:type="dxa"/>
            <w:gridSpan w:val="2"/>
            <w:tcBorders>
              <w:top w:val="nil"/>
              <w:left w:val="single" w:sz="4" w:space="0" w:color="auto"/>
              <w:bottom w:val="single" w:sz="4" w:space="0" w:color="auto"/>
              <w:right w:val="single" w:sz="4" w:space="0" w:color="auto"/>
            </w:tcBorders>
            <w:shd w:val="clear" w:color="FFD900" w:fill="FFD900"/>
            <w:vAlign w:val="bottom"/>
            <w:tcPrChange w:id="2517" w:author="Balasubramanian, Ruchita" w:date="2025-08-06T09:13:00Z" w16du:dateUtc="2025-08-06T13:13:00Z">
              <w:tcPr>
                <w:tcW w:w="994" w:type="dxa"/>
                <w:gridSpan w:val="2"/>
                <w:tcBorders>
                  <w:top w:val="nil"/>
                  <w:left w:val="single" w:sz="4" w:space="0" w:color="auto"/>
                  <w:bottom w:val="single" w:sz="4" w:space="0" w:color="auto"/>
                  <w:right w:val="single" w:sz="4" w:space="0" w:color="auto"/>
                </w:tcBorders>
                <w:shd w:val="clear" w:color="FFD900" w:fill="FFD900"/>
                <w:vAlign w:val="bottom"/>
              </w:tcPr>
            </w:tcPrChange>
          </w:tcPr>
          <w:p w14:paraId="6B64E9A2" w14:textId="1A3C701C" w:rsidR="00F50E0E" w:rsidRPr="00F77336" w:rsidDel="00216840" w:rsidRDefault="00F50E0E" w:rsidP="007B5A9B">
            <w:pPr>
              <w:spacing w:line="204" w:lineRule="auto"/>
              <w:jc w:val="center"/>
              <w:rPr>
                <w:del w:id="2518" w:author="Balasubramanian, Ruchita" w:date="2025-08-06T09:13:00Z" w16du:dateUtc="2025-08-06T13:13:00Z"/>
                <w:rFonts w:ascii="Times New Roman" w:hAnsi="Times New Roman" w:cs="Times New Roman"/>
                <w:sz w:val="24"/>
                <w:szCs w:val="24"/>
                <w:rPrChange w:id="2519" w:author="Balasubramanian, Ruchita" w:date="2025-08-05T15:31:00Z" w16du:dateUtc="2025-08-05T19:31:00Z">
                  <w:rPr>
                    <w:del w:id="2520" w:author="Balasubramanian, Ruchita" w:date="2025-08-06T09:13:00Z" w16du:dateUtc="2025-08-06T13:13:00Z"/>
                    <w:sz w:val="15"/>
                    <w:szCs w:val="15"/>
                  </w:rPr>
                </w:rPrChange>
              </w:rPr>
            </w:pPr>
            <w:del w:id="252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22" w:author="Balasubramanian, Ruchita" w:date="2025-08-05T15:31:00Z" w16du:dateUtc="2025-08-05T19:31:00Z">
                    <w:rPr>
                      <w:rFonts w:eastAsia="Times New Roman"/>
                      <w:color w:val="000000"/>
                      <w:sz w:val="16"/>
                      <w:szCs w:val="16"/>
                      <w:lang w:val="en-US"/>
                    </w:rPr>
                  </w:rPrChange>
                </w:rPr>
                <w:delText>(1.6 - 7.5%)</w:delText>
              </w:r>
            </w:del>
          </w:p>
        </w:tc>
      </w:tr>
      <w:tr w:rsidR="00F50E0E" w:rsidRPr="00F77336" w:rsidDel="00216840" w14:paraId="01F86D88" w14:textId="446F0F76" w:rsidTr="00216840">
        <w:tblPrEx>
          <w:tblW w:w="9246" w:type="dxa"/>
          <w:jc w:val="center"/>
          <w:tblCellMar>
            <w:left w:w="29" w:type="dxa"/>
            <w:right w:w="29" w:type="dxa"/>
          </w:tblCellMar>
          <w:tblPrExChange w:id="2523" w:author="Balasubramanian, Ruchita" w:date="2025-08-06T09:13:00Z" w16du:dateUtc="2025-08-06T13:13:00Z">
            <w:tblPrEx>
              <w:tblW w:w="9246" w:type="dxa"/>
              <w:jc w:val="center"/>
              <w:tblCellMar>
                <w:left w:w="29" w:type="dxa"/>
                <w:right w:w="29" w:type="dxa"/>
              </w:tblCellMar>
            </w:tblPrEx>
          </w:tblPrExChange>
        </w:tblPrEx>
        <w:trPr>
          <w:trHeight w:val="144"/>
          <w:jc w:val="center"/>
          <w:del w:id="2524" w:author="Balasubramanian, Ruchita" w:date="2025-08-06T09:13:00Z" w16du:dateUtc="2025-08-06T13:13:00Z"/>
          <w:trPrChange w:id="2525" w:author="Balasubramanian, Ruchita" w:date="2025-08-06T09:13:00Z" w16du:dateUtc="2025-08-06T13:13:00Z">
            <w:trPr>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2526" w:author="Balasubramanian, Ruchita" w:date="2025-08-06T09:13:00Z" w16du:dateUtc="2025-08-06T13:13:00Z">
              <w:tcPr>
                <w:tcW w:w="1123" w:type="dxa"/>
                <w:gridSpan w:val="2"/>
                <w:vMerge w:val="restart"/>
                <w:tcBorders>
                  <w:top w:val="single" w:sz="8" w:space="0" w:color="auto"/>
                  <w:left w:val="single" w:sz="8" w:space="0" w:color="auto"/>
                  <w:bottom w:val="single" w:sz="4" w:space="0" w:color="auto"/>
                  <w:right w:val="single" w:sz="8" w:space="0" w:color="auto"/>
                </w:tcBorders>
                <w:vAlign w:val="center"/>
              </w:tcPr>
            </w:tcPrChange>
          </w:tcPr>
          <w:p w14:paraId="29B42337" w14:textId="7E0BDA38" w:rsidR="00F50E0E" w:rsidRPr="00F77336" w:rsidDel="00216840" w:rsidRDefault="00F50E0E" w:rsidP="007B5A9B">
            <w:pPr>
              <w:spacing w:line="204" w:lineRule="auto"/>
              <w:jc w:val="center"/>
              <w:rPr>
                <w:del w:id="2527" w:author="Balasubramanian, Ruchita" w:date="2025-08-06T09:13:00Z" w16du:dateUtc="2025-08-06T13:13:00Z"/>
                <w:rFonts w:ascii="Times New Roman" w:hAnsi="Times New Roman" w:cs="Times New Roman"/>
                <w:b/>
                <w:bCs/>
                <w:sz w:val="24"/>
                <w:szCs w:val="24"/>
                <w:rPrChange w:id="2528" w:author="Balasubramanian, Ruchita" w:date="2025-08-05T15:31:00Z" w16du:dateUtc="2025-08-05T19:31:00Z">
                  <w:rPr>
                    <w:del w:id="2529" w:author="Balasubramanian, Ruchita" w:date="2025-08-06T09:13:00Z" w16du:dateUtc="2025-08-06T13:13:00Z"/>
                    <w:b/>
                    <w:bCs/>
                    <w:sz w:val="16"/>
                    <w:szCs w:val="16"/>
                  </w:rPr>
                </w:rPrChange>
              </w:rPr>
            </w:pPr>
            <w:del w:id="2530" w:author="Balasubramanian, Ruchita" w:date="2025-08-06T09:13:00Z" w16du:dateUtc="2025-08-06T13:13:00Z">
              <w:r w:rsidRPr="00F77336" w:rsidDel="00216840">
                <w:rPr>
                  <w:rFonts w:ascii="Times New Roman" w:hAnsi="Times New Roman" w:cs="Times New Roman"/>
                  <w:b/>
                  <w:bCs/>
                  <w:sz w:val="24"/>
                  <w:szCs w:val="24"/>
                  <w:rPrChange w:id="2531" w:author="Balasubramanian, Ruchita" w:date="2025-08-05T15:31:00Z" w16du:dateUtc="2025-08-05T19:31:00Z">
                    <w:rPr>
                      <w:b/>
                      <w:bCs/>
                      <w:sz w:val="16"/>
                      <w:szCs w:val="16"/>
                    </w:rPr>
                  </w:rPrChange>
                </w:rPr>
                <w:delText>Georgia</w:delText>
              </w:r>
            </w:del>
          </w:p>
        </w:tc>
        <w:tc>
          <w:tcPr>
            <w:tcW w:w="1427" w:type="dxa"/>
            <w:gridSpan w:val="2"/>
            <w:tcBorders>
              <w:top w:val="single" w:sz="4" w:space="0" w:color="auto"/>
              <w:left w:val="nil"/>
              <w:bottom w:val="nil"/>
              <w:right w:val="single" w:sz="4" w:space="0" w:color="auto"/>
            </w:tcBorders>
            <w:shd w:val="clear" w:color="FFFFFF" w:fill="FFFFFF"/>
            <w:tcPrChange w:id="2532" w:author="Balasubramanian, Ruchita" w:date="2025-08-06T09:13:00Z" w16du:dateUtc="2025-08-06T13:13:00Z">
              <w:tcPr>
                <w:tcW w:w="1511" w:type="dxa"/>
                <w:gridSpan w:val="2"/>
                <w:tcBorders>
                  <w:top w:val="single" w:sz="4" w:space="0" w:color="auto"/>
                  <w:left w:val="nil"/>
                  <w:bottom w:val="nil"/>
                  <w:right w:val="single" w:sz="4" w:space="0" w:color="auto"/>
                </w:tcBorders>
                <w:shd w:val="clear" w:color="FFFFFF" w:fill="FFFFFF"/>
              </w:tcPr>
            </w:tcPrChange>
          </w:tcPr>
          <w:p w14:paraId="7EB7AEAC" w14:textId="7CEAFFFF" w:rsidR="00F50E0E" w:rsidRPr="00F77336" w:rsidDel="00216840" w:rsidRDefault="00F50E0E" w:rsidP="007B5A9B">
            <w:pPr>
              <w:spacing w:line="204" w:lineRule="auto"/>
              <w:jc w:val="center"/>
              <w:rPr>
                <w:del w:id="2533" w:author="Balasubramanian, Ruchita" w:date="2025-08-06T09:13:00Z" w16du:dateUtc="2025-08-06T13:13:00Z"/>
                <w:rFonts w:ascii="Times New Roman" w:hAnsi="Times New Roman" w:cs="Times New Roman"/>
                <w:sz w:val="24"/>
                <w:szCs w:val="24"/>
                <w:rPrChange w:id="2534" w:author="Balasubramanian, Ruchita" w:date="2025-08-05T15:31:00Z" w16du:dateUtc="2025-08-05T19:31:00Z">
                  <w:rPr>
                    <w:del w:id="2535" w:author="Balasubramanian, Ruchita" w:date="2025-08-06T09:13:00Z" w16du:dateUtc="2025-08-06T13:13:00Z"/>
                    <w:sz w:val="16"/>
                    <w:szCs w:val="16"/>
                  </w:rPr>
                </w:rPrChange>
              </w:rPr>
            </w:pPr>
            <w:del w:id="2536" w:author="Balasubramanian, Ruchita" w:date="2025-08-06T09:13:00Z" w16du:dateUtc="2025-08-06T13:13:00Z">
              <w:r w:rsidRPr="00F77336" w:rsidDel="00216840">
                <w:rPr>
                  <w:rFonts w:ascii="Times New Roman" w:hAnsi="Times New Roman" w:cs="Times New Roman"/>
                  <w:sz w:val="24"/>
                  <w:szCs w:val="24"/>
                  <w:rPrChange w:id="2537" w:author="Balasubramanian, Ruchita" w:date="2025-08-05T15:31:00Z" w16du:dateUtc="2025-08-05T19:31:00Z">
                    <w:rPr>
                      <w:sz w:val="16"/>
                      <w:szCs w:val="16"/>
                    </w:rPr>
                  </w:rPrChange>
                </w:rPr>
                <w:delText>12,271</w:delText>
              </w:r>
            </w:del>
          </w:p>
        </w:tc>
        <w:tc>
          <w:tcPr>
            <w:tcW w:w="1035" w:type="dxa"/>
            <w:tcBorders>
              <w:top w:val="single" w:sz="4" w:space="0" w:color="auto"/>
              <w:left w:val="nil"/>
              <w:bottom w:val="nil"/>
              <w:right w:val="single" w:sz="4" w:space="0" w:color="auto"/>
            </w:tcBorders>
            <w:shd w:val="clear" w:color="FFA400" w:fill="FFA400"/>
            <w:vAlign w:val="bottom"/>
            <w:tcPrChange w:id="2538" w:author="Balasubramanian, Ruchita" w:date="2025-08-06T09:13:00Z" w16du:dateUtc="2025-08-06T13:13:00Z">
              <w:tcPr>
                <w:tcW w:w="1210" w:type="dxa"/>
                <w:tcBorders>
                  <w:top w:val="single" w:sz="4" w:space="0" w:color="auto"/>
                  <w:left w:val="nil"/>
                  <w:bottom w:val="nil"/>
                  <w:right w:val="single" w:sz="4" w:space="0" w:color="auto"/>
                </w:tcBorders>
                <w:shd w:val="clear" w:color="FFA400" w:fill="FFA400"/>
                <w:vAlign w:val="bottom"/>
              </w:tcPr>
            </w:tcPrChange>
          </w:tcPr>
          <w:p w14:paraId="67B4F771" w14:textId="6CA4A6DA" w:rsidR="00F50E0E" w:rsidRPr="00F77336" w:rsidDel="00216840" w:rsidRDefault="00F50E0E" w:rsidP="007B5A9B">
            <w:pPr>
              <w:spacing w:line="204" w:lineRule="auto"/>
              <w:jc w:val="center"/>
              <w:rPr>
                <w:del w:id="2539" w:author="Balasubramanian, Ruchita" w:date="2025-08-06T09:13:00Z" w16du:dateUtc="2025-08-06T13:13:00Z"/>
                <w:rFonts w:ascii="Times New Roman" w:hAnsi="Times New Roman" w:cs="Times New Roman"/>
                <w:sz w:val="24"/>
                <w:szCs w:val="24"/>
                <w:rPrChange w:id="2540" w:author="Balasubramanian, Ruchita" w:date="2025-08-05T15:31:00Z" w16du:dateUtc="2025-08-05T19:31:00Z">
                  <w:rPr>
                    <w:del w:id="2541" w:author="Balasubramanian, Ruchita" w:date="2025-08-06T09:13:00Z" w16du:dateUtc="2025-08-06T13:13:00Z"/>
                    <w:sz w:val="15"/>
                    <w:szCs w:val="15"/>
                  </w:rPr>
                </w:rPrChange>
              </w:rPr>
            </w:pPr>
            <w:del w:id="254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43" w:author="Balasubramanian, Ruchita" w:date="2025-08-05T15:31:00Z" w16du:dateUtc="2025-08-05T19:31:00Z">
                    <w:rPr>
                      <w:rFonts w:eastAsia="Times New Roman"/>
                      <w:color w:val="000000"/>
                      <w:sz w:val="16"/>
                      <w:szCs w:val="16"/>
                      <w:lang w:val="en-US"/>
                    </w:rPr>
                  </w:rPrChange>
                </w:rPr>
                <w:delText>1,316</w:delText>
              </w:r>
            </w:del>
          </w:p>
        </w:tc>
        <w:tc>
          <w:tcPr>
            <w:tcW w:w="1138" w:type="dxa"/>
            <w:gridSpan w:val="3"/>
            <w:tcBorders>
              <w:top w:val="single" w:sz="4" w:space="0" w:color="auto"/>
              <w:left w:val="single" w:sz="4" w:space="0" w:color="auto"/>
              <w:bottom w:val="nil"/>
              <w:right w:val="single" w:sz="4" w:space="0" w:color="auto"/>
            </w:tcBorders>
            <w:shd w:val="clear" w:color="FFA400" w:fill="FFA400"/>
            <w:vAlign w:val="bottom"/>
            <w:tcPrChange w:id="2544"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A400" w:fill="FFA400"/>
                <w:vAlign w:val="bottom"/>
              </w:tcPr>
            </w:tcPrChange>
          </w:tcPr>
          <w:p w14:paraId="248586BD" w14:textId="72D36A4F" w:rsidR="00F50E0E" w:rsidRPr="00F77336" w:rsidDel="00216840" w:rsidRDefault="00F50E0E" w:rsidP="007B5A9B">
            <w:pPr>
              <w:spacing w:line="204" w:lineRule="auto"/>
              <w:jc w:val="center"/>
              <w:rPr>
                <w:del w:id="2545" w:author="Balasubramanian, Ruchita" w:date="2025-08-06T09:13:00Z" w16du:dateUtc="2025-08-06T13:13:00Z"/>
                <w:rFonts w:ascii="Times New Roman" w:hAnsi="Times New Roman" w:cs="Times New Roman"/>
                <w:sz w:val="24"/>
                <w:szCs w:val="24"/>
                <w:rPrChange w:id="2546" w:author="Balasubramanian, Ruchita" w:date="2025-08-05T15:31:00Z" w16du:dateUtc="2025-08-05T19:31:00Z">
                  <w:rPr>
                    <w:del w:id="2547" w:author="Balasubramanian, Ruchita" w:date="2025-08-06T09:13:00Z" w16du:dateUtc="2025-08-06T13:13:00Z"/>
                    <w:sz w:val="15"/>
                    <w:szCs w:val="15"/>
                  </w:rPr>
                </w:rPrChange>
              </w:rPr>
            </w:pPr>
            <w:del w:id="254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49" w:author="Balasubramanian, Ruchita" w:date="2025-08-05T15:31:00Z" w16du:dateUtc="2025-08-05T19:31:00Z">
                    <w:rPr>
                      <w:rFonts w:eastAsia="Times New Roman"/>
                      <w:color w:val="000000"/>
                      <w:sz w:val="16"/>
                      <w:szCs w:val="16"/>
                      <w:lang w:val="en-US"/>
                    </w:rPr>
                  </w:rPrChange>
                </w:rPr>
                <w:delText>10.7%</w:delText>
              </w:r>
            </w:del>
          </w:p>
        </w:tc>
        <w:tc>
          <w:tcPr>
            <w:tcW w:w="1035" w:type="dxa"/>
            <w:tcBorders>
              <w:top w:val="single" w:sz="4" w:space="0" w:color="auto"/>
              <w:left w:val="single" w:sz="4" w:space="0" w:color="auto"/>
              <w:bottom w:val="nil"/>
              <w:right w:val="single" w:sz="4" w:space="0" w:color="auto"/>
            </w:tcBorders>
            <w:shd w:val="clear" w:color="FFB000" w:fill="FFB000"/>
            <w:vAlign w:val="bottom"/>
            <w:tcPrChange w:id="2550"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B000" w:fill="FFB000"/>
                <w:vAlign w:val="bottom"/>
              </w:tcPr>
            </w:tcPrChange>
          </w:tcPr>
          <w:p w14:paraId="318ECE96" w14:textId="7436DEBC" w:rsidR="00F50E0E" w:rsidRPr="00F77336" w:rsidDel="00216840" w:rsidRDefault="00F50E0E" w:rsidP="007B5A9B">
            <w:pPr>
              <w:spacing w:line="204" w:lineRule="auto"/>
              <w:jc w:val="center"/>
              <w:rPr>
                <w:del w:id="2551" w:author="Balasubramanian, Ruchita" w:date="2025-08-06T09:13:00Z" w16du:dateUtc="2025-08-06T13:13:00Z"/>
                <w:rFonts w:ascii="Times New Roman" w:hAnsi="Times New Roman" w:cs="Times New Roman"/>
                <w:sz w:val="24"/>
                <w:szCs w:val="24"/>
                <w:rPrChange w:id="2552" w:author="Balasubramanian, Ruchita" w:date="2025-08-05T15:31:00Z" w16du:dateUtc="2025-08-05T19:31:00Z">
                  <w:rPr>
                    <w:del w:id="2553" w:author="Balasubramanian, Ruchita" w:date="2025-08-06T09:13:00Z" w16du:dateUtc="2025-08-06T13:13:00Z"/>
                    <w:sz w:val="15"/>
                    <w:szCs w:val="15"/>
                  </w:rPr>
                </w:rPrChange>
              </w:rPr>
            </w:pPr>
            <w:del w:id="255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55" w:author="Balasubramanian, Ruchita" w:date="2025-08-05T15:31:00Z" w16du:dateUtc="2025-08-05T19:31:00Z">
                    <w:rPr>
                      <w:rFonts w:eastAsia="Times New Roman"/>
                      <w:color w:val="000000"/>
                      <w:sz w:val="16"/>
                      <w:szCs w:val="16"/>
                      <w:lang w:val="en-US"/>
                    </w:rPr>
                  </w:rPrChange>
                </w:rPr>
                <w:delText>1,144</w:delText>
              </w:r>
            </w:del>
          </w:p>
        </w:tc>
        <w:tc>
          <w:tcPr>
            <w:tcW w:w="1138" w:type="dxa"/>
            <w:gridSpan w:val="3"/>
            <w:tcBorders>
              <w:top w:val="single" w:sz="4" w:space="0" w:color="auto"/>
              <w:left w:val="single" w:sz="4" w:space="0" w:color="auto"/>
              <w:bottom w:val="nil"/>
              <w:right w:val="single" w:sz="4" w:space="0" w:color="auto"/>
            </w:tcBorders>
            <w:shd w:val="clear" w:color="FFB000" w:fill="FFB000"/>
            <w:vAlign w:val="bottom"/>
            <w:tcPrChange w:id="2556"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B000" w:fill="FFB000"/>
                <w:vAlign w:val="bottom"/>
              </w:tcPr>
            </w:tcPrChange>
          </w:tcPr>
          <w:p w14:paraId="4E9826BC" w14:textId="79D65BD0" w:rsidR="00F50E0E" w:rsidRPr="00F77336" w:rsidDel="00216840" w:rsidRDefault="00F50E0E" w:rsidP="007B5A9B">
            <w:pPr>
              <w:spacing w:line="204" w:lineRule="auto"/>
              <w:jc w:val="center"/>
              <w:rPr>
                <w:del w:id="2557" w:author="Balasubramanian, Ruchita" w:date="2025-08-06T09:13:00Z" w16du:dateUtc="2025-08-06T13:13:00Z"/>
                <w:rFonts w:ascii="Times New Roman" w:hAnsi="Times New Roman" w:cs="Times New Roman"/>
                <w:sz w:val="24"/>
                <w:szCs w:val="24"/>
                <w:rPrChange w:id="2558" w:author="Balasubramanian, Ruchita" w:date="2025-08-05T15:31:00Z" w16du:dateUtc="2025-08-05T19:31:00Z">
                  <w:rPr>
                    <w:del w:id="2559" w:author="Balasubramanian, Ruchita" w:date="2025-08-06T09:13:00Z" w16du:dateUtc="2025-08-06T13:13:00Z"/>
                    <w:sz w:val="15"/>
                    <w:szCs w:val="15"/>
                  </w:rPr>
                </w:rPrChange>
              </w:rPr>
            </w:pPr>
            <w:del w:id="256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61" w:author="Balasubramanian, Ruchita" w:date="2025-08-05T15:31:00Z" w16du:dateUtc="2025-08-05T19:31:00Z">
                    <w:rPr>
                      <w:rFonts w:eastAsia="Times New Roman"/>
                      <w:color w:val="000000"/>
                      <w:sz w:val="16"/>
                      <w:szCs w:val="16"/>
                      <w:lang w:val="en-US"/>
                    </w:rPr>
                  </w:rPrChange>
                </w:rPr>
                <w:delText>9.3%</w:delText>
              </w:r>
            </w:del>
          </w:p>
        </w:tc>
        <w:tc>
          <w:tcPr>
            <w:tcW w:w="1035" w:type="dxa"/>
            <w:tcBorders>
              <w:top w:val="single" w:sz="4" w:space="0" w:color="auto"/>
              <w:left w:val="single" w:sz="4" w:space="0" w:color="auto"/>
              <w:bottom w:val="nil"/>
              <w:right w:val="single" w:sz="4" w:space="0" w:color="auto"/>
            </w:tcBorders>
            <w:shd w:val="clear" w:color="FFD700" w:fill="FFD700"/>
            <w:vAlign w:val="bottom"/>
            <w:tcPrChange w:id="2562"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D700" w:fill="FFD700"/>
                <w:vAlign w:val="bottom"/>
              </w:tcPr>
            </w:tcPrChange>
          </w:tcPr>
          <w:p w14:paraId="3E12D6C2" w14:textId="5875FE8D" w:rsidR="00F50E0E" w:rsidRPr="00F77336" w:rsidDel="00216840" w:rsidRDefault="00F50E0E" w:rsidP="007B5A9B">
            <w:pPr>
              <w:spacing w:line="204" w:lineRule="auto"/>
              <w:jc w:val="center"/>
              <w:rPr>
                <w:del w:id="2563" w:author="Balasubramanian, Ruchita" w:date="2025-08-06T09:13:00Z" w16du:dateUtc="2025-08-06T13:13:00Z"/>
                <w:rFonts w:ascii="Times New Roman" w:hAnsi="Times New Roman" w:cs="Times New Roman"/>
                <w:sz w:val="24"/>
                <w:szCs w:val="24"/>
                <w:rPrChange w:id="2564" w:author="Balasubramanian, Ruchita" w:date="2025-08-05T15:31:00Z" w16du:dateUtc="2025-08-05T19:31:00Z">
                  <w:rPr>
                    <w:del w:id="2565" w:author="Balasubramanian, Ruchita" w:date="2025-08-06T09:13:00Z" w16du:dateUtc="2025-08-06T13:13:00Z"/>
                    <w:sz w:val="15"/>
                    <w:szCs w:val="15"/>
                  </w:rPr>
                </w:rPrChange>
              </w:rPr>
            </w:pPr>
            <w:del w:id="256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67" w:author="Balasubramanian, Ruchita" w:date="2025-08-05T15:31:00Z" w16du:dateUtc="2025-08-05T19:31:00Z">
                    <w:rPr>
                      <w:rFonts w:eastAsia="Times New Roman"/>
                      <w:color w:val="000000"/>
                      <w:sz w:val="16"/>
                      <w:szCs w:val="16"/>
                      <w:lang w:val="en-US"/>
                    </w:rPr>
                  </w:rPrChange>
                </w:rPr>
                <w:delText>587</w:delText>
              </w:r>
            </w:del>
          </w:p>
        </w:tc>
        <w:tc>
          <w:tcPr>
            <w:tcW w:w="1138" w:type="dxa"/>
            <w:gridSpan w:val="2"/>
            <w:tcBorders>
              <w:top w:val="single" w:sz="4" w:space="0" w:color="auto"/>
              <w:left w:val="single" w:sz="4" w:space="0" w:color="auto"/>
              <w:bottom w:val="nil"/>
              <w:right w:val="single" w:sz="4" w:space="0" w:color="auto"/>
            </w:tcBorders>
            <w:shd w:val="clear" w:color="FFD700" w:fill="FFD700"/>
            <w:vAlign w:val="bottom"/>
            <w:tcPrChange w:id="2568" w:author="Balasubramanian, Ruchita" w:date="2025-08-06T09:13:00Z" w16du:dateUtc="2025-08-06T13:13:00Z">
              <w:tcPr>
                <w:tcW w:w="994" w:type="dxa"/>
                <w:gridSpan w:val="2"/>
                <w:tcBorders>
                  <w:top w:val="single" w:sz="4" w:space="0" w:color="auto"/>
                  <w:left w:val="single" w:sz="4" w:space="0" w:color="auto"/>
                  <w:bottom w:val="nil"/>
                  <w:right w:val="single" w:sz="4" w:space="0" w:color="auto"/>
                </w:tcBorders>
                <w:shd w:val="clear" w:color="FFD700" w:fill="FFD700"/>
                <w:vAlign w:val="bottom"/>
              </w:tcPr>
            </w:tcPrChange>
          </w:tcPr>
          <w:p w14:paraId="73C5AFDC" w14:textId="17CD9237" w:rsidR="00F50E0E" w:rsidRPr="00F77336" w:rsidDel="00216840" w:rsidRDefault="00F50E0E" w:rsidP="007B5A9B">
            <w:pPr>
              <w:spacing w:line="204" w:lineRule="auto"/>
              <w:jc w:val="center"/>
              <w:rPr>
                <w:del w:id="2569" w:author="Balasubramanian, Ruchita" w:date="2025-08-06T09:13:00Z" w16du:dateUtc="2025-08-06T13:13:00Z"/>
                <w:rFonts w:ascii="Times New Roman" w:hAnsi="Times New Roman" w:cs="Times New Roman"/>
                <w:sz w:val="24"/>
                <w:szCs w:val="24"/>
                <w:rPrChange w:id="2570" w:author="Balasubramanian, Ruchita" w:date="2025-08-05T15:31:00Z" w16du:dateUtc="2025-08-05T19:31:00Z">
                  <w:rPr>
                    <w:del w:id="2571" w:author="Balasubramanian, Ruchita" w:date="2025-08-06T09:13:00Z" w16du:dateUtc="2025-08-06T13:13:00Z"/>
                    <w:sz w:val="15"/>
                    <w:szCs w:val="15"/>
                  </w:rPr>
                </w:rPrChange>
              </w:rPr>
            </w:pPr>
            <w:del w:id="257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73" w:author="Balasubramanian, Ruchita" w:date="2025-08-05T15:31:00Z" w16du:dateUtc="2025-08-05T19:31:00Z">
                    <w:rPr>
                      <w:rFonts w:eastAsia="Times New Roman"/>
                      <w:color w:val="000000"/>
                      <w:sz w:val="16"/>
                      <w:szCs w:val="16"/>
                      <w:lang w:val="en-US"/>
                    </w:rPr>
                  </w:rPrChange>
                </w:rPr>
                <w:delText>4.8%</w:delText>
              </w:r>
            </w:del>
          </w:p>
        </w:tc>
      </w:tr>
      <w:tr w:rsidR="00F50E0E" w:rsidRPr="00F77336" w:rsidDel="00216840" w14:paraId="64123D3A" w14:textId="4BFD218F" w:rsidTr="00216840">
        <w:tblPrEx>
          <w:tblW w:w="9246" w:type="dxa"/>
          <w:jc w:val="center"/>
          <w:tblCellMar>
            <w:left w:w="29" w:type="dxa"/>
            <w:right w:w="29" w:type="dxa"/>
          </w:tblCellMar>
          <w:tblPrExChange w:id="2574" w:author="Balasubramanian, Ruchita" w:date="2025-08-06T09:13:00Z" w16du:dateUtc="2025-08-06T13:13:00Z">
            <w:tblPrEx>
              <w:tblW w:w="9246" w:type="dxa"/>
              <w:jc w:val="center"/>
              <w:tblCellMar>
                <w:left w:w="29" w:type="dxa"/>
                <w:right w:w="29" w:type="dxa"/>
              </w:tblCellMar>
            </w:tblPrEx>
          </w:tblPrExChange>
        </w:tblPrEx>
        <w:trPr>
          <w:trHeight w:val="144"/>
          <w:jc w:val="center"/>
          <w:del w:id="2575" w:author="Balasubramanian, Ruchita" w:date="2025-08-06T09:13:00Z" w16du:dateUtc="2025-08-06T13:13:00Z"/>
          <w:trPrChange w:id="2576" w:author="Balasubramanian, Ruchita" w:date="2025-08-06T09:13:00Z" w16du:dateUtc="2025-08-06T13:13:00Z">
            <w:trPr>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2577" w:author="Balasubramanian, Ruchita" w:date="2025-08-06T09:13:00Z" w16du:dateUtc="2025-08-06T13:13:00Z">
              <w:tcPr>
                <w:tcW w:w="1123" w:type="dxa"/>
                <w:gridSpan w:val="2"/>
                <w:vMerge/>
                <w:tcBorders>
                  <w:left w:val="single" w:sz="8" w:space="0" w:color="auto"/>
                  <w:bottom w:val="single" w:sz="8" w:space="0" w:color="auto"/>
                  <w:right w:val="single" w:sz="8" w:space="0" w:color="auto"/>
                </w:tcBorders>
                <w:vAlign w:val="center"/>
              </w:tcPr>
            </w:tcPrChange>
          </w:tcPr>
          <w:p w14:paraId="328EAF62" w14:textId="73B106A5" w:rsidR="00F50E0E" w:rsidRPr="00F77336" w:rsidDel="00216840" w:rsidRDefault="00F50E0E" w:rsidP="007B5A9B">
            <w:pPr>
              <w:spacing w:line="204" w:lineRule="auto"/>
              <w:jc w:val="center"/>
              <w:rPr>
                <w:del w:id="2578" w:author="Balasubramanian, Ruchita" w:date="2025-08-06T09:13:00Z" w16du:dateUtc="2025-08-06T13:13:00Z"/>
                <w:rFonts w:ascii="Times New Roman" w:hAnsi="Times New Roman" w:cs="Times New Roman"/>
                <w:b/>
                <w:bCs/>
                <w:sz w:val="24"/>
                <w:szCs w:val="24"/>
                <w:rPrChange w:id="2579" w:author="Balasubramanian, Ruchita" w:date="2025-08-05T15:31:00Z" w16du:dateUtc="2025-08-05T19:31:00Z">
                  <w:rPr>
                    <w:del w:id="2580"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2581" w:author="Balasubramanian, Ruchita" w:date="2025-08-06T09:13:00Z" w16du:dateUtc="2025-08-06T13:13:00Z">
              <w:tcPr>
                <w:tcW w:w="1511" w:type="dxa"/>
                <w:gridSpan w:val="2"/>
                <w:tcBorders>
                  <w:top w:val="nil"/>
                  <w:left w:val="nil"/>
                  <w:bottom w:val="single" w:sz="4" w:space="0" w:color="auto"/>
                  <w:right w:val="single" w:sz="4" w:space="0" w:color="auto"/>
                </w:tcBorders>
                <w:shd w:val="clear" w:color="FFFFFF" w:fill="FFFFFF"/>
              </w:tcPr>
            </w:tcPrChange>
          </w:tcPr>
          <w:p w14:paraId="26EB0631" w14:textId="0ED23307" w:rsidR="00F50E0E" w:rsidRPr="00F77336" w:rsidDel="00216840" w:rsidRDefault="00F50E0E" w:rsidP="007B5A9B">
            <w:pPr>
              <w:spacing w:line="204" w:lineRule="auto"/>
              <w:jc w:val="center"/>
              <w:rPr>
                <w:del w:id="2582" w:author="Balasubramanian, Ruchita" w:date="2025-08-06T09:13:00Z" w16du:dateUtc="2025-08-06T13:13:00Z"/>
                <w:rFonts w:ascii="Times New Roman" w:hAnsi="Times New Roman" w:cs="Times New Roman"/>
                <w:sz w:val="24"/>
                <w:szCs w:val="24"/>
                <w:rPrChange w:id="2583" w:author="Balasubramanian, Ruchita" w:date="2025-08-05T15:31:00Z" w16du:dateUtc="2025-08-05T19:31:00Z">
                  <w:rPr>
                    <w:del w:id="2584" w:author="Balasubramanian, Ruchita" w:date="2025-08-06T09:13:00Z" w16du:dateUtc="2025-08-06T13:13:00Z"/>
                    <w:sz w:val="16"/>
                    <w:szCs w:val="16"/>
                  </w:rPr>
                </w:rPrChange>
              </w:rPr>
            </w:pPr>
            <w:del w:id="2585" w:author="Balasubramanian, Ruchita" w:date="2025-08-06T09:13:00Z" w16du:dateUtc="2025-08-06T13:13:00Z">
              <w:r w:rsidRPr="00F77336" w:rsidDel="00216840">
                <w:rPr>
                  <w:rFonts w:ascii="Times New Roman" w:hAnsi="Times New Roman" w:cs="Times New Roman"/>
                  <w:sz w:val="24"/>
                  <w:szCs w:val="24"/>
                  <w:rPrChange w:id="2586" w:author="Balasubramanian, Ruchita" w:date="2025-08-05T15:31:00Z" w16du:dateUtc="2025-08-05T19:31:00Z">
                    <w:rPr>
                      <w:sz w:val="16"/>
                      <w:szCs w:val="16"/>
                    </w:rPr>
                  </w:rPrChange>
                </w:rPr>
                <w:delText>(10,760 - 14,479)</w:delText>
              </w:r>
            </w:del>
          </w:p>
        </w:tc>
        <w:tc>
          <w:tcPr>
            <w:tcW w:w="1035" w:type="dxa"/>
            <w:tcBorders>
              <w:top w:val="nil"/>
              <w:left w:val="nil"/>
              <w:bottom w:val="single" w:sz="4" w:space="0" w:color="auto"/>
              <w:right w:val="single" w:sz="4" w:space="0" w:color="auto"/>
            </w:tcBorders>
            <w:shd w:val="clear" w:color="FFA400" w:fill="FFA400"/>
            <w:vAlign w:val="bottom"/>
            <w:tcPrChange w:id="2587" w:author="Balasubramanian, Ruchita" w:date="2025-08-06T09:13:00Z" w16du:dateUtc="2025-08-06T13:13:00Z">
              <w:tcPr>
                <w:tcW w:w="1210" w:type="dxa"/>
                <w:tcBorders>
                  <w:top w:val="nil"/>
                  <w:left w:val="nil"/>
                  <w:bottom w:val="single" w:sz="4" w:space="0" w:color="auto"/>
                  <w:right w:val="single" w:sz="4" w:space="0" w:color="auto"/>
                </w:tcBorders>
                <w:shd w:val="clear" w:color="FFA400" w:fill="FFA400"/>
                <w:vAlign w:val="bottom"/>
              </w:tcPr>
            </w:tcPrChange>
          </w:tcPr>
          <w:p w14:paraId="21594A23" w14:textId="59F27457" w:rsidR="00F50E0E" w:rsidRPr="00F77336" w:rsidDel="00216840" w:rsidRDefault="00F50E0E" w:rsidP="007B5A9B">
            <w:pPr>
              <w:spacing w:line="204" w:lineRule="auto"/>
              <w:jc w:val="center"/>
              <w:rPr>
                <w:del w:id="2588" w:author="Balasubramanian, Ruchita" w:date="2025-08-06T09:13:00Z" w16du:dateUtc="2025-08-06T13:13:00Z"/>
                <w:rFonts w:ascii="Times New Roman" w:hAnsi="Times New Roman" w:cs="Times New Roman"/>
                <w:sz w:val="24"/>
                <w:szCs w:val="24"/>
                <w:rPrChange w:id="2589" w:author="Balasubramanian, Ruchita" w:date="2025-08-05T15:31:00Z" w16du:dateUtc="2025-08-05T19:31:00Z">
                  <w:rPr>
                    <w:del w:id="2590" w:author="Balasubramanian, Ruchita" w:date="2025-08-06T09:13:00Z" w16du:dateUtc="2025-08-06T13:13:00Z"/>
                    <w:sz w:val="15"/>
                    <w:szCs w:val="15"/>
                  </w:rPr>
                </w:rPrChange>
              </w:rPr>
            </w:pPr>
            <w:del w:id="259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92" w:author="Balasubramanian, Ruchita" w:date="2025-08-05T15:31:00Z" w16du:dateUtc="2025-08-05T19:31:00Z">
                    <w:rPr>
                      <w:rFonts w:eastAsia="Times New Roman"/>
                      <w:color w:val="000000"/>
                      <w:sz w:val="16"/>
                      <w:szCs w:val="16"/>
                      <w:lang w:val="en-US"/>
                    </w:rPr>
                  </w:rPrChange>
                </w:rPr>
                <w:delText>(466 - 2,301)</w:delText>
              </w:r>
            </w:del>
          </w:p>
        </w:tc>
        <w:tc>
          <w:tcPr>
            <w:tcW w:w="1138" w:type="dxa"/>
            <w:gridSpan w:val="3"/>
            <w:tcBorders>
              <w:top w:val="nil"/>
              <w:left w:val="single" w:sz="4" w:space="0" w:color="auto"/>
              <w:bottom w:val="single" w:sz="4" w:space="0" w:color="auto"/>
              <w:right w:val="single" w:sz="4" w:space="0" w:color="auto"/>
            </w:tcBorders>
            <w:shd w:val="clear" w:color="FFA400" w:fill="FFA400"/>
            <w:vAlign w:val="bottom"/>
            <w:tcPrChange w:id="2593"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A400" w:fill="FFA400"/>
                <w:vAlign w:val="bottom"/>
              </w:tcPr>
            </w:tcPrChange>
          </w:tcPr>
          <w:p w14:paraId="797DED5D" w14:textId="777D4378" w:rsidR="00F50E0E" w:rsidRPr="00F77336" w:rsidDel="00216840" w:rsidRDefault="00F50E0E" w:rsidP="007B5A9B">
            <w:pPr>
              <w:spacing w:line="204" w:lineRule="auto"/>
              <w:jc w:val="center"/>
              <w:rPr>
                <w:del w:id="2594" w:author="Balasubramanian, Ruchita" w:date="2025-08-06T09:13:00Z" w16du:dateUtc="2025-08-06T13:13:00Z"/>
                <w:rFonts w:ascii="Times New Roman" w:hAnsi="Times New Roman" w:cs="Times New Roman"/>
                <w:sz w:val="24"/>
                <w:szCs w:val="24"/>
                <w:rPrChange w:id="2595" w:author="Balasubramanian, Ruchita" w:date="2025-08-05T15:31:00Z" w16du:dateUtc="2025-08-05T19:31:00Z">
                  <w:rPr>
                    <w:del w:id="2596" w:author="Balasubramanian, Ruchita" w:date="2025-08-06T09:13:00Z" w16du:dateUtc="2025-08-06T13:13:00Z"/>
                    <w:sz w:val="15"/>
                    <w:szCs w:val="15"/>
                  </w:rPr>
                </w:rPrChange>
              </w:rPr>
            </w:pPr>
            <w:del w:id="259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598" w:author="Balasubramanian, Ruchita" w:date="2025-08-05T15:31:00Z" w16du:dateUtc="2025-08-05T19:31:00Z">
                    <w:rPr>
                      <w:rFonts w:eastAsia="Times New Roman"/>
                      <w:color w:val="000000"/>
                      <w:sz w:val="16"/>
                      <w:szCs w:val="16"/>
                      <w:lang w:val="en-US"/>
                    </w:rPr>
                  </w:rPrChange>
                </w:rPr>
                <w:delText>(3.9 - 18.1%)</w:delText>
              </w:r>
            </w:del>
          </w:p>
        </w:tc>
        <w:tc>
          <w:tcPr>
            <w:tcW w:w="1035" w:type="dxa"/>
            <w:tcBorders>
              <w:top w:val="nil"/>
              <w:left w:val="single" w:sz="4" w:space="0" w:color="auto"/>
              <w:bottom w:val="single" w:sz="4" w:space="0" w:color="auto"/>
              <w:right w:val="single" w:sz="4" w:space="0" w:color="auto"/>
            </w:tcBorders>
            <w:shd w:val="clear" w:color="FFB000" w:fill="FFB000"/>
            <w:vAlign w:val="bottom"/>
            <w:tcPrChange w:id="2599"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B000" w:fill="FFB000"/>
                <w:vAlign w:val="bottom"/>
              </w:tcPr>
            </w:tcPrChange>
          </w:tcPr>
          <w:p w14:paraId="6F080204" w14:textId="56A1D7BD" w:rsidR="00F50E0E" w:rsidRPr="00F77336" w:rsidDel="00216840" w:rsidRDefault="00F50E0E" w:rsidP="007B5A9B">
            <w:pPr>
              <w:spacing w:line="204" w:lineRule="auto"/>
              <w:jc w:val="center"/>
              <w:rPr>
                <w:del w:id="2600" w:author="Balasubramanian, Ruchita" w:date="2025-08-06T09:13:00Z" w16du:dateUtc="2025-08-06T13:13:00Z"/>
                <w:rFonts w:ascii="Times New Roman" w:hAnsi="Times New Roman" w:cs="Times New Roman"/>
                <w:sz w:val="24"/>
                <w:szCs w:val="24"/>
                <w:rPrChange w:id="2601" w:author="Balasubramanian, Ruchita" w:date="2025-08-05T15:31:00Z" w16du:dateUtc="2025-08-05T19:31:00Z">
                  <w:rPr>
                    <w:del w:id="2602" w:author="Balasubramanian, Ruchita" w:date="2025-08-06T09:13:00Z" w16du:dateUtc="2025-08-06T13:13:00Z"/>
                    <w:sz w:val="15"/>
                    <w:szCs w:val="15"/>
                  </w:rPr>
                </w:rPrChange>
              </w:rPr>
            </w:pPr>
            <w:del w:id="260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04" w:author="Balasubramanian, Ruchita" w:date="2025-08-05T15:31:00Z" w16du:dateUtc="2025-08-05T19:31:00Z">
                    <w:rPr>
                      <w:rFonts w:eastAsia="Times New Roman"/>
                      <w:color w:val="000000"/>
                      <w:sz w:val="16"/>
                      <w:szCs w:val="16"/>
                      <w:lang w:val="en-US"/>
                    </w:rPr>
                  </w:rPrChange>
                </w:rPr>
                <w:delText>(412 - 1,994)</w:delText>
              </w:r>
            </w:del>
          </w:p>
        </w:tc>
        <w:tc>
          <w:tcPr>
            <w:tcW w:w="1138" w:type="dxa"/>
            <w:gridSpan w:val="3"/>
            <w:tcBorders>
              <w:top w:val="nil"/>
              <w:left w:val="single" w:sz="4" w:space="0" w:color="auto"/>
              <w:bottom w:val="single" w:sz="4" w:space="0" w:color="auto"/>
              <w:right w:val="single" w:sz="4" w:space="0" w:color="auto"/>
            </w:tcBorders>
            <w:shd w:val="clear" w:color="FFB000" w:fill="FFB000"/>
            <w:vAlign w:val="bottom"/>
            <w:tcPrChange w:id="2605"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B000" w:fill="FFB000"/>
                <w:vAlign w:val="bottom"/>
              </w:tcPr>
            </w:tcPrChange>
          </w:tcPr>
          <w:p w14:paraId="21424FC3" w14:textId="00E819FA" w:rsidR="00F50E0E" w:rsidRPr="00F77336" w:rsidDel="00216840" w:rsidRDefault="00F50E0E" w:rsidP="007B5A9B">
            <w:pPr>
              <w:spacing w:line="204" w:lineRule="auto"/>
              <w:jc w:val="center"/>
              <w:rPr>
                <w:del w:id="2606" w:author="Balasubramanian, Ruchita" w:date="2025-08-06T09:13:00Z" w16du:dateUtc="2025-08-06T13:13:00Z"/>
                <w:rFonts w:ascii="Times New Roman" w:hAnsi="Times New Roman" w:cs="Times New Roman"/>
                <w:sz w:val="24"/>
                <w:szCs w:val="24"/>
                <w:rPrChange w:id="2607" w:author="Balasubramanian, Ruchita" w:date="2025-08-05T15:31:00Z" w16du:dateUtc="2025-08-05T19:31:00Z">
                  <w:rPr>
                    <w:del w:id="2608" w:author="Balasubramanian, Ruchita" w:date="2025-08-06T09:13:00Z" w16du:dateUtc="2025-08-06T13:13:00Z"/>
                    <w:sz w:val="15"/>
                    <w:szCs w:val="15"/>
                  </w:rPr>
                </w:rPrChange>
              </w:rPr>
            </w:pPr>
            <w:del w:id="260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10" w:author="Balasubramanian, Ruchita" w:date="2025-08-05T15:31:00Z" w16du:dateUtc="2025-08-05T19:31:00Z">
                    <w:rPr>
                      <w:rFonts w:eastAsia="Times New Roman"/>
                      <w:color w:val="000000"/>
                      <w:sz w:val="16"/>
                      <w:szCs w:val="16"/>
                      <w:lang w:val="en-US"/>
                    </w:rPr>
                  </w:rPrChange>
                </w:rPr>
                <w:delText>(3.4 - 15.6%)</w:delText>
              </w:r>
            </w:del>
          </w:p>
        </w:tc>
        <w:tc>
          <w:tcPr>
            <w:tcW w:w="1035" w:type="dxa"/>
            <w:tcBorders>
              <w:top w:val="nil"/>
              <w:left w:val="single" w:sz="4" w:space="0" w:color="auto"/>
              <w:bottom w:val="single" w:sz="4" w:space="0" w:color="auto"/>
              <w:right w:val="single" w:sz="4" w:space="0" w:color="auto"/>
            </w:tcBorders>
            <w:shd w:val="clear" w:color="FFD700" w:fill="FFD700"/>
            <w:vAlign w:val="bottom"/>
            <w:tcPrChange w:id="2611"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D700" w:fill="FFD700"/>
                <w:vAlign w:val="bottom"/>
              </w:tcPr>
            </w:tcPrChange>
          </w:tcPr>
          <w:p w14:paraId="07FAAC82" w14:textId="24864C12" w:rsidR="00F50E0E" w:rsidRPr="00F77336" w:rsidDel="00216840" w:rsidRDefault="00F50E0E" w:rsidP="007B5A9B">
            <w:pPr>
              <w:spacing w:line="204" w:lineRule="auto"/>
              <w:jc w:val="center"/>
              <w:rPr>
                <w:del w:id="2612" w:author="Balasubramanian, Ruchita" w:date="2025-08-06T09:13:00Z" w16du:dateUtc="2025-08-06T13:13:00Z"/>
                <w:rFonts w:ascii="Times New Roman" w:hAnsi="Times New Roman" w:cs="Times New Roman"/>
                <w:sz w:val="24"/>
                <w:szCs w:val="24"/>
                <w:rPrChange w:id="2613" w:author="Balasubramanian, Ruchita" w:date="2025-08-05T15:31:00Z" w16du:dateUtc="2025-08-05T19:31:00Z">
                  <w:rPr>
                    <w:del w:id="2614" w:author="Balasubramanian, Ruchita" w:date="2025-08-06T09:13:00Z" w16du:dateUtc="2025-08-06T13:13:00Z"/>
                    <w:sz w:val="15"/>
                    <w:szCs w:val="15"/>
                  </w:rPr>
                </w:rPrChange>
              </w:rPr>
            </w:pPr>
            <w:del w:id="261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16" w:author="Balasubramanian, Ruchita" w:date="2025-08-05T15:31:00Z" w16du:dateUtc="2025-08-05T19:31:00Z">
                    <w:rPr>
                      <w:rFonts w:eastAsia="Times New Roman"/>
                      <w:color w:val="000000"/>
                      <w:sz w:val="16"/>
                      <w:szCs w:val="16"/>
                      <w:lang w:val="en-US"/>
                    </w:rPr>
                  </w:rPrChange>
                </w:rPr>
                <w:delText>(220 - 995)</w:delText>
              </w:r>
            </w:del>
          </w:p>
        </w:tc>
        <w:tc>
          <w:tcPr>
            <w:tcW w:w="1138" w:type="dxa"/>
            <w:gridSpan w:val="2"/>
            <w:tcBorders>
              <w:top w:val="nil"/>
              <w:left w:val="single" w:sz="4" w:space="0" w:color="auto"/>
              <w:bottom w:val="single" w:sz="4" w:space="0" w:color="auto"/>
              <w:right w:val="single" w:sz="4" w:space="0" w:color="auto"/>
            </w:tcBorders>
            <w:shd w:val="clear" w:color="FFD700" w:fill="FFD700"/>
            <w:vAlign w:val="bottom"/>
            <w:tcPrChange w:id="2617" w:author="Balasubramanian, Ruchita" w:date="2025-08-06T09:13:00Z" w16du:dateUtc="2025-08-06T13:13:00Z">
              <w:tcPr>
                <w:tcW w:w="994" w:type="dxa"/>
                <w:gridSpan w:val="2"/>
                <w:tcBorders>
                  <w:top w:val="nil"/>
                  <w:left w:val="single" w:sz="4" w:space="0" w:color="auto"/>
                  <w:bottom w:val="single" w:sz="4" w:space="0" w:color="auto"/>
                  <w:right w:val="single" w:sz="4" w:space="0" w:color="auto"/>
                </w:tcBorders>
                <w:shd w:val="clear" w:color="FFD700" w:fill="FFD700"/>
                <w:vAlign w:val="bottom"/>
              </w:tcPr>
            </w:tcPrChange>
          </w:tcPr>
          <w:p w14:paraId="36B8A156" w14:textId="447EB546" w:rsidR="00F50E0E" w:rsidRPr="00F77336" w:rsidDel="00216840" w:rsidRDefault="00F50E0E" w:rsidP="007B5A9B">
            <w:pPr>
              <w:spacing w:line="204" w:lineRule="auto"/>
              <w:jc w:val="center"/>
              <w:rPr>
                <w:del w:id="2618" w:author="Balasubramanian, Ruchita" w:date="2025-08-06T09:13:00Z" w16du:dateUtc="2025-08-06T13:13:00Z"/>
                <w:rFonts w:ascii="Times New Roman" w:hAnsi="Times New Roman" w:cs="Times New Roman"/>
                <w:sz w:val="24"/>
                <w:szCs w:val="24"/>
                <w:rPrChange w:id="2619" w:author="Balasubramanian, Ruchita" w:date="2025-08-05T15:31:00Z" w16du:dateUtc="2025-08-05T19:31:00Z">
                  <w:rPr>
                    <w:del w:id="2620" w:author="Balasubramanian, Ruchita" w:date="2025-08-06T09:13:00Z" w16du:dateUtc="2025-08-06T13:13:00Z"/>
                    <w:sz w:val="15"/>
                    <w:szCs w:val="15"/>
                  </w:rPr>
                </w:rPrChange>
              </w:rPr>
            </w:pPr>
            <w:del w:id="262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22" w:author="Balasubramanian, Ruchita" w:date="2025-08-05T15:31:00Z" w16du:dateUtc="2025-08-05T19:31:00Z">
                    <w:rPr>
                      <w:rFonts w:eastAsia="Times New Roman"/>
                      <w:color w:val="000000"/>
                      <w:sz w:val="16"/>
                      <w:szCs w:val="16"/>
                      <w:lang w:val="en-US"/>
                    </w:rPr>
                  </w:rPrChange>
                </w:rPr>
                <w:delText>(1.8 - 7.7%)</w:delText>
              </w:r>
            </w:del>
          </w:p>
        </w:tc>
      </w:tr>
      <w:tr w:rsidR="00F50E0E" w:rsidRPr="00F77336" w:rsidDel="00216840" w14:paraId="01D88C45" w14:textId="1F2EB259" w:rsidTr="00216840">
        <w:tblPrEx>
          <w:tblW w:w="9246" w:type="dxa"/>
          <w:jc w:val="center"/>
          <w:tblCellMar>
            <w:left w:w="29" w:type="dxa"/>
            <w:right w:w="29" w:type="dxa"/>
          </w:tblCellMar>
          <w:tblPrExChange w:id="2623" w:author="Balasubramanian, Ruchita" w:date="2025-08-06T09:13:00Z" w16du:dateUtc="2025-08-06T13:13:00Z">
            <w:tblPrEx>
              <w:tblW w:w="9246" w:type="dxa"/>
              <w:jc w:val="center"/>
              <w:tblCellMar>
                <w:left w:w="29" w:type="dxa"/>
                <w:right w:w="29" w:type="dxa"/>
              </w:tblCellMar>
            </w:tblPrEx>
          </w:tblPrExChange>
        </w:tblPrEx>
        <w:trPr>
          <w:trHeight w:val="144"/>
          <w:jc w:val="center"/>
          <w:del w:id="2624" w:author="Balasubramanian, Ruchita" w:date="2025-08-06T09:13:00Z" w16du:dateUtc="2025-08-06T13:13:00Z"/>
          <w:trPrChange w:id="2625" w:author="Balasubramanian, Ruchita" w:date="2025-08-06T09:13:00Z" w16du:dateUtc="2025-08-06T13:13:00Z">
            <w:trPr>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2626" w:author="Balasubramanian, Ruchita" w:date="2025-08-06T09:13:00Z" w16du:dateUtc="2025-08-06T13:13:00Z">
              <w:tcPr>
                <w:tcW w:w="1123" w:type="dxa"/>
                <w:gridSpan w:val="2"/>
                <w:vMerge w:val="restart"/>
                <w:tcBorders>
                  <w:top w:val="single" w:sz="8" w:space="0" w:color="auto"/>
                  <w:left w:val="single" w:sz="8" w:space="0" w:color="auto"/>
                  <w:bottom w:val="single" w:sz="4" w:space="0" w:color="auto"/>
                  <w:right w:val="single" w:sz="8" w:space="0" w:color="auto"/>
                </w:tcBorders>
                <w:vAlign w:val="center"/>
              </w:tcPr>
            </w:tcPrChange>
          </w:tcPr>
          <w:p w14:paraId="2AC3C3DF" w14:textId="390DD67E" w:rsidR="00F50E0E" w:rsidRPr="00F77336" w:rsidDel="00216840" w:rsidRDefault="00F50E0E" w:rsidP="007B5A9B">
            <w:pPr>
              <w:spacing w:line="204" w:lineRule="auto"/>
              <w:jc w:val="center"/>
              <w:rPr>
                <w:del w:id="2627" w:author="Balasubramanian, Ruchita" w:date="2025-08-06T09:13:00Z" w16du:dateUtc="2025-08-06T13:13:00Z"/>
                <w:rFonts w:ascii="Times New Roman" w:hAnsi="Times New Roman" w:cs="Times New Roman"/>
                <w:b/>
                <w:bCs/>
                <w:sz w:val="24"/>
                <w:szCs w:val="24"/>
                <w:rPrChange w:id="2628" w:author="Balasubramanian, Ruchita" w:date="2025-08-05T15:31:00Z" w16du:dateUtc="2025-08-05T19:31:00Z">
                  <w:rPr>
                    <w:del w:id="2629" w:author="Balasubramanian, Ruchita" w:date="2025-08-06T09:13:00Z" w16du:dateUtc="2025-08-06T13:13:00Z"/>
                    <w:b/>
                    <w:bCs/>
                    <w:sz w:val="16"/>
                    <w:szCs w:val="16"/>
                  </w:rPr>
                </w:rPrChange>
              </w:rPr>
            </w:pPr>
            <w:del w:id="2630" w:author="Balasubramanian, Ruchita" w:date="2025-08-06T09:13:00Z" w16du:dateUtc="2025-08-06T13:13:00Z">
              <w:r w:rsidRPr="00F77336" w:rsidDel="00216840">
                <w:rPr>
                  <w:rFonts w:ascii="Times New Roman" w:hAnsi="Times New Roman" w:cs="Times New Roman"/>
                  <w:b/>
                  <w:bCs/>
                  <w:sz w:val="24"/>
                  <w:szCs w:val="24"/>
                  <w:rPrChange w:id="2631" w:author="Balasubramanian, Ruchita" w:date="2025-08-05T15:31:00Z" w16du:dateUtc="2025-08-05T19:31:00Z">
                    <w:rPr>
                      <w:b/>
                      <w:bCs/>
                      <w:sz w:val="16"/>
                      <w:szCs w:val="16"/>
                    </w:rPr>
                  </w:rPrChange>
                </w:rPr>
                <w:delText>Texas</w:delText>
              </w:r>
            </w:del>
          </w:p>
        </w:tc>
        <w:tc>
          <w:tcPr>
            <w:tcW w:w="1427" w:type="dxa"/>
            <w:gridSpan w:val="2"/>
            <w:tcBorders>
              <w:top w:val="single" w:sz="4" w:space="0" w:color="auto"/>
              <w:left w:val="nil"/>
              <w:bottom w:val="nil"/>
              <w:right w:val="single" w:sz="4" w:space="0" w:color="auto"/>
            </w:tcBorders>
            <w:shd w:val="clear" w:color="FFFFFF" w:fill="FFFFFF"/>
            <w:tcPrChange w:id="2632" w:author="Balasubramanian, Ruchita" w:date="2025-08-06T09:13:00Z" w16du:dateUtc="2025-08-06T13:13:00Z">
              <w:tcPr>
                <w:tcW w:w="1511" w:type="dxa"/>
                <w:gridSpan w:val="2"/>
                <w:tcBorders>
                  <w:top w:val="single" w:sz="4" w:space="0" w:color="auto"/>
                  <w:left w:val="nil"/>
                  <w:bottom w:val="nil"/>
                  <w:right w:val="single" w:sz="4" w:space="0" w:color="auto"/>
                </w:tcBorders>
                <w:shd w:val="clear" w:color="FFFFFF" w:fill="FFFFFF"/>
              </w:tcPr>
            </w:tcPrChange>
          </w:tcPr>
          <w:p w14:paraId="333E07C5" w14:textId="57C133C9" w:rsidR="00F50E0E" w:rsidRPr="00F77336" w:rsidDel="00216840" w:rsidRDefault="00F50E0E" w:rsidP="007B5A9B">
            <w:pPr>
              <w:spacing w:line="204" w:lineRule="auto"/>
              <w:jc w:val="center"/>
              <w:rPr>
                <w:del w:id="2633" w:author="Balasubramanian, Ruchita" w:date="2025-08-06T09:13:00Z" w16du:dateUtc="2025-08-06T13:13:00Z"/>
                <w:rFonts w:ascii="Times New Roman" w:hAnsi="Times New Roman" w:cs="Times New Roman"/>
                <w:sz w:val="24"/>
                <w:szCs w:val="24"/>
                <w:rPrChange w:id="2634" w:author="Balasubramanian, Ruchita" w:date="2025-08-05T15:31:00Z" w16du:dateUtc="2025-08-05T19:31:00Z">
                  <w:rPr>
                    <w:del w:id="2635" w:author="Balasubramanian, Ruchita" w:date="2025-08-06T09:13:00Z" w16du:dateUtc="2025-08-06T13:13:00Z"/>
                    <w:sz w:val="16"/>
                    <w:szCs w:val="16"/>
                  </w:rPr>
                </w:rPrChange>
              </w:rPr>
            </w:pPr>
            <w:del w:id="2636" w:author="Balasubramanian, Ruchita" w:date="2025-08-06T09:13:00Z" w16du:dateUtc="2025-08-06T13:13:00Z">
              <w:r w:rsidRPr="00F77336" w:rsidDel="00216840">
                <w:rPr>
                  <w:rFonts w:ascii="Times New Roman" w:hAnsi="Times New Roman" w:cs="Times New Roman"/>
                  <w:sz w:val="24"/>
                  <w:szCs w:val="24"/>
                  <w:rPrChange w:id="2637" w:author="Balasubramanian, Ruchita" w:date="2025-08-05T15:31:00Z" w16du:dateUtc="2025-08-05T19:31:00Z">
                    <w:rPr>
                      <w:sz w:val="16"/>
                      <w:szCs w:val="16"/>
                    </w:rPr>
                  </w:rPrChange>
                </w:rPr>
                <w:delText>24,654</w:delText>
              </w:r>
            </w:del>
          </w:p>
        </w:tc>
        <w:tc>
          <w:tcPr>
            <w:tcW w:w="1035" w:type="dxa"/>
            <w:tcBorders>
              <w:top w:val="single" w:sz="4" w:space="0" w:color="auto"/>
              <w:left w:val="nil"/>
              <w:bottom w:val="nil"/>
              <w:right w:val="single" w:sz="4" w:space="0" w:color="auto"/>
            </w:tcBorders>
            <w:shd w:val="clear" w:color="FFB000" w:fill="FFB000"/>
            <w:vAlign w:val="bottom"/>
            <w:tcPrChange w:id="2638" w:author="Balasubramanian, Ruchita" w:date="2025-08-06T09:13:00Z" w16du:dateUtc="2025-08-06T13:13:00Z">
              <w:tcPr>
                <w:tcW w:w="1210" w:type="dxa"/>
                <w:tcBorders>
                  <w:top w:val="single" w:sz="4" w:space="0" w:color="auto"/>
                  <w:left w:val="nil"/>
                  <w:bottom w:val="nil"/>
                  <w:right w:val="single" w:sz="4" w:space="0" w:color="auto"/>
                </w:tcBorders>
                <w:shd w:val="clear" w:color="FFB000" w:fill="FFB000"/>
                <w:vAlign w:val="bottom"/>
              </w:tcPr>
            </w:tcPrChange>
          </w:tcPr>
          <w:p w14:paraId="6DBCEE86" w14:textId="71288A22" w:rsidR="00F50E0E" w:rsidRPr="00F77336" w:rsidDel="00216840" w:rsidRDefault="00F50E0E" w:rsidP="007B5A9B">
            <w:pPr>
              <w:spacing w:line="204" w:lineRule="auto"/>
              <w:jc w:val="center"/>
              <w:rPr>
                <w:del w:id="2639" w:author="Balasubramanian, Ruchita" w:date="2025-08-06T09:13:00Z" w16du:dateUtc="2025-08-06T13:13:00Z"/>
                <w:rFonts w:ascii="Times New Roman" w:hAnsi="Times New Roman" w:cs="Times New Roman"/>
                <w:sz w:val="24"/>
                <w:szCs w:val="24"/>
                <w:rPrChange w:id="2640" w:author="Balasubramanian, Ruchita" w:date="2025-08-05T15:31:00Z" w16du:dateUtc="2025-08-05T19:31:00Z">
                  <w:rPr>
                    <w:del w:id="2641" w:author="Balasubramanian, Ruchita" w:date="2025-08-06T09:13:00Z" w16du:dateUtc="2025-08-06T13:13:00Z"/>
                    <w:sz w:val="15"/>
                    <w:szCs w:val="15"/>
                  </w:rPr>
                </w:rPrChange>
              </w:rPr>
            </w:pPr>
            <w:del w:id="264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43" w:author="Balasubramanian, Ruchita" w:date="2025-08-05T15:31:00Z" w16du:dateUtc="2025-08-05T19:31:00Z">
                    <w:rPr>
                      <w:rFonts w:eastAsia="Times New Roman"/>
                      <w:color w:val="000000"/>
                      <w:sz w:val="16"/>
                      <w:szCs w:val="16"/>
                      <w:lang w:val="en-US"/>
                    </w:rPr>
                  </w:rPrChange>
                </w:rPr>
                <w:delText>2,304</w:delText>
              </w:r>
            </w:del>
          </w:p>
        </w:tc>
        <w:tc>
          <w:tcPr>
            <w:tcW w:w="1138" w:type="dxa"/>
            <w:gridSpan w:val="3"/>
            <w:tcBorders>
              <w:top w:val="single" w:sz="4" w:space="0" w:color="auto"/>
              <w:left w:val="single" w:sz="4" w:space="0" w:color="auto"/>
              <w:bottom w:val="nil"/>
              <w:right w:val="single" w:sz="4" w:space="0" w:color="auto"/>
            </w:tcBorders>
            <w:shd w:val="clear" w:color="FFB000" w:fill="FFB000"/>
            <w:vAlign w:val="bottom"/>
            <w:tcPrChange w:id="2644"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B000" w:fill="FFB000"/>
                <w:vAlign w:val="bottom"/>
              </w:tcPr>
            </w:tcPrChange>
          </w:tcPr>
          <w:p w14:paraId="04178258" w14:textId="5CAD8EC0" w:rsidR="00F50E0E" w:rsidRPr="00F77336" w:rsidDel="00216840" w:rsidRDefault="00F50E0E" w:rsidP="007B5A9B">
            <w:pPr>
              <w:spacing w:line="204" w:lineRule="auto"/>
              <w:jc w:val="center"/>
              <w:rPr>
                <w:del w:id="2645" w:author="Balasubramanian, Ruchita" w:date="2025-08-06T09:13:00Z" w16du:dateUtc="2025-08-06T13:13:00Z"/>
                <w:rFonts w:ascii="Times New Roman" w:hAnsi="Times New Roman" w:cs="Times New Roman"/>
                <w:sz w:val="24"/>
                <w:szCs w:val="24"/>
                <w:rPrChange w:id="2646" w:author="Balasubramanian, Ruchita" w:date="2025-08-05T15:31:00Z" w16du:dateUtc="2025-08-05T19:31:00Z">
                  <w:rPr>
                    <w:del w:id="2647" w:author="Balasubramanian, Ruchita" w:date="2025-08-06T09:13:00Z" w16du:dateUtc="2025-08-06T13:13:00Z"/>
                    <w:sz w:val="15"/>
                    <w:szCs w:val="15"/>
                  </w:rPr>
                </w:rPrChange>
              </w:rPr>
            </w:pPr>
            <w:del w:id="264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49" w:author="Balasubramanian, Ruchita" w:date="2025-08-05T15:31:00Z" w16du:dateUtc="2025-08-05T19:31:00Z">
                    <w:rPr>
                      <w:rFonts w:eastAsia="Times New Roman"/>
                      <w:color w:val="000000"/>
                      <w:sz w:val="16"/>
                      <w:szCs w:val="16"/>
                      <w:lang w:val="en-US"/>
                    </w:rPr>
                  </w:rPrChange>
                </w:rPr>
                <w:delText>9.4%</w:delText>
              </w:r>
            </w:del>
          </w:p>
        </w:tc>
        <w:tc>
          <w:tcPr>
            <w:tcW w:w="1035" w:type="dxa"/>
            <w:tcBorders>
              <w:top w:val="single" w:sz="4" w:space="0" w:color="auto"/>
              <w:left w:val="single" w:sz="4" w:space="0" w:color="auto"/>
              <w:bottom w:val="nil"/>
              <w:right w:val="single" w:sz="4" w:space="0" w:color="auto"/>
            </w:tcBorders>
            <w:shd w:val="clear" w:color="FFBF00" w:fill="FFBF00"/>
            <w:vAlign w:val="bottom"/>
            <w:tcPrChange w:id="2650"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BF00" w:fill="FFBF00"/>
                <w:vAlign w:val="bottom"/>
              </w:tcPr>
            </w:tcPrChange>
          </w:tcPr>
          <w:p w14:paraId="14F02098" w14:textId="7E52DAE5" w:rsidR="00F50E0E" w:rsidRPr="00F77336" w:rsidDel="00216840" w:rsidRDefault="00F50E0E" w:rsidP="007B5A9B">
            <w:pPr>
              <w:spacing w:line="204" w:lineRule="auto"/>
              <w:jc w:val="center"/>
              <w:rPr>
                <w:del w:id="2651" w:author="Balasubramanian, Ruchita" w:date="2025-08-06T09:13:00Z" w16du:dateUtc="2025-08-06T13:13:00Z"/>
                <w:rFonts w:ascii="Times New Roman" w:hAnsi="Times New Roman" w:cs="Times New Roman"/>
                <w:sz w:val="24"/>
                <w:szCs w:val="24"/>
                <w:rPrChange w:id="2652" w:author="Balasubramanian, Ruchita" w:date="2025-08-05T15:31:00Z" w16du:dateUtc="2025-08-05T19:31:00Z">
                  <w:rPr>
                    <w:del w:id="2653" w:author="Balasubramanian, Ruchita" w:date="2025-08-06T09:13:00Z" w16du:dateUtc="2025-08-06T13:13:00Z"/>
                    <w:sz w:val="15"/>
                    <w:szCs w:val="15"/>
                  </w:rPr>
                </w:rPrChange>
              </w:rPr>
            </w:pPr>
            <w:del w:id="265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55" w:author="Balasubramanian, Ruchita" w:date="2025-08-05T15:31:00Z" w16du:dateUtc="2025-08-05T19:31:00Z">
                    <w:rPr>
                      <w:rFonts w:eastAsia="Times New Roman"/>
                      <w:color w:val="000000"/>
                      <w:sz w:val="16"/>
                      <w:szCs w:val="16"/>
                      <w:lang w:val="en-US"/>
                    </w:rPr>
                  </w:rPrChange>
                </w:rPr>
                <w:delText>1,868</w:delText>
              </w:r>
            </w:del>
          </w:p>
        </w:tc>
        <w:tc>
          <w:tcPr>
            <w:tcW w:w="1138" w:type="dxa"/>
            <w:gridSpan w:val="3"/>
            <w:tcBorders>
              <w:top w:val="single" w:sz="4" w:space="0" w:color="auto"/>
              <w:left w:val="single" w:sz="4" w:space="0" w:color="auto"/>
              <w:bottom w:val="nil"/>
              <w:right w:val="single" w:sz="4" w:space="0" w:color="auto"/>
            </w:tcBorders>
            <w:shd w:val="clear" w:color="FFBF00" w:fill="FFBF00"/>
            <w:vAlign w:val="bottom"/>
            <w:tcPrChange w:id="2656"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BF00" w:fill="FFBF00"/>
                <w:vAlign w:val="bottom"/>
              </w:tcPr>
            </w:tcPrChange>
          </w:tcPr>
          <w:p w14:paraId="5B1F2AA7" w14:textId="01F563FF" w:rsidR="00F50E0E" w:rsidRPr="00F77336" w:rsidDel="00216840" w:rsidRDefault="00F50E0E" w:rsidP="007B5A9B">
            <w:pPr>
              <w:spacing w:line="204" w:lineRule="auto"/>
              <w:jc w:val="center"/>
              <w:rPr>
                <w:del w:id="2657" w:author="Balasubramanian, Ruchita" w:date="2025-08-06T09:13:00Z" w16du:dateUtc="2025-08-06T13:13:00Z"/>
                <w:rFonts w:ascii="Times New Roman" w:hAnsi="Times New Roman" w:cs="Times New Roman"/>
                <w:sz w:val="24"/>
                <w:szCs w:val="24"/>
                <w:rPrChange w:id="2658" w:author="Balasubramanian, Ruchita" w:date="2025-08-05T15:31:00Z" w16du:dateUtc="2025-08-05T19:31:00Z">
                  <w:rPr>
                    <w:del w:id="2659" w:author="Balasubramanian, Ruchita" w:date="2025-08-06T09:13:00Z" w16du:dateUtc="2025-08-06T13:13:00Z"/>
                    <w:sz w:val="15"/>
                    <w:szCs w:val="15"/>
                  </w:rPr>
                </w:rPrChange>
              </w:rPr>
            </w:pPr>
            <w:del w:id="266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61" w:author="Balasubramanian, Ruchita" w:date="2025-08-05T15:31:00Z" w16du:dateUtc="2025-08-05T19:31:00Z">
                    <w:rPr>
                      <w:rFonts w:eastAsia="Times New Roman"/>
                      <w:color w:val="000000"/>
                      <w:sz w:val="16"/>
                      <w:szCs w:val="16"/>
                      <w:lang w:val="en-US"/>
                    </w:rPr>
                  </w:rPrChange>
                </w:rPr>
                <w:delText>7.6%</w:delText>
              </w:r>
            </w:del>
          </w:p>
        </w:tc>
        <w:tc>
          <w:tcPr>
            <w:tcW w:w="1035" w:type="dxa"/>
            <w:tcBorders>
              <w:top w:val="single" w:sz="4" w:space="0" w:color="auto"/>
              <w:left w:val="single" w:sz="4" w:space="0" w:color="auto"/>
              <w:bottom w:val="nil"/>
              <w:right w:val="single" w:sz="4" w:space="0" w:color="auto"/>
            </w:tcBorders>
            <w:shd w:val="clear" w:color="FFE200" w:fill="FFE200"/>
            <w:vAlign w:val="bottom"/>
            <w:tcPrChange w:id="2662"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E200" w:fill="FFE200"/>
                <w:vAlign w:val="bottom"/>
              </w:tcPr>
            </w:tcPrChange>
          </w:tcPr>
          <w:p w14:paraId="55B434CA" w14:textId="1B479023" w:rsidR="00F50E0E" w:rsidRPr="00F77336" w:rsidDel="00216840" w:rsidRDefault="00F50E0E" w:rsidP="007B5A9B">
            <w:pPr>
              <w:spacing w:line="204" w:lineRule="auto"/>
              <w:jc w:val="center"/>
              <w:rPr>
                <w:del w:id="2663" w:author="Balasubramanian, Ruchita" w:date="2025-08-06T09:13:00Z" w16du:dateUtc="2025-08-06T13:13:00Z"/>
                <w:rFonts w:ascii="Times New Roman" w:hAnsi="Times New Roman" w:cs="Times New Roman"/>
                <w:sz w:val="24"/>
                <w:szCs w:val="24"/>
                <w:rPrChange w:id="2664" w:author="Balasubramanian, Ruchita" w:date="2025-08-05T15:31:00Z" w16du:dateUtc="2025-08-05T19:31:00Z">
                  <w:rPr>
                    <w:del w:id="2665" w:author="Balasubramanian, Ruchita" w:date="2025-08-06T09:13:00Z" w16du:dateUtc="2025-08-06T13:13:00Z"/>
                    <w:sz w:val="15"/>
                    <w:szCs w:val="15"/>
                  </w:rPr>
                </w:rPrChange>
              </w:rPr>
            </w:pPr>
            <w:del w:id="266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67" w:author="Balasubramanian, Ruchita" w:date="2025-08-05T15:31:00Z" w16du:dateUtc="2025-08-05T19:31:00Z">
                    <w:rPr>
                      <w:rFonts w:eastAsia="Times New Roman"/>
                      <w:color w:val="000000"/>
                      <w:sz w:val="16"/>
                      <w:szCs w:val="16"/>
                      <w:lang w:val="en-US"/>
                    </w:rPr>
                  </w:rPrChange>
                </w:rPr>
                <w:delText>838</w:delText>
              </w:r>
            </w:del>
          </w:p>
        </w:tc>
        <w:tc>
          <w:tcPr>
            <w:tcW w:w="1138" w:type="dxa"/>
            <w:gridSpan w:val="2"/>
            <w:tcBorders>
              <w:top w:val="single" w:sz="4" w:space="0" w:color="auto"/>
              <w:left w:val="single" w:sz="4" w:space="0" w:color="auto"/>
              <w:bottom w:val="nil"/>
              <w:right w:val="single" w:sz="4" w:space="0" w:color="auto"/>
            </w:tcBorders>
            <w:shd w:val="clear" w:color="FFE200" w:fill="FFE200"/>
            <w:vAlign w:val="bottom"/>
            <w:tcPrChange w:id="2668" w:author="Balasubramanian, Ruchita" w:date="2025-08-06T09:13:00Z" w16du:dateUtc="2025-08-06T13:13:00Z">
              <w:tcPr>
                <w:tcW w:w="994" w:type="dxa"/>
                <w:gridSpan w:val="2"/>
                <w:tcBorders>
                  <w:top w:val="single" w:sz="4" w:space="0" w:color="auto"/>
                  <w:left w:val="single" w:sz="4" w:space="0" w:color="auto"/>
                  <w:bottom w:val="nil"/>
                  <w:right w:val="single" w:sz="4" w:space="0" w:color="auto"/>
                </w:tcBorders>
                <w:shd w:val="clear" w:color="FFE200" w:fill="FFE200"/>
                <w:vAlign w:val="bottom"/>
              </w:tcPr>
            </w:tcPrChange>
          </w:tcPr>
          <w:p w14:paraId="7D5A0757" w14:textId="4B052379" w:rsidR="00F50E0E" w:rsidRPr="00F77336" w:rsidDel="00216840" w:rsidRDefault="00F50E0E" w:rsidP="007B5A9B">
            <w:pPr>
              <w:spacing w:line="204" w:lineRule="auto"/>
              <w:jc w:val="center"/>
              <w:rPr>
                <w:del w:id="2669" w:author="Balasubramanian, Ruchita" w:date="2025-08-06T09:13:00Z" w16du:dateUtc="2025-08-06T13:13:00Z"/>
                <w:rFonts w:ascii="Times New Roman" w:hAnsi="Times New Roman" w:cs="Times New Roman"/>
                <w:sz w:val="24"/>
                <w:szCs w:val="24"/>
                <w:rPrChange w:id="2670" w:author="Balasubramanian, Ruchita" w:date="2025-08-05T15:31:00Z" w16du:dateUtc="2025-08-05T19:31:00Z">
                  <w:rPr>
                    <w:del w:id="2671" w:author="Balasubramanian, Ruchita" w:date="2025-08-06T09:13:00Z" w16du:dateUtc="2025-08-06T13:13:00Z"/>
                    <w:sz w:val="15"/>
                    <w:szCs w:val="15"/>
                  </w:rPr>
                </w:rPrChange>
              </w:rPr>
            </w:pPr>
            <w:del w:id="267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73" w:author="Balasubramanian, Ruchita" w:date="2025-08-05T15:31:00Z" w16du:dateUtc="2025-08-05T19:31:00Z">
                    <w:rPr>
                      <w:rFonts w:eastAsia="Times New Roman"/>
                      <w:color w:val="000000"/>
                      <w:sz w:val="16"/>
                      <w:szCs w:val="16"/>
                      <w:lang w:val="en-US"/>
                    </w:rPr>
                  </w:rPrChange>
                </w:rPr>
                <w:delText>3.4%</w:delText>
              </w:r>
            </w:del>
          </w:p>
        </w:tc>
      </w:tr>
      <w:tr w:rsidR="00F50E0E" w:rsidRPr="00F77336" w:rsidDel="00216840" w14:paraId="79D1ED12" w14:textId="0180263B" w:rsidTr="00216840">
        <w:tblPrEx>
          <w:tblW w:w="9246" w:type="dxa"/>
          <w:jc w:val="center"/>
          <w:tblCellMar>
            <w:left w:w="29" w:type="dxa"/>
            <w:right w:w="29" w:type="dxa"/>
          </w:tblCellMar>
          <w:tblPrExChange w:id="2674" w:author="Balasubramanian, Ruchita" w:date="2025-08-06T09:13:00Z" w16du:dateUtc="2025-08-06T13:13:00Z">
            <w:tblPrEx>
              <w:tblW w:w="9246" w:type="dxa"/>
              <w:jc w:val="center"/>
              <w:tblCellMar>
                <w:left w:w="29" w:type="dxa"/>
                <w:right w:w="29" w:type="dxa"/>
              </w:tblCellMar>
            </w:tblPrEx>
          </w:tblPrExChange>
        </w:tblPrEx>
        <w:trPr>
          <w:trHeight w:val="144"/>
          <w:jc w:val="center"/>
          <w:del w:id="2675" w:author="Balasubramanian, Ruchita" w:date="2025-08-06T09:13:00Z" w16du:dateUtc="2025-08-06T13:13:00Z"/>
          <w:trPrChange w:id="2676" w:author="Balasubramanian, Ruchita" w:date="2025-08-06T09:13:00Z" w16du:dateUtc="2025-08-06T13:13:00Z">
            <w:trPr>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2677" w:author="Balasubramanian, Ruchita" w:date="2025-08-06T09:13:00Z" w16du:dateUtc="2025-08-06T13:13:00Z">
              <w:tcPr>
                <w:tcW w:w="1123" w:type="dxa"/>
                <w:gridSpan w:val="2"/>
                <w:vMerge/>
                <w:tcBorders>
                  <w:left w:val="single" w:sz="8" w:space="0" w:color="auto"/>
                  <w:bottom w:val="single" w:sz="8" w:space="0" w:color="auto"/>
                  <w:right w:val="single" w:sz="8" w:space="0" w:color="auto"/>
                </w:tcBorders>
                <w:vAlign w:val="center"/>
              </w:tcPr>
            </w:tcPrChange>
          </w:tcPr>
          <w:p w14:paraId="6B89E9B0" w14:textId="5D7CCE8E" w:rsidR="00F50E0E" w:rsidRPr="00F77336" w:rsidDel="00216840" w:rsidRDefault="00F50E0E" w:rsidP="007B5A9B">
            <w:pPr>
              <w:spacing w:line="204" w:lineRule="auto"/>
              <w:jc w:val="center"/>
              <w:rPr>
                <w:del w:id="2678" w:author="Balasubramanian, Ruchita" w:date="2025-08-06T09:13:00Z" w16du:dateUtc="2025-08-06T13:13:00Z"/>
                <w:rFonts w:ascii="Times New Roman" w:hAnsi="Times New Roman" w:cs="Times New Roman"/>
                <w:b/>
                <w:bCs/>
                <w:sz w:val="24"/>
                <w:szCs w:val="24"/>
                <w:rPrChange w:id="2679" w:author="Balasubramanian, Ruchita" w:date="2025-08-05T15:31:00Z" w16du:dateUtc="2025-08-05T19:31:00Z">
                  <w:rPr>
                    <w:del w:id="2680"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2681" w:author="Balasubramanian, Ruchita" w:date="2025-08-06T09:13:00Z" w16du:dateUtc="2025-08-06T13:13:00Z">
              <w:tcPr>
                <w:tcW w:w="1511" w:type="dxa"/>
                <w:gridSpan w:val="2"/>
                <w:tcBorders>
                  <w:top w:val="nil"/>
                  <w:left w:val="nil"/>
                  <w:bottom w:val="single" w:sz="4" w:space="0" w:color="auto"/>
                  <w:right w:val="single" w:sz="4" w:space="0" w:color="auto"/>
                </w:tcBorders>
                <w:shd w:val="clear" w:color="FFFFFF" w:fill="FFFFFF"/>
              </w:tcPr>
            </w:tcPrChange>
          </w:tcPr>
          <w:p w14:paraId="24D6EEBE" w14:textId="4820385E" w:rsidR="00F50E0E" w:rsidRPr="00F77336" w:rsidDel="00216840" w:rsidRDefault="00F50E0E" w:rsidP="007B5A9B">
            <w:pPr>
              <w:spacing w:line="204" w:lineRule="auto"/>
              <w:jc w:val="center"/>
              <w:rPr>
                <w:del w:id="2682" w:author="Balasubramanian, Ruchita" w:date="2025-08-06T09:13:00Z" w16du:dateUtc="2025-08-06T13:13:00Z"/>
                <w:rFonts w:ascii="Times New Roman" w:hAnsi="Times New Roman" w:cs="Times New Roman"/>
                <w:sz w:val="24"/>
                <w:szCs w:val="24"/>
                <w:rPrChange w:id="2683" w:author="Balasubramanian, Ruchita" w:date="2025-08-05T15:31:00Z" w16du:dateUtc="2025-08-05T19:31:00Z">
                  <w:rPr>
                    <w:del w:id="2684" w:author="Balasubramanian, Ruchita" w:date="2025-08-06T09:13:00Z" w16du:dateUtc="2025-08-06T13:13:00Z"/>
                    <w:sz w:val="16"/>
                    <w:szCs w:val="16"/>
                  </w:rPr>
                </w:rPrChange>
              </w:rPr>
            </w:pPr>
            <w:del w:id="2685" w:author="Balasubramanian, Ruchita" w:date="2025-08-06T09:13:00Z" w16du:dateUtc="2025-08-06T13:13:00Z">
              <w:r w:rsidRPr="00F77336" w:rsidDel="00216840">
                <w:rPr>
                  <w:rFonts w:ascii="Times New Roman" w:hAnsi="Times New Roman" w:cs="Times New Roman"/>
                  <w:sz w:val="24"/>
                  <w:szCs w:val="24"/>
                  <w:rPrChange w:id="2686" w:author="Balasubramanian, Ruchita" w:date="2025-08-05T15:31:00Z" w16du:dateUtc="2025-08-05T19:31:00Z">
                    <w:rPr>
                      <w:sz w:val="16"/>
                      <w:szCs w:val="16"/>
                    </w:rPr>
                  </w:rPrChange>
                </w:rPr>
                <w:delText>(21,675 - 28,703)</w:delText>
              </w:r>
            </w:del>
          </w:p>
        </w:tc>
        <w:tc>
          <w:tcPr>
            <w:tcW w:w="1035" w:type="dxa"/>
            <w:tcBorders>
              <w:top w:val="nil"/>
              <w:left w:val="nil"/>
              <w:bottom w:val="single" w:sz="4" w:space="0" w:color="auto"/>
              <w:right w:val="single" w:sz="4" w:space="0" w:color="auto"/>
            </w:tcBorders>
            <w:shd w:val="clear" w:color="FFB000" w:fill="FFB000"/>
            <w:vAlign w:val="bottom"/>
            <w:tcPrChange w:id="2687" w:author="Balasubramanian, Ruchita" w:date="2025-08-06T09:13:00Z" w16du:dateUtc="2025-08-06T13:13:00Z">
              <w:tcPr>
                <w:tcW w:w="1210" w:type="dxa"/>
                <w:tcBorders>
                  <w:top w:val="nil"/>
                  <w:left w:val="nil"/>
                  <w:bottom w:val="single" w:sz="4" w:space="0" w:color="auto"/>
                  <w:right w:val="single" w:sz="4" w:space="0" w:color="auto"/>
                </w:tcBorders>
                <w:shd w:val="clear" w:color="FFB000" w:fill="FFB000"/>
                <w:vAlign w:val="bottom"/>
              </w:tcPr>
            </w:tcPrChange>
          </w:tcPr>
          <w:p w14:paraId="6491A57F" w14:textId="2727BA6D" w:rsidR="00F50E0E" w:rsidRPr="00F77336" w:rsidDel="00216840" w:rsidRDefault="00F50E0E" w:rsidP="007B5A9B">
            <w:pPr>
              <w:spacing w:line="204" w:lineRule="auto"/>
              <w:jc w:val="center"/>
              <w:rPr>
                <w:del w:id="2688" w:author="Balasubramanian, Ruchita" w:date="2025-08-06T09:13:00Z" w16du:dateUtc="2025-08-06T13:13:00Z"/>
                <w:rFonts w:ascii="Times New Roman" w:hAnsi="Times New Roman" w:cs="Times New Roman"/>
                <w:sz w:val="24"/>
                <w:szCs w:val="24"/>
                <w:rPrChange w:id="2689" w:author="Balasubramanian, Ruchita" w:date="2025-08-05T15:31:00Z" w16du:dateUtc="2025-08-05T19:31:00Z">
                  <w:rPr>
                    <w:del w:id="2690" w:author="Balasubramanian, Ruchita" w:date="2025-08-06T09:13:00Z" w16du:dateUtc="2025-08-06T13:13:00Z"/>
                    <w:sz w:val="15"/>
                    <w:szCs w:val="15"/>
                  </w:rPr>
                </w:rPrChange>
              </w:rPr>
            </w:pPr>
            <w:del w:id="269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92" w:author="Balasubramanian, Ruchita" w:date="2025-08-05T15:31:00Z" w16du:dateUtc="2025-08-05T19:31:00Z">
                    <w:rPr>
                      <w:rFonts w:eastAsia="Times New Roman"/>
                      <w:color w:val="000000"/>
                      <w:sz w:val="16"/>
                      <w:szCs w:val="16"/>
                      <w:lang w:val="en-US"/>
                    </w:rPr>
                  </w:rPrChange>
                </w:rPr>
                <w:delText>(835 - 4,120)</w:delText>
              </w:r>
            </w:del>
          </w:p>
        </w:tc>
        <w:tc>
          <w:tcPr>
            <w:tcW w:w="1138" w:type="dxa"/>
            <w:gridSpan w:val="3"/>
            <w:tcBorders>
              <w:top w:val="nil"/>
              <w:left w:val="single" w:sz="4" w:space="0" w:color="auto"/>
              <w:bottom w:val="single" w:sz="4" w:space="0" w:color="auto"/>
              <w:right w:val="single" w:sz="4" w:space="0" w:color="auto"/>
            </w:tcBorders>
            <w:shd w:val="clear" w:color="FFB000" w:fill="FFB000"/>
            <w:vAlign w:val="bottom"/>
            <w:tcPrChange w:id="2693"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B000" w:fill="FFB000"/>
                <w:vAlign w:val="bottom"/>
              </w:tcPr>
            </w:tcPrChange>
          </w:tcPr>
          <w:p w14:paraId="4286D500" w14:textId="2193BE9B" w:rsidR="00F50E0E" w:rsidRPr="00F77336" w:rsidDel="00216840" w:rsidRDefault="00F50E0E" w:rsidP="007B5A9B">
            <w:pPr>
              <w:spacing w:line="204" w:lineRule="auto"/>
              <w:jc w:val="center"/>
              <w:rPr>
                <w:del w:id="2694" w:author="Balasubramanian, Ruchita" w:date="2025-08-06T09:13:00Z" w16du:dateUtc="2025-08-06T13:13:00Z"/>
                <w:rFonts w:ascii="Times New Roman" w:hAnsi="Times New Roman" w:cs="Times New Roman"/>
                <w:sz w:val="24"/>
                <w:szCs w:val="24"/>
                <w:rPrChange w:id="2695" w:author="Balasubramanian, Ruchita" w:date="2025-08-05T15:31:00Z" w16du:dateUtc="2025-08-05T19:31:00Z">
                  <w:rPr>
                    <w:del w:id="2696" w:author="Balasubramanian, Ruchita" w:date="2025-08-06T09:13:00Z" w16du:dateUtc="2025-08-06T13:13:00Z"/>
                    <w:sz w:val="15"/>
                    <w:szCs w:val="15"/>
                  </w:rPr>
                </w:rPrChange>
              </w:rPr>
            </w:pPr>
            <w:del w:id="269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698" w:author="Balasubramanian, Ruchita" w:date="2025-08-05T15:31:00Z" w16du:dateUtc="2025-08-05T19:31:00Z">
                    <w:rPr>
                      <w:rFonts w:eastAsia="Times New Roman"/>
                      <w:color w:val="000000"/>
                      <w:sz w:val="16"/>
                      <w:szCs w:val="16"/>
                      <w:lang w:val="en-US"/>
                    </w:rPr>
                  </w:rPrChange>
                </w:rPr>
                <w:delText>(3.4 - 16.1%)</w:delText>
              </w:r>
            </w:del>
          </w:p>
        </w:tc>
        <w:tc>
          <w:tcPr>
            <w:tcW w:w="1035" w:type="dxa"/>
            <w:tcBorders>
              <w:top w:val="nil"/>
              <w:left w:val="single" w:sz="4" w:space="0" w:color="auto"/>
              <w:bottom w:val="single" w:sz="4" w:space="0" w:color="auto"/>
              <w:right w:val="single" w:sz="4" w:space="0" w:color="auto"/>
            </w:tcBorders>
            <w:shd w:val="clear" w:color="FFBF00" w:fill="FFBF00"/>
            <w:vAlign w:val="bottom"/>
            <w:tcPrChange w:id="2699"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BF00" w:fill="FFBF00"/>
                <w:vAlign w:val="bottom"/>
              </w:tcPr>
            </w:tcPrChange>
          </w:tcPr>
          <w:p w14:paraId="49A62F00" w14:textId="7EB1F76E" w:rsidR="00F50E0E" w:rsidRPr="00F77336" w:rsidDel="00216840" w:rsidRDefault="00F50E0E" w:rsidP="007B5A9B">
            <w:pPr>
              <w:spacing w:line="204" w:lineRule="auto"/>
              <w:jc w:val="center"/>
              <w:rPr>
                <w:del w:id="2700" w:author="Balasubramanian, Ruchita" w:date="2025-08-06T09:13:00Z" w16du:dateUtc="2025-08-06T13:13:00Z"/>
                <w:rFonts w:ascii="Times New Roman" w:hAnsi="Times New Roman" w:cs="Times New Roman"/>
                <w:sz w:val="24"/>
                <w:szCs w:val="24"/>
                <w:rPrChange w:id="2701" w:author="Balasubramanian, Ruchita" w:date="2025-08-05T15:31:00Z" w16du:dateUtc="2025-08-05T19:31:00Z">
                  <w:rPr>
                    <w:del w:id="2702" w:author="Balasubramanian, Ruchita" w:date="2025-08-06T09:13:00Z" w16du:dateUtc="2025-08-06T13:13:00Z"/>
                    <w:sz w:val="15"/>
                    <w:szCs w:val="15"/>
                  </w:rPr>
                </w:rPrChange>
              </w:rPr>
            </w:pPr>
            <w:del w:id="270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04" w:author="Balasubramanian, Ruchita" w:date="2025-08-05T15:31:00Z" w16du:dateUtc="2025-08-05T19:31:00Z">
                    <w:rPr>
                      <w:rFonts w:eastAsia="Times New Roman"/>
                      <w:color w:val="000000"/>
                      <w:sz w:val="16"/>
                      <w:szCs w:val="16"/>
                      <w:lang w:val="en-US"/>
                    </w:rPr>
                  </w:rPrChange>
                </w:rPr>
                <w:delText>(693 - 3,305)</w:delText>
              </w:r>
            </w:del>
          </w:p>
        </w:tc>
        <w:tc>
          <w:tcPr>
            <w:tcW w:w="1138" w:type="dxa"/>
            <w:gridSpan w:val="3"/>
            <w:tcBorders>
              <w:top w:val="nil"/>
              <w:left w:val="single" w:sz="4" w:space="0" w:color="auto"/>
              <w:bottom w:val="single" w:sz="4" w:space="0" w:color="auto"/>
              <w:right w:val="single" w:sz="4" w:space="0" w:color="auto"/>
            </w:tcBorders>
            <w:shd w:val="clear" w:color="FFBF00" w:fill="FFBF00"/>
            <w:vAlign w:val="bottom"/>
            <w:tcPrChange w:id="2705"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BF00" w:fill="FFBF00"/>
                <w:vAlign w:val="bottom"/>
              </w:tcPr>
            </w:tcPrChange>
          </w:tcPr>
          <w:p w14:paraId="0765F037" w14:textId="79F9A701" w:rsidR="00F50E0E" w:rsidRPr="00F77336" w:rsidDel="00216840" w:rsidRDefault="00F50E0E" w:rsidP="007B5A9B">
            <w:pPr>
              <w:spacing w:line="204" w:lineRule="auto"/>
              <w:jc w:val="center"/>
              <w:rPr>
                <w:del w:id="2706" w:author="Balasubramanian, Ruchita" w:date="2025-08-06T09:13:00Z" w16du:dateUtc="2025-08-06T13:13:00Z"/>
                <w:rFonts w:ascii="Times New Roman" w:hAnsi="Times New Roman" w:cs="Times New Roman"/>
                <w:sz w:val="24"/>
                <w:szCs w:val="24"/>
                <w:rPrChange w:id="2707" w:author="Balasubramanian, Ruchita" w:date="2025-08-05T15:31:00Z" w16du:dateUtc="2025-08-05T19:31:00Z">
                  <w:rPr>
                    <w:del w:id="2708" w:author="Balasubramanian, Ruchita" w:date="2025-08-06T09:13:00Z" w16du:dateUtc="2025-08-06T13:13:00Z"/>
                    <w:sz w:val="15"/>
                    <w:szCs w:val="15"/>
                  </w:rPr>
                </w:rPrChange>
              </w:rPr>
            </w:pPr>
            <w:del w:id="270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10" w:author="Balasubramanian, Ruchita" w:date="2025-08-05T15:31:00Z" w16du:dateUtc="2025-08-05T19:31:00Z">
                    <w:rPr>
                      <w:rFonts w:eastAsia="Times New Roman"/>
                      <w:color w:val="000000"/>
                      <w:sz w:val="16"/>
                      <w:szCs w:val="16"/>
                      <w:lang w:val="en-US"/>
                    </w:rPr>
                  </w:rPrChange>
                </w:rPr>
                <w:delText>(2.8 - 13.0%)</w:delText>
              </w:r>
            </w:del>
          </w:p>
        </w:tc>
        <w:tc>
          <w:tcPr>
            <w:tcW w:w="1035" w:type="dxa"/>
            <w:tcBorders>
              <w:top w:val="nil"/>
              <w:left w:val="single" w:sz="4" w:space="0" w:color="auto"/>
              <w:bottom w:val="single" w:sz="4" w:space="0" w:color="auto"/>
              <w:right w:val="single" w:sz="4" w:space="0" w:color="auto"/>
            </w:tcBorders>
            <w:shd w:val="clear" w:color="FFE200" w:fill="FFE200"/>
            <w:vAlign w:val="bottom"/>
            <w:tcPrChange w:id="2711"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E200" w:fill="FFE200"/>
                <w:vAlign w:val="bottom"/>
              </w:tcPr>
            </w:tcPrChange>
          </w:tcPr>
          <w:p w14:paraId="6CBD1FF5" w14:textId="0EBD31CB" w:rsidR="00F50E0E" w:rsidRPr="00F77336" w:rsidDel="00216840" w:rsidRDefault="00F50E0E" w:rsidP="007B5A9B">
            <w:pPr>
              <w:spacing w:line="204" w:lineRule="auto"/>
              <w:jc w:val="center"/>
              <w:rPr>
                <w:del w:id="2712" w:author="Balasubramanian, Ruchita" w:date="2025-08-06T09:13:00Z" w16du:dateUtc="2025-08-06T13:13:00Z"/>
                <w:rFonts w:ascii="Times New Roman" w:hAnsi="Times New Roman" w:cs="Times New Roman"/>
                <w:sz w:val="24"/>
                <w:szCs w:val="24"/>
                <w:rPrChange w:id="2713" w:author="Balasubramanian, Ruchita" w:date="2025-08-05T15:31:00Z" w16du:dateUtc="2025-08-05T19:31:00Z">
                  <w:rPr>
                    <w:del w:id="2714" w:author="Balasubramanian, Ruchita" w:date="2025-08-06T09:13:00Z" w16du:dateUtc="2025-08-06T13:13:00Z"/>
                    <w:sz w:val="15"/>
                    <w:szCs w:val="15"/>
                  </w:rPr>
                </w:rPrChange>
              </w:rPr>
            </w:pPr>
            <w:del w:id="271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16" w:author="Balasubramanian, Ruchita" w:date="2025-08-05T15:31:00Z" w16du:dateUtc="2025-08-05T19:31:00Z">
                    <w:rPr>
                      <w:rFonts w:eastAsia="Times New Roman"/>
                      <w:color w:val="000000"/>
                      <w:sz w:val="16"/>
                      <w:szCs w:val="16"/>
                      <w:lang w:val="en-US"/>
                    </w:rPr>
                  </w:rPrChange>
                </w:rPr>
                <w:delText>(328 - 1,424)</w:delText>
              </w:r>
            </w:del>
          </w:p>
        </w:tc>
        <w:tc>
          <w:tcPr>
            <w:tcW w:w="1138" w:type="dxa"/>
            <w:gridSpan w:val="2"/>
            <w:tcBorders>
              <w:top w:val="nil"/>
              <w:left w:val="single" w:sz="4" w:space="0" w:color="auto"/>
              <w:bottom w:val="single" w:sz="4" w:space="0" w:color="auto"/>
              <w:right w:val="single" w:sz="4" w:space="0" w:color="auto"/>
            </w:tcBorders>
            <w:shd w:val="clear" w:color="FFE200" w:fill="FFE200"/>
            <w:vAlign w:val="bottom"/>
            <w:tcPrChange w:id="2717" w:author="Balasubramanian, Ruchita" w:date="2025-08-06T09:13:00Z" w16du:dateUtc="2025-08-06T13:13:00Z">
              <w:tcPr>
                <w:tcW w:w="994" w:type="dxa"/>
                <w:gridSpan w:val="2"/>
                <w:tcBorders>
                  <w:top w:val="nil"/>
                  <w:left w:val="single" w:sz="4" w:space="0" w:color="auto"/>
                  <w:bottom w:val="single" w:sz="4" w:space="0" w:color="auto"/>
                  <w:right w:val="single" w:sz="4" w:space="0" w:color="auto"/>
                </w:tcBorders>
                <w:shd w:val="clear" w:color="FFE200" w:fill="FFE200"/>
                <w:vAlign w:val="bottom"/>
              </w:tcPr>
            </w:tcPrChange>
          </w:tcPr>
          <w:p w14:paraId="2E7FD9C4" w14:textId="30C144FB" w:rsidR="00F50E0E" w:rsidRPr="00F77336" w:rsidDel="00216840" w:rsidRDefault="00F50E0E" w:rsidP="007B5A9B">
            <w:pPr>
              <w:spacing w:line="204" w:lineRule="auto"/>
              <w:jc w:val="center"/>
              <w:rPr>
                <w:del w:id="2718" w:author="Balasubramanian, Ruchita" w:date="2025-08-06T09:13:00Z" w16du:dateUtc="2025-08-06T13:13:00Z"/>
                <w:rFonts w:ascii="Times New Roman" w:hAnsi="Times New Roman" w:cs="Times New Roman"/>
                <w:sz w:val="24"/>
                <w:szCs w:val="24"/>
                <w:rPrChange w:id="2719" w:author="Balasubramanian, Ruchita" w:date="2025-08-05T15:31:00Z" w16du:dateUtc="2025-08-05T19:31:00Z">
                  <w:rPr>
                    <w:del w:id="2720" w:author="Balasubramanian, Ruchita" w:date="2025-08-06T09:13:00Z" w16du:dateUtc="2025-08-06T13:13:00Z"/>
                    <w:sz w:val="15"/>
                    <w:szCs w:val="15"/>
                  </w:rPr>
                </w:rPrChange>
              </w:rPr>
            </w:pPr>
            <w:del w:id="272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22" w:author="Balasubramanian, Ruchita" w:date="2025-08-05T15:31:00Z" w16du:dateUtc="2025-08-05T19:31:00Z">
                    <w:rPr>
                      <w:rFonts w:eastAsia="Times New Roman"/>
                      <w:color w:val="000000"/>
                      <w:sz w:val="16"/>
                      <w:szCs w:val="16"/>
                      <w:lang w:val="en-US"/>
                    </w:rPr>
                  </w:rPrChange>
                </w:rPr>
                <w:delText>(1.3 - 5.7%)</w:delText>
              </w:r>
            </w:del>
          </w:p>
        </w:tc>
      </w:tr>
      <w:tr w:rsidR="00F50E0E" w:rsidRPr="00F77336" w:rsidDel="00216840" w14:paraId="6C16A0B6" w14:textId="091106DF" w:rsidTr="00216840">
        <w:tblPrEx>
          <w:tblW w:w="9246" w:type="dxa"/>
          <w:jc w:val="center"/>
          <w:tblCellMar>
            <w:left w:w="29" w:type="dxa"/>
            <w:right w:w="29" w:type="dxa"/>
          </w:tblCellMar>
          <w:tblPrExChange w:id="2723" w:author="Balasubramanian, Ruchita" w:date="2025-08-06T09:13:00Z" w16du:dateUtc="2025-08-06T13:13:00Z">
            <w:tblPrEx>
              <w:tblW w:w="9246" w:type="dxa"/>
              <w:jc w:val="center"/>
              <w:tblCellMar>
                <w:left w:w="29" w:type="dxa"/>
                <w:right w:w="29" w:type="dxa"/>
              </w:tblCellMar>
            </w:tblPrEx>
          </w:tblPrExChange>
        </w:tblPrEx>
        <w:trPr>
          <w:trHeight w:val="144"/>
          <w:jc w:val="center"/>
          <w:del w:id="2724" w:author="Balasubramanian, Ruchita" w:date="2025-08-06T09:13:00Z" w16du:dateUtc="2025-08-06T13:13:00Z"/>
          <w:trPrChange w:id="2725" w:author="Balasubramanian, Ruchita" w:date="2025-08-06T09:13:00Z" w16du:dateUtc="2025-08-06T13:13:00Z">
            <w:trPr>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2726" w:author="Balasubramanian, Ruchita" w:date="2025-08-06T09:13:00Z" w16du:dateUtc="2025-08-06T13:13:00Z">
              <w:tcPr>
                <w:tcW w:w="1123" w:type="dxa"/>
                <w:gridSpan w:val="2"/>
                <w:vMerge w:val="restart"/>
                <w:tcBorders>
                  <w:top w:val="single" w:sz="8" w:space="0" w:color="auto"/>
                  <w:left w:val="single" w:sz="8" w:space="0" w:color="auto"/>
                  <w:bottom w:val="single" w:sz="4" w:space="0" w:color="auto"/>
                  <w:right w:val="single" w:sz="8" w:space="0" w:color="auto"/>
                </w:tcBorders>
                <w:vAlign w:val="center"/>
              </w:tcPr>
            </w:tcPrChange>
          </w:tcPr>
          <w:p w14:paraId="0580C693" w14:textId="49194995" w:rsidR="00F50E0E" w:rsidRPr="00F77336" w:rsidDel="00216840" w:rsidRDefault="00F50E0E" w:rsidP="007B5A9B">
            <w:pPr>
              <w:spacing w:line="204" w:lineRule="auto"/>
              <w:jc w:val="center"/>
              <w:rPr>
                <w:del w:id="2727" w:author="Balasubramanian, Ruchita" w:date="2025-08-06T09:13:00Z" w16du:dateUtc="2025-08-06T13:13:00Z"/>
                <w:rFonts w:ascii="Times New Roman" w:hAnsi="Times New Roman" w:cs="Times New Roman"/>
                <w:b/>
                <w:bCs/>
                <w:sz w:val="24"/>
                <w:szCs w:val="24"/>
                <w:rPrChange w:id="2728" w:author="Balasubramanian, Ruchita" w:date="2025-08-05T15:31:00Z" w16du:dateUtc="2025-08-05T19:31:00Z">
                  <w:rPr>
                    <w:del w:id="2729" w:author="Balasubramanian, Ruchita" w:date="2025-08-06T09:13:00Z" w16du:dateUtc="2025-08-06T13:13:00Z"/>
                    <w:b/>
                    <w:bCs/>
                    <w:sz w:val="16"/>
                    <w:szCs w:val="16"/>
                  </w:rPr>
                </w:rPrChange>
              </w:rPr>
            </w:pPr>
            <w:del w:id="2730" w:author="Balasubramanian, Ruchita" w:date="2025-08-06T09:13:00Z" w16du:dateUtc="2025-08-06T13:13:00Z">
              <w:r w:rsidRPr="00F77336" w:rsidDel="00216840">
                <w:rPr>
                  <w:rFonts w:ascii="Times New Roman" w:hAnsi="Times New Roman" w:cs="Times New Roman"/>
                  <w:b/>
                  <w:bCs/>
                  <w:sz w:val="24"/>
                  <w:szCs w:val="24"/>
                  <w:rPrChange w:id="2731" w:author="Balasubramanian, Ruchita" w:date="2025-08-05T15:31:00Z" w16du:dateUtc="2025-08-05T19:31:00Z">
                    <w:rPr>
                      <w:b/>
                      <w:bCs/>
                      <w:sz w:val="16"/>
                      <w:szCs w:val="16"/>
                    </w:rPr>
                  </w:rPrChange>
                </w:rPr>
                <w:delText>California</w:delText>
              </w:r>
            </w:del>
          </w:p>
        </w:tc>
        <w:tc>
          <w:tcPr>
            <w:tcW w:w="1427" w:type="dxa"/>
            <w:gridSpan w:val="2"/>
            <w:tcBorders>
              <w:top w:val="single" w:sz="4" w:space="0" w:color="auto"/>
              <w:left w:val="nil"/>
              <w:bottom w:val="nil"/>
              <w:right w:val="single" w:sz="4" w:space="0" w:color="auto"/>
            </w:tcBorders>
            <w:shd w:val="clear" w:color="FFFFFF" w:fill="FFFFFF"/>
            <w:tcPrChange w:id="2732" w:author="Balasubramanian, Ruchita" w:date="2025-08-06T09:13:00Z" w16du:dateUtc="2025-08-06T13:13:00Z">
              <w:tcPr>
                <w:tcW w:w="1511" w:type="dxa"/>
                <w:gridSpan w:val="2"/>
                <w:tcBorders>
                  <w:top w:val="single" w:sz="4" w:space="0" w:color="auto"/>
                  <w:left w:val="nil"/>
                  <w:bottom w:val="nil"/>
                  <w:right w:val="single" w:sz="4" w:space="0" w:color="auto"/>
                </w:tcBorders>
                <w:shd w:val="clear" w:color="FFFFFF" w:fill="FFFFFF"/>
              </w:tcPr>
            </w:tcPrChange>
          </w:tcPr>
          <w:p w14:paraId="384EB2C5" w14:textId="388A3D2B" w:rsidR="00F50E0E" w:rsidRPr="00F77336" w:rsidDel="00216840" w:rsidRDefault="00F50E0E" w:rsidP="007B5A9B">
            <w:pPr>
              <w:spacing w:line="204" w:lineRule="auto"/>
              <w:jc w:val="center"/>
              <w:rPr>
                <w:del w:id="2733" w:author="Balasubramanian, Ruchita" w:date="2025-08-06T09:13:00Z" w16du:dateUtc="2025-08-06T13:13:00Z"/>
                <w:rFonts w:ascii="Times New Roman" w:hAnsi="Times New Roman" w:cs="Times New Roman"/>
                <w:sz w:val="24"/>
                <w:szCs w:val="24"/>
                <w:rPrChange w:id="2734" w:author="Balasubramanian, Ruchita" w:date="2025-08-05T15:31:00Z" w16du:dateUtc="2025-08-05T19:31:00Z">
                  <w:rPr>
                    <w:del w:id="2735" w:author="Balasubramanian, Ruchita" w:date="2025-08-06T09:13:00Z" w16du:dateUtc="2025-08-06T13:13:00Z"/>
                    <w:sz w:val="16"/>
                    <w:szCs w:val="16"/>
                  </w:rPr>
                </w:rPrChange>
              </w:rPr>
            </w:pPr>
            <w:del w:id="2736" w:author="Balasubramanian, Ruchita" w:date="2025-08-06T09:13:00Z" w16du:dateUtc="2025-08-06T13:13:00Z">
              <w:r w:rsidRPr="00F77336" w:rsidDel="00216840">
                <w:rPr>
                  <w:rFonts w:ascii="Times New Roman" w:hAnsi="Times New Roman" w:cs="Times New Roman"/>
                  <w:sz w:val="24"/>
                  <w:szCs w:val="24"/>
                  <w:rPrChange w:id="2737" w:author="Balasubramanian, Ruchita" w:date="2025-08-05T15:31:00Z" w16du:dateUtc="2025-08-05T19:31:00Z">
                    <w:rPr>
                      <w:sz w:val="16"/>
                      <w:szCs w:val="16"/>
                    </w:rPr>
                  </w:rPrChange>
                </w:rPr>
                <w:delText>16,832</w:delText>
              </w:r>
            </w:del>
          </w:p>
        </w:tc>
        <w:tc>
          <w:tcPr>
            <w:tcW w:w="1035" w:type="dxa"/>
            <w:tcBorders>
              <w:top w:val="single" w:sz="4" w:space="0" w:color="auto"/>
              <w:left w:val="nil"/>
              <w:bottom w:val="nil"/>
              <w:right w:val="single" w:sz="4" w:space="0" w:color="auto"/>
            </w:tcBorders>
            <w:shd w:val="clear" w:color="FFB600" w:fill="FFB600"/>
            <w:vAlign w:val="bottom"/>
            <w:tcPrChange w:id="2738" w:author="Balasubramanian, Ruchita" w:date="2025-08-06T09:13:00Z" w16du:dateUtc="2025-08-06T13:13:00Z">
              <w:tcPr>
                <w:tcW w:w="1210" w:type="dxa"/>
                <w:tcBorders>
                  <w:top w:val="single" w:sz="4" w:space="0" w:color="auto"/>
                  <w:left w:val="nil"/>
                  <w:bottom w:val="nil"/>
                  <w:right w:val="single" w:sz="4" w:space="0" w:color="auto"/>
                </w:tcBorders>
                <w:shd w:val="clear" w:color="FFB600" w:fill="FFB600"/>
                <w:vAlign w:val="bottom"/>
              </w:tcPr>
            </w:tcPrChange>
          </w:tcPr>
          <w:p w14:paraId="3E2D0057" w14:textId="429F5E04" w:rsidR="00F50E0E" w:rsidRPr="00F77336" w:rsidDel="00216840" w:rsidRDefault="00F50E0E" w:rsidP="007B5A9B">
            <w:pPr>
              <w:spacing w:line="204" w:lineRule="auto"/>
              <w:jc w:val="center"/>
              <w:rPr>
                <w:del w:id="2739" w:author="Balasubramanian, Ruchita" w:date="2025-08-06T09:13:00Z" w16du:dateUtc="2025-08-06T13:13:00Z"/>
                <w:rFonts w:ascii="Times New Roman" w:hAnsi="Times New Roman" w:cs="Times New Roman"/>
                <w:sz w:val="24"/>
                <w:szCs w:val="24"/>
                <w:rPrChange w:id="2740" w:author="Balasubramanian, Ruchita" w:date="2025-08-05T15:31:00Z" w16du:dateUtc="2025-08-05T19:31:00Z">
                  <w:rPr>
                    <w:del w:id="2741" w:author="Balasubramanian, Ruchita" w:date="2025-08-06T09:13:00Z" w16du:dateUtc="2025-08-06T13:13:00Z"/>
                    <w:sz w:val="15"/>
                    <w:szCs w:val="15"/>
                  </w:rPr>
                </w:rPrChange>
              </w:rPr>
            </w:pPr>
            <w:del w:id="274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43" w:author="Balasubramanian, Ruchita" w:date="2025-08-05T15:31:00Z" w16du:dateUtc="2025-08-05T19:31:00Z">
                    <w:rPr>
                      <w:rFonts w:eastAsia="Times New Roman"/>
                      <w:color w:val="000000"/>
                      <w:sz w:val="16"/>
                      <w:szCs w:val="16"/>
                      <w:lang w:val="en-US"/>
                    </w:rPr>
                  </w:rPrChange>
                </w:rPr>
                <w:delText>1,444</w:delText>
              </w:r>
            </w:del>
          </w:p>
        </w:tc>
        <w:tc>
          <w:tcPr>
            <w:tcW w:w="1138" w:type="dxa"/>
            <w:gridSpan w:val="3"/>
            <w:tcBorders>
              <w:top w:val="single" w:sz="4" w:space="0" w:color="auto"/>
              <w:left w:val="single" w:sz="4" w:space="0" w:color="auto"/>
              <w:bottom w:val="nil"/>
              <w:right w:val="single" w:sz="4" w:space="0" w:color="auto"/>
            </w:tcBorders>
            <w:shd w:val="clear" w:color="FFB600" w:fill="FFB600"/>
            <w:vAlign w:val="bottom"/>
            <w:tcPrChange w:id="2744"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B600" w:fill="FFB600"/>
                <w:vAlign w:val="bottom"/>
              </w:tcPr>
            </w:tcPrChange>
          </w:tcPr>
          <w:p w14:paraId="5F72DC1A" w14:textId="0870F9F7" w:rsidR="00F50E0E" w:rsidRPr="00F77336" w:rsidDel="00216840" w:rsidRDefault="00F50E0E" w:rsidP="007B5A9B">
            <w:pPr>
              <w:spacing w:line="204" w:lineRule="auto"/>
              <w:jc w:val="center"/>
              <w:rPr>
                <w:del w:id="2745" w:author="Balasubramanian, Ruchita" w:date="2025-08-06T09:13:00Z" w16du:dateUtc="2025-08-06T13:13:00Z"/>
                <w:rFonts w:ascii="Times New Roman" w:hAnsi="Times New Roman" w:cs="Times New Roman"/>
                <w:sz w:val="24"/>
                <w:szCs w:val="24"/>
                <w:rPrChange w:id="2746" w:author="Balasubramanian, Ruchita" w:date="2025-08-05T15:31:00Z" w16du:dateUtc="2025-08-05T19:31:00Z">
                  <w:rPr>
                    <w:del w:id="2747" w:author="Balasubramanian, Ruchita" w:date="2025-08-06T09:13:00Z" w16du:dateUtc="2025-08-06T13:13:00Z"/>
                    <w:sz w:val="15"/>
                    <w:szCs w:val="15"/>
                  </w:rPr>
                </w:rPrChange>
              </w:rPr>
            </w:pPr>
            <w:del w:id="274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49" w:author="Balasubramanian, Ruchita" w:date="2025-08-05T15:31:00Z" w16du:dateUtc="2025-08-05T19:31:00Z">
                    <w:rPr>
                      <w:rFonts w:eastAsia="Times New Roman"/>
                      <w:color w:val="000000"/>
                      <w:sz w:val="16"/>
                      <w:szCs w:val="16"/>
                      <w:lang w:val="en-US"/>
                    </w:rPr>
                  </w:rPrChange>
                </w:rPr>
                <w:delText>8.5%</w:delText>
              </w:r>
            </w:del>
          </w:p>
        </w:tc>
        <w:tc>
          <w:tcPr>
            <w:tcW w:w="1035" w:type="dxa"/>
            <w:tcBorders>
              <w:top w:val="single" w:sz="4" w:space="0" w:color="auto"/>
              <w:left w:val="single" w:sz="4" w:space="0" w:color="auto"/>
              <w:bottom w:val="nil"/>
              <w:right w:val="single" w:sz="4" w:space="0" w:color="auto"/>
            </w:tcBorders>
            <w:shd w:val="clear" w:color="FFC000" w:fill="FFC000"/>
            <w:vAlign w:val="bottom"/>
            <w:tcPrChange w:id="2750"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C000" w:fill="FFC000"/>
                <w:vAlign w:val="bottom"/>
              </w:tcPr>
            </w:tcPrChange>
          </w:tcPr>
          <w:p w14:paraId="5472AAC2" w14:textId="2B38D18D" w:rsidR="00F50E0E" w:rsidRPr="00F77336" w:rsidDel="00216840" w:rsidRDefault="00F50E0E" w:rsidP="007B5A9B">
            <w:pPr>
              <w:spacing w:line="204" w:lineRule="auto"/>
              <w:jc w:val="center"/>
              <w:rPr>
                <w:del w:id="2751" w:author="Balasubramanian, Ruchita" w:date="2025-08-06T09:13:00Z" w16du:dateUtc="2025-08-06T13:13:00Z"/>
                <w:rFonts w:ascii="Times New Roman" w:hAnsi="Times New Roman" w:cs="Times New Roman"/>
                <w:sz w:val="24"/>
                <w:szCs w:val="24"/>
                <w:rPrChange w:id="2752" w:author="Balasubramanian, Ruchita" w:date="2025-08-05T15:31:00Z" w16du:dateUtc="2025-08-05T19:31:00Z">
                  <w:rPr>
                    <w:del w:id="2753" w:author="Balasubramanian, Ruchita" w:date="2025-08-06T09:13:00Z" w16du:dateUtc="2025-08-06T13:13:00Z"/>
                    <w:sz w:val="15"/>
                    <w:szCs w:val="15"/>
                  </w:rPr>
                </w:rPrChange>
              </w:rPr>
            </w:pPr>
            <w:del w:id="275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55" w:author="Balasubramanian, Ruchita" w:date="2025-08-05T15:31:00Z" w16du:dateUtc="2025-08-05T19:31:00Z">
                    <w:rPr>
                      <w:rFonts w:eastAsia="Times New Roman"/>
                      <w:color w:val="000000"/>
                      <w:sz w:val="16"/>
                      <w:szCs w:val="16"/>
                      <w:lang w:val="en-US"/>
                    </w:rPr>
                  </w:rPrChange>
                </w:rPr>
                <w:delText>1,245</w:delText>
              </w:r>
            </w:del>
          </w:p>
        </w:tc>
        <w:tc>
          <w:tcPr>
            <w:tcW w:w="1138" w:type="dxa"/>
            <w:gridSpan w:val="3"/>
            <w:tcBorders>
              <w:top w:val="single" w:sz="4" w:space="0" w:color="auto"/>
              <w:left w:val="single" w:sz="4" w:space="0" w:color="auto"/>
              <w:bottom w:val="nil"/>
              <w:right w:val="single" w:sz="4" w:space="0" w:color="auto"/>
            </w:tcBorders>
            <w:shd w:val="clear" w:color="FFC000" w:fill="FFC000"/>
            <w:vAlign w:val="bottom"/>
            <w:tcPrChange w:id="2756"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C000" w:fill="FFC000"/>
                <w:vAlign w:val="bottom"/>
              </w:tcPr>
            </w:tcPrChange>
          </w:tcPr>
          <w:p w14:paraId="4E0DC219" w14:textId="4F736370" w:rsidR="00F50E0E" w:rsidRPr="00F77336" w:rsidDel="00216840" w:rsidRDefault="00F50E0E" w:rsidP="007B5A9B">
            <w:pPr>
              <w:spacing w:line="204" w:lineRule="auto"/>
              <w:jc w:val="center"/>
              <w:rPr>
                <w:del w:id="2757" w:author="Balasubramanian, Ruchita" w:date="2025-08-06T09:13:00Z" w16du:dateUtc="2025-08-06T13:13:00Z"/>
                <w:rFonts w:ascii="Times New Roman" w:hAnsi="Times New Roman" w:cs="Times New Roman"/>
                <w:sz w:val="24"/>
                <w:szCs w:val="24"/>
                <w:rPrChange w:id="2758" w:author="Balasubramanian, Ruchita" w:date="2025-08-05T15:31:00Z" w16du:dateUtc="2025-08-05T19:31:00Z">
                  <w:rPr>
                    <w:del w:id="2759" w:author="Balasubramanian, Ruchita" w:date="2025-08-06T09:13:00Z" w16du:dateUtc="2025-08-06T13:13:00Z"/>
                    <w:sz w:val="15"/>
                    <w:szCs w:val="15"/>
                  </w:rPr>
                </w:rPrChange>
              </w:rPr>
            </w:pPr>
            <w:del w:id="276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61" w:author="Balasubramanian, Ruchita" w:date="2025-08-05T15:31:00Z" w16du:dateUtc="2025-08-05T19:31:00Z">
                    <w:rPr>
                      <w:rFonts w:eastAsia="Times New Roman"/>
                      <w:color w:val="000000"/>
                      <w:sz w:val="16"/>
                      <w:szCs w:val="16"/>
                      <w:lang w:val="en-US"/>
                    </w:rPr>
                  </w:rPrChange>
                </w:rPr>
                <w:delText>7.4%</w:delText>
              </w:r>
            </w:del>
          </w:p>
        </w:tc>
        <w:tc>
          <w:tcPr>
            <w:tcW w:w="1035" w:type="dxa"/>
            <w:tcBorders>
              <w:top w:val="single" w:sz="4" w:space="0" w:color="auto"/>
              <w:left w:val="single" w:sz="4" w:space="0" w:color="auto"/>
              <w:bottom w:val="nil"/>
              <w:right w:val="single" w:sz="4" w:space="0" w:color="auto"/>
            </w:tcBorders>
            <w:shd w:val="clear" w:color="FFDF00" w:fill="FFDF00"/>
            <w:vAlign w:val="bottom"/>
            <w:tcPrChange w:id="2762"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DF00" w:fill="FFDF00"/>
                <w:vAlign w:val="bottom"/>
              </w:tcPr>
            </w:tcPrChange>
          </w:tcPr>
          <w:p w14:paraId="00DC08F6" w14:textId="48C62B8B" w:rsidR="00F50E0E" w:rsidRPr="00F77336" w:rsidDel="00216840" w:rsidRDefault="00F50E0E" w:rsidP="007B5A9B">
            <w:pPr>
              <w:spacing w:line="204" w:lineRule="auto"/>
              <w:jc w:val="center"/>
              <w:rPr>
                <w:del w:id="2763" w:author="Balasubramanian, Ruchita" w:date="2025-08-06T09:13:00Z" w16du:dateUtc="2025-08-06T13:13:00Z"/>
                <w:rFonts w:ascii="Times New Roman" w:hAnsi="Times New Roman" w:cs="Times New Roman"/>
                <w:sz w:val="24"/>
                <w:szCs w:val="24"/>
                <w:rPrChange w:id="2764" w:author="Balasubramanian, Ruchita" w:date="2025-08-05T15:31:00Z" w16du:dateUtc="2025-08-05T19:31:00Z">
                  <w:rPr>
                    <w:del w:id="2765" w:author="Balasubramanian, Ruchita" w:date="2025-08-06T09:13:00Z" w16du:dateUtc="2025-08-06T13:13:00Z"/>
                    <w:sz w:val="15"/>
                    <w:szCs w:val="15"/>
                  </w:rPr>
                </w:rPrChange>
              </w:rPr>
            </w:pPr>
            <w:del w:id="276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67" w:author="Balasubramanian, Ruchita" w:date="2025-08-05T15:31:00Z" w16du:dateUtc="2025-08-05T19:31:00Z">
                    <w:rPr>
                      <w:rFonts w:eastAsia="Times New Roman"/>
                      <w:color w:val="000000"/>
                      <w:sz w:val="16"/>
                      <w:szCs w:val="16"/>
                      <w:lang w:val="en-US"/>
                    </w:rPr>
                  </w:rPrChange>
                </w:rPr>
                <w:delText>633</w:delText>
              </w:r>
            </w:del>
          </w:p>
        </w:tc>
        <w:tc>
          <w:tcPr>
            <w:tcW w:w="1138" w:type="dxa"/>
            <w:gridSpan w:val="2"/>
            <w:tcBorders>
              <w:top w:val="single" w:sz="4" w:space="0" w:color="auto"/>
              <w:left w:val="single" w:sz="4" w:space="0" w:color="auto"/>
              <w:bottom w:val="nil"/>
              <w:right w:val="single" w:sz="4" w:space="0" w:color="auto"/>
            </w:tcBorders>
            <w:shd w:val="clear" w:color="FFDF00" w:fill="FFDF00"/>
            <w:vAlign w:val="bottom"/>
            <w:tcPrChange w:id="2768" w:author="Balasubramanian, Ruchita" w:date="2025-08-06T09:13:00Z" w16du:dateUtc="2025-08-06T13:13:00Z">
              <w:tcPr>
                <w:tcW w:w="994" w:type="dxa"/>
                <w:gridSpan w:val="2"/>
                <w:tcBorders>
                  <w:top w:val="single" w:sz="4" w:space="0" w:color="auto"/>
                  <w:left w:val="single" w:sz="4" w:space="0" w:color="auto"/>
                  <w:bottom w:val="nil"/>
                  <w:right w:val="single" w:sz="4" w:space="0" w:color="auto"/>
                </w:tcBorders>
                <w:shd w:val="clear" w:color="FFDF00" w:fill="FFDF00"/>
                <w:vAlign w:val="bottom"/>
              </w:tcPr>
            </w:tcPrChange>
          </w:tcPr>
          <w:p w14:paraId="14506A9C" w14:textId="7D60E3D3" w:rsidR="00F50E0E" w:rsidRPr="00F77336" w:rsidDel="00216840" w:rsidRDefault="00F50E0E" w:rsidP="007B5A9B">
            <w:pPr>
              <w:spacing w:line="204" w:lineRule="auto"/>
              <w:jc w:val="center"/>
              <w:rPr>
                <w:del w:id="2769" w:author="Balasubramanian, Ruchita" w:date="2025-08-06T09:13:00Z" w16du:dateUtc="2025-08-06T13:13:00Z"/>
                <w:rFonts w:ascii="Times New Roman" w:hAnsi="Times New Roman" w:cs="Times New Roman"/>
                <w:sz w:val="24"/>
                <w:szCs w:val="24"/>
                <w:rPrChange w:id="2770" w:author="Balasubramanian, Ruchita" w:date="2025-08-05T15:31:00Z" w16du:dateUtc="2025-08-05T19:31:00Z">
                  <w:rPr>
                    <w:del w:id="2771" w:author="Balasubramanian, Ruchita" w:date="2025-08-06T09:13:00Z" w16du:dateUtc="2025-08-06T13:13:00Z"/>
                    <w:sz w:val="15"/>
                    <w:szCs w:val="15"/>
                  </w:rPr>
                </w:rPrChange>
              </w:rPr>
            </w:pPr>
            <w:del w:id="277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73" w:author="Balasubramanian, Ruchita" w:date="2025-08-05T15:31:00Z" w16du:dateUtc="2025-08-05T19:31:00Z">
                    <w:rPr>
                      <w:rFonts w:eastAsia="Times New Roman"/>
                      <w:color w:val="000000"/>
                      <w:sz w:val="16"/>
                      <w:szCs w:val="16"/>
                      <w:lang w:val="en-US"/>
                    </w:rPr>
                  </w:rPrChange>
                </w:rPr>
                <w:delText>3.7%</w:delText>
              </w:r>
            </w:del>
          </w:p>
        </w:tc>
      </w:tr>
      <w:tr w:rsidR="00F50E0E" w:rsidRPr="00F77336" w:rsidDel="00216840" w14:paraId="70C9219D" w14:textId="2D4092A6" w:rsidTr="00216840">
        <w:tblPrEx>
          <w:tblW w:w="9246" w:type="dxa"/>
          <w:jc w:val="center"/>
          <w:tblCellMar>
            <w:left w:w="29" w:type="dxa"/>
            <w:right w:w="29" w:type="dxa"/>
          </w:tblCellMar>
          <w:tblPrExChange w:id="2774" w:author="Balasubramanian, Ruchita" w:date="2025-08-06T09:13:00Z" w16du:dateUtc="2025-08-06T13:13:00Z">
            <w:tblPrEx>
              <w:tblW w:w="9246" w:type="dxa"/>
              <w:jc w:val="center"/>
              <w:tblCellMar>
                <w:left w:w="29" w:type="dxa"/>
                <w:right w:w="29" w:type="dxa"/>
              </w:tblCellMar>
            </w:tblPrEx>
          </w:tblPrExChange>
        </w:tblPrEx>
        <w:trPr>
          <w:trHeight w:val="144"/>
          <w:jc w:val="center"/>
          <w:del w:id="2775" w:author="Balasubramanian, Ruchita" w:date="2025-08-06T09:13:00Z" w16du:dateUtc="2025-08-06T13:13:00Z"/>
          <w:trPrChange w:id="2776" w:author="Balasubramanian, Ruchita" w:date="2025-08-06T09:13:00Z" w16du:dateUtc="2025-08-06T13:13:00Z">
            <w:trPr>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2777" w:author="Balasubramanian, Ruchita" w:date="2025-08-06T09:13:00Z" w16du:dateUtc="2025-08-06T13:13:00Z">
              <w:tcPr>
                <w:tcW w:w="1123" w:type="dxa"/>
                <w:gridSpan w:val="2"/>
                <w:vMerge/>
                <w:tcBorders>
                  <w:left w:val="single" w:sz="8" w:space="0" w:color="auto"/>
                  <w:bottom w:val="single" w:sz="8" w:space="0" w:color="auto"/>
                  <w:right w:val="single" w:sz="8" w:space="0" w:color="auto"/>
                </w:tcBorders>
                <w:vAlign w:val="center"/>
              </w:tcPr>
            </w:tcPrChange>
          </w:tcPr>
          <w:p w14:paraId="3B205ABE" w14:textId="6D415E2B" w:rsidR="00F50E0E" w:rsidRPr="00F77336" w:rsidDel="00216840" w:rsidRDefault="00F50E0E" w:rsidP="007B5A9B">
            <w:pPr>
              <w:spacing w:line="204" w:lineRule="auto"/>
              <w:jc w:val="center"/>
              <w:rPr>
                <w:del w:id="2778" w:author="Balasubramanian, Ruchita" w:date="2025-08-06T09:13:00Z" w16du:dateUtc="2025-08-06T13:13:00Z"/>
                <w:rFonts w:ascii="Times New Roman" w:hAnsi="Times New Roman" w:cs="Times New Roman"/>
                <w:b/>
                <w:bCs/>
                <w:sz w:val="24"/>
                <w:szCs w:val="24"/>
                <w:rPrChange w:id="2779" w:author="Balasubramanian, Ruchita" w:date="2025-08-05T15:31:00Z" w16du:dateUtc="2025-08-05T19:31:00Z">
                  <w:rPr>
                    <w:del w:id="2780"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2781" w:author="Balasubramanian, Ruchita" w:date="2025-08-06T09:13:00Z" w16du:dateUtc="2025-08-06T13:13:00Z">
              <w:tcPr>
                <w:tcW w:w="1511" w:type="dxa"/>
                <w:gridSpan w:val="2"/>
                <w:tcBorders>
                  <w:top w:val="nil"/>
                  <w:left w:val="nil"/>
                  <w:bottom w:val="single" w:sz="4" w:space="0" w:color="auto"/>
                  <w:right w:val="single" w:sz="4" w:space="0" w:color="auto"/>
                </w:tcBorders>
                <w:shd w:val="clear" w:color="FFFFFF" w:fill="FFFFFF"/>
              </w:tcPr>
            </w:tcPrChange>
          </w:tcPr>
          <w:p w14:paraId="63460D8D" w14:textId="7EBE8236" w:rsidR="00F50E0E" w:rsidRPr="00F77336" w:rsidDel="00216840" w:rsidRDefault="00F50E0E" w:rsidP="007B5A9B">
            <w:pPr>
              <w:spacing w:line="204" w:lineRule="auto"/>
              <w:jc w:val="center"/>
              <w:rPr>
                <w:del w:id="2782" w:author="Balasubramanian, Ruchita" w:date="2025-08-06T09:13:00Z" w16du:dateUtc="2025-08-06T13:13:00Z"/>
                <w:rFonts w:ascii="Times New Roman" w:hAnsi="Times New Roman" w:cs="Times New Roman"/>
                <w:sz w:val="24"/>
                <w:szCs w:val="24"/>
                <w:rPrChange w:id="2783" w:author="Balasubramanian, Ruchita" w:date="2025-08-05T15:31:00Z" w16du:dateUtc="2025-08-05T19:31:00Z">
                  <w:rPr>
                    <w:del w:id="2784" w:author="Balasubramanian, Ruchita" w:date="2025-08-06T09:13:00Z" w16du:dateUtc="2025-08-06T13:13:00Z"/>
                    <w:sz w:val="16"/>
                    <w:szCs w:val="16"/>
                  </w:rPr>
                </w:rPrChange>
              </w:rPr>
            </w:pPr>
            <w:del w:id="2785" w:author="Balasubramanian, Ruchita" w:date="2025-08-06T09:13:00Z" w16du:dateUtc="2025-08-06T13:13:00Z">
              <w:r w:rsidRPr="00F77336" w:rsidDel="00216840">
                <w:rPr>
                  <w:rFonts w:ascii="Times New Roman" w:hAnsi="Times New Roman" w:cs="Times New Roman"/>
                  <w:sz w:val="24"/>
                  <w:szCs w:val="24"/>
                  <w:rPrChange w:id="2786" w:author="Balasubramanian, Ruchita" w:date="2025-08-05T15:31:00Z" w16du:dateUtc="2025-08-05T19:31:00Z">
                    <w:rPr>
                      <w:sz w:val="16"/>
                      <w:szCs w:val="16"/>
                    </w:rPr>
                  </w:rPrChange>
                </w:rPr>
                <w:delText>(14,542 - 19,692)</w:delText>
              </w:r>
            </w:del>
          </w:p>
        </w:tc>
        <w:tc>
          <w:tcPr>
            <w:tcW w:w="1035" w:type="dxa"/>
            <w:tcBorders>
              <w:top w:val="nil"/>
              <w:left w:val="nil"/>
              <w:bottom w:val="single" w:sz="4" w:space="0" w:color="auto"/>
              <w:right w:val="single" w:sz="4" w:space="0" w:color="auto"/>
            </w:tcBorders>
            <w:shd w:val="clear" w:color="FFB600" w:fill="FFB600"/>
            <w:vAlign w:val="bottom"/>
            <w:tcPrChange w:id="2787" w:author="Balasubramanian, Ruchita" w:date="2025-08-06T09:13:00Z" w16du:dateUtc="2025-08-06T13:13:00Z">
              <w:tcPr>
                <w:tcW w:w="1210" w:type="dxa"/>
                <w:tcBorders>
                  <w:top w:val="nil"/>
                  <w:left w:val="nil"/>
                  <w:bottom w:val="single" w:sz="4" w:space="0" w:color="auto"/>
                  <w:right w:val="single" w:sz="4" w:space="0" w:color="auto"/>
                </w:tcBorders>
                <w:shd w:val="clear" w:color="FFB600" w:fill="FFB600"/>
                <w:vAlign w:val="bottom"/>
              </w:tcPr>
            </w:tcPrChange>
          </w:tcPr>
          <w:p w14:paraId="1182D4F5" w14:textId="3AD376C7" w:rsidR="00F50E0E" w:rsidRPr="00F77336" w:rsidDel="00216840" w:rsidRDefault="00F50E0E" w:rsidP="007B5A9B">
            <w:pPr>
              <w:spacing w:line="204" w:lineRule="auto"/>
              <w:jc w:val="center"/>
              <w:rPr>
                <w:del w:id="2788" w:author="Balasubramanian, Ruchita" w:date="2025-08-06T09:13:00Z" w16du:dateUtc="2025-08-06T13:13:00Z"/>
                <w:rFonts w:ascii="Times New Roman" w:hAnsi="Times New Roman" w:cs="Times New Roman"/>
                <w:sz w:val="24"/>
                <w:szCs w:val="24"/>
                <w:rPrChange w:id="2789" w:author="Balasubramanian, Ruchita" w:date="2025-08-05T15:31:00Z" w16du:dateUtc="2025-08-05T19:31:00Z">
                  <w:rPr>
                    <w:del w:id="2790" w:author="Balasubramanian, Ruchita" w:date="2025-08-06T09:13:00Z" w16du:dateUtc="2025-08-06T13:13:00Z"/>
                    <w:sz w:val="15"/>
                    <w:szCs w:val="15"/>
                  </w:rPr>
                </w:rPrChange>
              </w:rPr>
            </w:pPr>
            <w:del w:id="279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92" w:author="Balasubramanian, Ruchita" w:date="2025-08-05T15:31:00Z" w16du:dateUtc="2025-08-05T19:31:00Z">
                    <w:rPr>
                      <w:rFonts w:eastAsia="Times New Roman"/>
                      <w:color w:val="000000"/>
                      <w:sz w:val="16"/>
                      <w:szCs w:val="16"/>
                      <w:lang w:val="en-US"/>
                    </w:rPr>
                  </w:rPrChange>
                </w:rPr>
                <w:delText>(486 - 2,648)</w:delText>
              </w:r>
            </w:del>
          </w:p>
        </w:tc>
        <w:tc>
          <w:tcPr>
            <w:tcW w:w="1138" w:type="dxa"/>
            <w:gridSpan w:val="3"/>
            <w:tcBorders>
              <w:top w:val="nil"/>
              <w:left w:val="single" w:sz="4" w:space="0" w:color="auto"/>
              <w:bottom w:val="single" w:sz="4" w:space="0" w:color="auto"/>
              <w:right w:val="single" w:sz="4" w:space="0" w:color="auto"/>
            </w:tcBorders>
            <w:shd w:val="clear" w:color="FFB600" w:fill="FFB600"/>
            <w:vAlign w:val="bottom"/>
            <w:tcPrChange w:id="2793"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B600" w:fill="FFB600"/>
                <w:vAlign w:val="bottom"/>
              </w:tcPr>
            </w:tcPrChange>
          </w:tcPr>
          <w:p w14:paraId="633082B5" w14:textId="2700CEDF" w:rsidR="00F50E0E" w:rsidRPr="00F77336" w:rsidDel="00216840" w:rsidRDefault="00F50E0E" w:rsidP="007B5A9B">
            <w:pPr>
              <w:spacing w:line="204" w:lineRule="auto"/>
              <w:jc w:val="center"/>
              <w:rPr>
                <w:del w:id="2794" w:author="Balasubramanian, Ruchita" w:date="2025-08-06T09:13:00Z" w16du:dateUtc="2025-08-06T13:13:00Z"/>
                <w:rFonts w:ascii="Times New Roman" w:hAnsi="Times New Roman" w:cs="Times New Roman"/>
                <w:sz w:val="24"/>
                <w:szCs w:val="24"/>
                <w:rPrChange w:id="2795" w:author="Balasubramanian, Ruchita" w:date="2025-08-05T15:31:00Z" w16du:dateUtc="2025-08-05T19:31:00Z">
                  <w:rPr>
                    <w:del w:id="2796" w:author="Balasubramanian, Ruchita" w:date="2025-08-06T09:13:00Z" w16du:dateUtc="2025-08-06T13:13:00Z"/>
                    <w:sz w:val="15"/>
                    <w:szCs w:val="15"/>
                  </w:rPr>
                </w:rPrChange>
              </w:rPr>
            </w:pPr>
            <w:del w:id="279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798" w:author="Balasubramanian, Ruchita" w:date="2025-08-05T15:31:00Z" w16du:dateUtc="2025-08-05T19:31:00Z">
                    <w:rPr>
                      <w:rFonts w:eastAsia="Times New Roman"/>
                      <w:color w:val="000000"/>
                      <w:sz w:val="16"/>
                      <w:szCs w:val="16"/>
                      <w:lang w:val="en-US"/>
                    </w:rPr>
                  </w:rPrChange>
                </w:rPr>
                <w:delText>(3.0 - 15.3%)</w:delText>
              </w:r>
            </w:del>
          </w:p>
        </w:tc>
        <w:tc>
          <w:tcPr>
            <w:tcW w:w="1035" w:type="dxa"/>
            <w:tcBorders>
              <w:top w:val="nil"/>
              <w:left w:val="single" w:sz="4" w:space="0" w:color="auto"/>
              <w:bottom w:val="single" w:sz="4" w:space="0" w:color="auto"/>
              <w:right w:val="single" w:sz="4" w:space="0" w:color="auto"/>
            </w:tcBorders>
            <w:shd w:val="clear" w:color="FFC000" w:fill="FFC000"/>
            <w:vAlign w:val="bottom"/>
            <w:tcPrChange w:id="2799"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C000" w:fill="FFC000"/>
                <w:vAlign w:val="bottom"/>
              </w:tcPr>
            </w:tcPrChange>
          </w:tcPr>
          <w:p w14:paraId="57135370" w14:textId="3F1199CE" w:rsidR="00F50E0E" w:rsidRPr="00F77336" w:rsidDel="00216840" w:rsidRDefault="00F50E0E" w:rsidP="007B5A9B">
            <w:pPr>
              <w:spacing w:line="204" w:lineRule="auto"/>
              <w:jc w:val="center"/>
              <w:rPr>
                <w:del w:id="2800" w:author="Balasubramanian, Ruchita" w:date="2025-08-06T09:13:00Z" w16du:dateUtc="2025-08-06T13:13:00Z"/>
                <w:rFonts w:ascii="Times New Roman" w:hAnsi="Times New Roman" w:cs="Times New Roman"/>
                <w:sz w:val="24"/>
                <w:szCs w:val="24"/>
                <w:rPrChange w:id="2801" w:author="Balasubramanian, Ruchita" w:date="2025-08-05T15:31:00Z" w16du:dateUtc="2025-08-05T19:31:00Z">
                  <w:rPr>
                    <w:del w:id="2802" w:author="Balasubramanian, Ruchita" w:date="2025-08-06T09:13:00Z" w16du:dateUtc="2025-08-06T13:13:00Z"/>
                    <w:sz w:val="15"/>
                    <w:szCs w:val="15"/>
                  </w:rPr>
                </w:rPrChange>
              </w:rPr>
            </w:pPr>
            <w:del w:id="280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04" w:author="Balasubramanian, Ruchita" w:date="2025-08-05T15:31:00Z" w16du:dateUtc="2025-08-05T19:31:00Z">
                    <w:rPr>
                      <w:rFonts w:eastAsia="Times New Roman"/>
                      <w:color w:val="000000"/>
                      <w:sz w:val="16"/>
                      <w:szCs w:val="16"/>
                      <w:lang w:val="en-US"/>
                    </w:rPr>
                  </w:rPrChange>
                </w:rPr>
                <w:delText>(424 - 2,273)</w:delText>
              </w:r>
            </w:del>
          </w:p>
        </w:tc>
        <w:tc>
          <w:tcPr>
            <w:tcW w:w="1138" w:type="dxa"/>
            <w:gridSpan w:val="3"/>
            <w:tcBorders>
              <w:top w:val="nil"/>
              <w:left w:val="single" w:sz="4" w:space="0" w:color="auto"/>
              <w:bottom w:val="single" w:sz="4" w:space="0" w:color="auto"/>
              <w:right w:val="single" w:sz="4" w:space="0" w:color="auto"/>
            </w:tcBorders>
            <w:shd w:val="clear" w:color="FFC000" w:fill="FFC000"/>
            <w:vAlign w:val="bottom"/>
            <w:tcPrChange w:id="2805"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C000" w:fill="FFC000"/>
                <w:vAlign w:val="bottom"/>
              </w:tcPr>
            </w:tcPrChange>
          </w:tcPr>
          <w:p w14:paraId="1B74C8EE" w14:textId="1F1F0E8B" w:rsidR="00F50E0E" w:rsidRPr="00F77336" w:rsidDel="00216840" w:rsidRDefault="00F50E0E" w:rsidP="007B5A9B">
            <w:pPr>
              <w:spacing w:line="204" w:lineRule="auto"/>
              <w:jc w:val="center"/>
              <w:rPr>
                <w:del w:id="2806" w:author="Balasubramanian, Ruchita" w:date="2025-08-06T09:13:00Z" w16du:dateUtc="2025-08-06T13:13:00Z"/>
                <w:rFonts w:ascii="Times New Roman" w:hAnsi="Times New Roman" w:cs="Times New Roman"/>
                <w:sz w:val="24"/>
                <w:szCs w:val="24"/>
                <w:rPrChange w:id="2807" w:author="Balasubramanian, Ruchita" w:date="2025-08-05T15:31:00Z" w16du:dateUtc="2025-08-05T19:31:00Z">
                  <w:rPr>
                    <w:del w:id="2808" w:author="Balasubramanian, Ruchita" w:date="2025-08-06T09:13:00Z" w16du:dateUtc="2025-08-06T13:13:00Z"/>
                    <w:sz w:val="15"/>
                    <w:szCs w:val="15"/>
                  </w:rPr>
                </w:rPrChange>
              </w:rPr>
            </w:pPr>
            <w:del w:id="280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10" w:author="Balasubramanian, Ruchita" w:date="2025-08-05T15:31:00Z" w16du:dateUtc="2025-08-05T19:31:00Z">
                    <w:rPr>
                      <w:rFonts w:eastAsia="Times New Roman"/>
                      <w:color w:val="000000"/>
                      <w:sz w:val="16"/>
                      <w:szCs w:val="16"/>
                      <w:lang w:val="en-US"/>
                    </w:rPr>
                  </w:rPrChange>
                </w:rPr>
                <w:delText>(2.7 - 12.9%)</w:delText>
              </w:r>
            </w:del>
          </w:p>
        </w:tc>
        <w:tc>
          <w:tcPr>
            <w:tcW w:w="1035" w:type="dxa"/>
            <w:tcBorders>
              <w:top w:val="nil"/>
              <w:left w:val="single" w:sz="4" w:space="0" w:color="auto"/>
              <w:bottom w:val="single" w:sz="4" w:space="0" w:color="auto"/>
              <w:right w:val="single" w:sz="4" w:space="0" w:color="auto"/>
            </w:tcBorders>
            <w:shd w:val="clear" w:color="FFDF00" w:fill="FFDF00"/>
            <w:vAlign w:val="bottom"/>
            <w:tcPrChange w:id="2811"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DF00" w:fill="FFDF00"/>
                <w:vAlign w:val="bottom"/>
              </w:tcPr>
            </w:tcPrChange>
          </w:tcPr>
          <w:p w14:paraId="6A4D12BF" w14:textId="3FC323E3" w:rsidR="00F50E0E" w:rsidRPr="00F77336" w:rsidDel="00216840" w:rsidRDefault="00F50E0E" w:rsidP="007B5A9B">
            <w:pPr>
              <w:spacing w:line="204" w:lineRule="auto"/>
              <w:jc w:val="center"/>
              <w:rPr>
                <w:del w:id="2812" w:author="Balasubramanian, Ruchita" w:date="2025-08-06T09:13:00Z" w16du:dateUtc="2025-08-06T13:13:00Z"/>
                <w:rFonts w:ascii="Times New Roman" w:hAnsi="Times New Roman" w:cs="Times New Roman"/>
                <w:sz w:val="24"/>
                <w:szCs w:val="24"/>
                <w:rPrChange w:id="2813" w:author="Balasubramanian, Ruchita" w:date="2025-08-05T15:31:00Z" w16du:dateUtc="2025-08-05T19:31:00Z">
                  <w:rPr>
                    <w:del w:id="2814" w:author="Balasubramanian, Ruchita" w:date="2025-08-06T09:13:00Z" w16du:dateUtc="2025-08-06T13:13:00Z"/>
                    <w:sz w:val="15"/>
                    <w:szCs w:val="15"/>
                  </w:rPr>
                </w:rPrChange>
              </w:rPr>
            </w:pPr>
            <w:del w:id="281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16" w:author="Balasubramanian, Ruchita" w:date="2025-08-05T15:31:00Z" w16du:dateUtc="2025-08-05T19:31:00Z">
                    <w:rPr>
                      <w:rFonts w:eastAsia="Times New Roman"/>
                      <w:color w:val="000000"/>
                      <w:sz w:val="16"/>
                      <w:szCs w:val="16"/>
                      <w:lang w:val="en-US"/>
                    </w:rPr>
                  </w:rPrChange>
                </w:rPr>
                <w:delText>(226 - 1,105)</w:delText>
              </w:r>
            </w:del>
          </w:p>
        </w:tc>
        <w:tc>
          <w:tcPr>
            <w:tcW w:w="1138" w:type="dxa"/>
            <w:gridSpan w:val="2"/>
            <w:tcBorders>
              <w:top w:val="nil"/>
              <w:left w:val="single" w:sz="4" w:space="0" w:color="auto"/>
              <w:bottom w:val="single" w:sz="4" w:space="0" w:color="auto"/>
              <w:right w:val="single" w:sz="4" w:space="0" w:color="auto"/>
            </w:tcBorders>
            <w:shd w:val="clear" w:color="FFDF00" w:fill="FFDF00"/>
            <w:vAlign w:val="bottom"/>
            <w:tcPrChange w:id="2817" w:author="Balasubramanian, Ruchita" w:date="2025-08-06T09:13:00Z" w16du:dateUtc="2025-08-06T13:13:00Z">
              <w:tcPr>
                <w:tcW w:w="994" w:type="dxa"/>
                <w:gridSpan w:val="2"/>
                <w:tcBorders>
                  <w:top w:val="nil"/>
                  <w:left w:val="single" w:sz="4" w:space="0" w:color="auto"/>
                  <w:bottom w:val="single" w:sz="4" w:space="0" w:color="auto"/>
                  <w:right w:val="single" w:sz="4" w:space="0" w:color="auto"/>
                </w:tcBorders>
                <w:shd w:val="clear" w:color="FFDF00" w:fill="FFDF00"/>
                <w:vAlign w:val="bottom"/>
              </w:tcPr>
            </w:tcPrChange>
          </w:tcPr>
          <w:p w14:paraId="29D523BF" w14:textId="2DF864D2" w:rsidR="00F50E0E" w:rsidRPr="00F77336" w:rsidDel="00216840" w:rsidRDefault="00F50E0E" w:rsidP="007B5A9B">
            <w:pPr>
              <w:spacing w:line="204" w:lineRule="auto"/>
              <w:jc w:val="center"/>
              <w:rPr>
                <w:del w:id="2818" w:author="Balasubramanian, Ruchita" w:date="2025-08-06T09:13:00Z" w16du:dateUtc="2025-08-06T13:13:00Z"/>
                <w:rFonts w:ascii="Times New Roman" w:hAnsi="Times New Roman" w:cs="Times New Roman"/>
                <w:sz w:val="24"/>
                <w:szCs w:val="24"/>
                <w:rPrChange w:id="2819" w:author="Balasubramanian, Ruchita" w:date="2025-08-05T15:31:00Z" w16du:dateUtc="2025-08-05T19:31:00Z">
                  <w:rPr>
                    <w:del w:id="2820" w:author="Balasubramanian, Ruchita" w:date="2025-08-06T09:13:00Z" w16du:dateUtc="2025-08-06T13:13:00Z"/>
                    <w:sz w:val="15"/>
                    <w:szCs w:val="15"/>
                  </w:rPr>
                </w:rPrChange>
              </w:rPr>
            </w:pPr>
            <w:del w:id="282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22" w:author="Balasubramanian, Ruchita" w:date="2025-08-05T15:31:00Z" w16du:dateUtc="2025-08-05T19:31:00Z">
                    <w:rPr>
                      <w:rFonts w:eastAsia="Times New Roman"/>
                      <w:color w:val="000000"/>
                      <w:sz w:val="16"/>
                      <w:szCs w:val="16"/>
                      <w:lang w:val="en-US"/>
                    </w:rPr>
                  </w:rPrChange>
                </w:rPr>
                <w:delText>(1.4 - 6.3%)</w:delText>
              </w:r>
            </w:del>
          </w:p>
        </w:tc>
      </w:tr>
      <w:tr w:rsidR="00F50E0E" w:rsidRPr="00F77336" w:rsidDel="00216840" w14:paraId="52B2FD5E" w14:textId="7EE5FA48" w:rsidTr="00216840">
        <w:tblPrEx>
          <w:tblW w:w="9246" w:type="dxa"/>
          <w:jc w:val="center"/>
          <w:tblCellMar>
            <w:left w:w="29" w:type="dxa"/>
            <w:right w:w="29" w:type="dxa"/>
          </w:tblCellMar>
          <w:tblPrExChange w:id="2823" w:author="Balasubramanian, Ruchita" w:date="2025-08-06T09:13:00Z" w16du:dateUtc="2025-08-06T13:13:00Z">
            <w:tblPrEx>
              <w:tblW w:w="9246" w:type="dxa"/>
              <w:jc w:val="center"/>
              <w:tblCellMar>
                <w:left w:w="29" w:type="dxa"/>
                <w:right w:w="29" w:type="dxa"/>
              </w:tblCellMar>
            </w:tblPrEx>
          </w:tblPrExChange>
        </w:tblPrEx>
        <w:trPr>
          <w:trHeight w:val="144"/>
          <w:jc w:val="center"/>
          <w:del w:id="2824" w:author="Balasubramanian, Ruchita" w:date="2025-08-06T09:13:00Z" w16du:dateUtc="2025-08-06T13:13:00Z"/>
          <w:trPrChange w:id="2825" w:author="Balasubramanian, Ruchita" w:date="2025-08-06T09:13:00Z" w16du:dateUtc="2025-08-06T13:13:00Z">
            <w:trPr>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2826" w:author="Balasubramanian, Ruchita" w:date="2025-08-06T09:13:00Z" w16du:dateUtc="2025-08-06T13:13:00Z">
              <w:tcPr>
                <w:tcW w:w="1123" w:type="dxa"/>
                <w:gridSpan w:val="2"/>
                <w:vMerge w:val="restart"/>
                <w:tcBorders>
                  <w:top w:val="single" w:sz="8" w:space="0" w:color="auto"/>
                  <w:left w:val="single" w:sz="8" w:space="0" w:color="auto"/>
                  <w:bottom w:val="single" w:sz="4" w:space="0" w:color="auto"/>
                  <w:right w:val="single" w:sz="8" w:space="0" w:color="auto"/>
                </w:tcBorders>
                <w:vAlign w:val="center"/>
              </w:tcPr>
            </w:tcPrChange>
          </w:tcPr>
          <w:p w14:paraId="6F1B6BF5" w14:textId="3058CE36" w:rsidR="00F50E0E" w:rsidRPr="00F77336" w:rsidDel="00216840" w:rsidRDefault="00F50E0E" w:rsidP="007B5A9B">
            <w:pPr>
              <w:spacing w:line="204" w:lineRule="auto"/>
              <w:jc w:val="center"/>
              <w:rPr>
                <w:del w:id="2827" w:author="Balasubramanian, Ruchita" w:date="2025-08-06T09:13:00Z" w16du:dateUtc="2025-08-06T13:13:00Z"/>
                <w:rFonts w:ascii="Times New Roman" w:hAnsi="Times New Roman" w:cs="Times New Roman"/>
                <w:b/>
                <w:bCs/>
                <w:sz w:val="24"/>
                <w:szCs w:val="24"/>
                <w:rPrChange w:id="2828" w:author="Balasubramanian, Ruchita" w:date="2025-08-05T15:31:00Z" w16du:dateUtc="2025-08-05T19:31:00Z">
                  <w:rPr>
                    <w:del w:id="2829" w:author="Balasubramanian, Ruchita" w:date="2025-08-06T09:13:00Z" w16du:dateUtc="2025-08-06T13:13:00Z"/>
                    <w:b/>
                    <w:bCs/>
                    <w:sz w:val="16"/>
                    <w:szCs w:val="16"/>
                  </w:rPr>
                </w:rPrChange>
              </w:rPr>
            </w:pPr>
            <w:del w:id="2830" w:author="Balasubramanian, Ruchita" w:date="2025-08-06T09:13:00Z" w16du:dateUtc="2025-08-06T13:13:00Z">
              <w:r w:rsidRPr="00F77336" w:rsidDel="00216840">
                <w:rPr>
                  <w:rFonts w:ascii="Times New Roman" w:hAnsi="Times New Roman" w:cs="Times New Roman"/>
                  <w:b/>
                  <w:bCs/>
                  <w:sz w:val="24"/>
                  <w:szCs w:val="24"/>
                  <w:rPrChange w:id="2831" w:author="Balasubramanian, Ruchita" w:date="2025-08-05T15:31:00Z" w16du:dateUtc="2025-08-05T19:31:00Z">
                    <w:rPr>
                      <w:b/>
                      <w:bCs/>
                      <w:sz w:val="16"/>
                      <w:szCs w:val="16"/>
                    </w:rPr>
                  </w:rPrChange>
                </w:rPr>
                <w:delText>Ohio</w:delText>
              </w:r>
            </w:del>
          </w:p>
        </w:tc>
        <w:tc>
          <w:tcPr>
            <w:tcW w:w="1427" w:type="dxa"/>
            <w:gridSpan w:val="2"/>
            <w:tcBorders>
              <w:top w:val="single" w:sz="4" w:space="0" w:color="auto"/>
              <w:left w:val="nil"/>
              <w:bottom w:val="nil"/>
              <w:right w:val="single" w:sz="4" w:space="0" w:color="auto"/>
            </w:tcBorders>
            <w:shd w:val="clear" w:color="FFFFFF" w:fill="FFFFFF"/>
            <w:tcPrChange w:id="2832" w:author="Balasubramanian, Ruchita" w:date="2025-08-06T09:13:00Z" w16du:dateUtc="2025-08-06T13:13:00Z">
              <w:tcPr>
                <w:tcW w:w="1511" w:type="dxa"/>
                <w:gridSpan w:val="2"/>
                <w:tcBorders>
                  <w:top w:val="single" w:sz="4" w:space="0" w:color="auto"/>
                  <w:left w:val="nil"/>
                  <w:bottom w:val="nil"/>
                  <w:right w:val="single" w:sz="4" w:space="0" w:color="auto"/>
                </w:tcBorders>
                <w:shd w:val="clear" w:color="FFFFFF" w:fill="FFFFFF"/>
              </w:tcPr>
            </w:tcPrChange>
          </w:tcPr>
          <w:p w14:paraId="0A0993D0" w14:textId="46387AB3" w:rsidR="00F50E0E" w:rsidRPr="00F77336" w:rsidDel="00216840" w:rsidRDefault="00F50E0E" w:rsidP="007B5A9B">
            <w:pPr>
              <w:spacing w:line="204" w:lineRule="auto"/>
              <w:jc w:val="center"/>
              <w:rPr>
                <w:del w:id="2833" w:author="Balasubramanian, Ruchita" w:date="2025-08-06T09:13:00Z" w16du:dateUtc="2025-08-06T13:13:00Z"/>
                <w:rFonts w:ascii="Times New Roman" w:hAnsi="Times New Roman" w:cs="Times New Roman"/>
                <w:sz w:val="24"/>
                <w:szCs w:val="24"/>
                <w:rPrChange w:id="2834" w:author="Balasubramanian, Ruchita" w:date="2025-08-05T15:31:00Z" w16du:dateUtc="2025-08-05T19:31:00Z">
                  <w:rPr>
                    <w:del w:id="2835" w:author="Balasubramanian, Ruchita" w:date="2025-08-06T09:13:00Z" w16du:dateUtc="2025-08-06T13:13:00Z"/>
                    <w:sz w:val="16"/>
                    <w:szCs w:val="16"/>
                  </w:rPr>
                </w:rPrChange>
              </w:rPr>
            </w:pPr>
            <w:del w:id="2836" w:author="Balasubramanian, Ruchita" w:date="2025-08-06T09:13:00Z" w16du:dateUtc="2025-08-06T13:13:00Z">
              <w:r w:rsidRPr="00F77336" w:rsidDel="00216840">
                <w:rPr>
                  <w:rFonts w:ascii="Times New Roman" w:hAnsi="Times New Roman" w:cs="Times New Roman"/>
                  <w:sz w:val="24"/>
                  <w:szCs w:val="24"/>
                  <w:rPrChange w:id="2837" w:author="Balasubramanian, Ruchita" w:date="2025-08-05T15:31:00Z" w16du:dateUtc="2025-08-05T19:31:00Z">
                    <w:rPr>
                      <w:sz w:val="16"/>
                      <w:szCs w:val="16"/>
                    </w:rPr>
                  </w:rPrChange>
                </w:rPr>
                <w:delText>4,373</w:delText>
              </w:r>
            </w:del>
          </w:p>
        </w:tc>
        <w:tc>
          <w:tcPr>
            <w:tcW w:w="1035" w:type="dxa"/>
            <w:tcBorders>
              <w:top w:val="single" w:sz="4" w:space="0" w:color="auto"/>
              <w:left w:val="nil"/>
              <w:bottom w:val="nil"/>
              <w:right w:val="single" w:sz="4" w:space="0" w:color="auto"/>
            </w:tcBorders>
            <w:shd w:val="clear" w:color="FFBA00" w:fill="FFBA00"/>
            <w:vAlign w:val="bottom"/>
            <w:tcPrChange w:id="2838" w:author="Balasubramanian, Ruchita" w:date="2025-08-06T09:13:00Z" w16du:dateUtc="2025-08-06T13:13:00Z">
              <w:tcPr>
                <w:tcW w:w="1210" w:type="dxa"/>
                <w:tcBorders>
                  <w:top w:val="single" w:sz="4" w:space="0" w:color="auto"/>
                  <w:left w:val="nil"/>
                  <w:bottom w:val="nil"/>
                  <w:right w:val="single" w:sz="4" w:space="0" w:color="auto"/>
                </w:tcBorders>
                <w:shd w:val="clear" w:color="FFBA00" w:fill="FFBA00"/>
                <w:vAlign w:val="bottom"/>
              </w:tcPr>
            </w:tcPrChange>
          </w:tcPr>
          <w:p w14:paraId="2C784524" w14:textId="382FE94F" w:rsidR="00F50E0E" w:rsidRPr="00F77336" w:rsidDel="00216840" w:rsidRDefault="00F50E0E" w:rsidP="007B5A9B">
            <w:pPr>
              <w:spacing w:line="204" w:lineRule="auto"/>
              <w:jc w:val="center"/>
              <w:rPr>
                <w:del w:id="2839" w:author="Balasubramanian, Ruchita" w:date="2025-08-06T09:13:00Z" w16du:dateUtc="2025-08-06T13:13:00Z"/>
                <w:rFonts w:ascii="Times New Roman" w:hAnsi="Times New Roman" w:cs="Times New Roman"/>
                <w:sz w:val="24"/>
                <w:szCs w:val="24"/>
                <w:rPrChange w:id="2840" w:author="Balasubramanian, Ruchita" w:date="2025-08-05T15:31:00Z" w16du:dateUtc="2025-08-05T19:31:00Z">
                  <w:rPr>
                    <w:del w:id="2841" w:author="Balasubramanian, Ruchita" w:date="2025-08-06T09:13:00Z" w16du:dateUtc="2025-08-06T13:13:00Z"/>
                    <w:sz w:val="15"/>
                    <w:szCs w:val="15"/>
                  </w:rPr>
                </w:rPrChange>
              </w:rPr>
            </w:pPr>
            <w:del w:id="284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43" w:author="Balasubramanian, Ruchita" w:date="2025-08-05T15:31:00Z" w16du:dateUtc="2025-08-05T19:31:00Z">
                    <w:rPr>
                      <w:rFonts w:eastAsia="Times New Roman"/>
                      <w:color w:val="000000"/>
                      <w:sz w:val="16"/>
                      <w:szCs w:val="16"/>
                      <w:lang w:val="en-US"/>
                    </w:rPr>
                  </w:rPrChange>
                </w:rPr>
                <w:delText>354</w:delText>
              </w:r>
            </w:del>
          </w:p>
        </w:tc>
        <w:tc>
          <w:tcPr>
            <w:tcW w:w="1138" w:type="dxa"/>
            <w:gridSpan w:val="3"/>
            <w:tcBorders>
              <w:top w:val="single" w:sz="4" w:space="0" w:color="auto"/>
              <w:left w:val="single" w:sz="4" w:space="0" w:color="auto"/>
              <w:bottom w:val="nil"/>
              <w:right w:val="single" w:sz="4" w:space="0" w:color="auto"/>
            </w:tcBorders>
            <w:shd w:val="clear" w:color="FFBA00" w:fill="FFBA00"/>
            <w:vAlign w:val="bottom"/>
            <w:tcPrChange w:id="2844"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BA00" w:fill="FFBA00"/>
                <w:vAlign w:val="bottom"/>
              </w:tcPr>
            </w:tcPrChange>
          </w:tcPr>
          <w:p w14:paraId="1D0140DC" w14:textId="7201939C" w:rsidR="00F50E0E" w:rsidRPr="00F77336" w:rsidDel="00216840" w:rsidRDefault="00F50E0E" w:rsidP="007B5A9B">
            <w:pPr>
              <w:spacing w:line="204" w:lineRule="auto"/>
              <w:jc w:val="center"/>
              <w:rPr>
                <w:del w:id="2845" w:author="Balasubramanian, Ruchita" w:date="2025-08-06T09:13:00Z" w16du:dateUtc="2025-08-06T13:13:00Z"/>
                <w:rFonts w:ascii="Times New Roman" w:hAnsi="Times New Roman" w:cs="Times New Roman"/>
                <w:sz w:val="24"/>
                <w:szCs w:val="24"/>
                <w:rPrChange w:id="2846" w:author="Balasubramanian, Ruchita" w:date="2025-08-05T15:31:00Z" w16du:dateUtc="2025-08-05T19:31:00Z">
                  <w:rPr>
                    <w:del w:id="2847" w:author="Balasubramanian, Ruchita" w:date="2025-08-06T09:13:00Z" w16du:dateUtc="2025-08-06T13:13:00Z"/>
                    <w:sz w:val="15"/>
                    <w:szCs w:val="15"/>
                  </w:rPr>
                </w:rPrChange>
              </w:rPr>
            </w:pPr>
            <w:del w:id="284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49" w:author="Balasubramanian, Ruchita" w:date="2025-08-05T15:31:00Z" w16du:dateUtc="2025-08-05T19:31:00Z">
                    <w:rPr>
                      <w:rFonts w:eastAsia="Times New Roman"/>
                      <w:color w:val="000000"/>
                      <w:sz w:val="16"/>
                      <w:szCs w:val="16"/>
                      <w:lang w:val="en-US"/>
                    </w:rPr>
                  </w:rPrChange>
                </w:rPr>
                <w:delText>8.1%</w:delText>
              </w:r>
            </w:del>
          </w:p>
        </w:tc>
        <w:tc>
          <w:tcPr>
            <w:tcW w:w="1035" w:type="dxa"/>
            <w:tcBorders>
              <w:top w:val="single" w:sz="4" w:space="0" w:color="auto"/>
              <w:left w:val="single" w:sz="4" w:space="0" w:color="auto"/>
              <w:bottom w:val="nil"/>
              <w:right w:val="single" w:sz="4" w:space="0" w:color="auto"/>
            </w:tcBorders>
            <w:shd w:val="clear" w:color="FFC500" w:fill="FFC500"/>
            <w:vAlign w:val="bottom"/>
            <w:tcPrChange w:id="2850"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C500" w:fill="FFC500"/>
                <w:vAlign w:val="bottom"/>
              </w:tcPr>
            </w:tcPrChange>
          </w:tcPr>
          <w:p w14:paraId="5421F609" w14:textId="3796AC0E" w:rsidR="00F50E0E" w:rsidRPr="00F77336" w:rsidDel="00216840" w:rsidRDefault="00F50E0E" w:rsidP="007B5A9B">
            <w:pPr>
              <w:spacing w:line="204" w:lineRule="auto"/>
              <w:jc w:val="center"/>
              <w:rPr>
                <w:del w:id="2851" w:author="Balasubramanian, Ruchita" w:date="2025-08-06T09:13:00Z" w16du:dateUtc="2025-08-06T13:13:00Z"/>
                <w:rFonts w:ascii="Times New Roman" w:hAnsi="Times New Roman" w:cs="Times New Roman"/>
                <w:sz w:val="24"/>
                <w:szCs w:val="24"/>
                <w:rPrChange w:id="2852" w:author="Balasubramanian, Ruchita" w:date="2025-08-05T15:31:00Z" w16du:dateUtc="2025-08-05T19:31:00Z">
                  <w:rPr>
                    <w:del w:id="2853" w:author="Balasubramanian, Ruchita" w:date="2025-08-06T09:13:00Z" w16du:dateUtc="2025-08-06T13:13:00Z"/>
                    <w:sz w:val="15"/>
                    <w:szCs w:val="15"/>
                  </w:rPr>
                </w:rPrChange>
              </w:rPr>
            </w:pPr>
            <w:del w:id="285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55" w:author="Balasubramanian, Ruchita" w:date="2025-08-05T15:31:00Z" w16du:dateUtc="2025-08-05T19:31:00Z">
                    <w:rPr>
                      <w:rFonts w:eastAsia="Times New Roman"/>
                      <w:color w:val="000000"/>
                      <w:sz w:val="16"/>
                      <w:szCs w:val="16"/>
                      <w:lang w:val="en-US"/>
                    </w:rPr>
                  </w:rPrChange>
                </w:rPr>
                <w:delText>300</w:delText>
              </w:r>
            </w:del>
          </w:p>
        </w:tc>
        <w:tc>
          <w:tcPr>
            <w:tcW w:w="1138" w:type="dxa"/>
            <w:gridSpan w:val="3"/>
            <w:tcBorders>
              <w:top w:val="single" w:sz="4" w:space="0" w:color="auto"/>
              <w:left w:val="single" w:sz="4" w:space="0" w:color="auto"/>
              <w:bottom w:val="nil"/>
              <w:right w:val="single" w:sz="4" w:space="0" w:color="auto"/>
            </w:tcBorders>
            <w:shd w:val="clear" w:color="FFC500" w:fill="FFC500"/>
            <w:vAlign w:val="bottom"/>
            <w:tcPrChange w:id="2856"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C500" w:fill="FFC500"/>
                <w:vAlign w:val="bottom"/>
              </w:tcPr>
            </w:tcPrChange>
          </w:tcPr>
          <w:p w14:paraId="35E8A75D" w14:textId="5AAB901C" w:rsidR="00F50E0E" w:rsidRPr="00F77336" w:rsidDel="00216840" w:rsidRDefault="00F50E0E" w:rsidP="007B5A9B">
            <w:pPr>
              <w:spacing w:line="204" w:lineRule="auto"/>
              <w:jc w:val="center"/>
              <w:rPr>
                <w:del w:id="2857" w:author="Balasubramanian, Ruchita" w:date="2025-08-06T09:13:00Z" w16du:dateUtc="2025-08-06T13:13:00Z"/>
                <w:rFonts w:ascii="Times New Roman" w:hAnsi="Times New Roman" w:cs="Times New Roman"/>
                <w:sz w:val="24"/>
                <w:szCs w:val="24"/>
                <w:rPrChange w:id="2858" w:author="Balasubramanian, Ruchita" w:date="2025-08-05T15:31:00Z" w16du:dateUtc="2025-08-05T19:31:00Z">
                  <w:rPr>
                    <w:del w:id="2859" w:author="Balasubramanian, Ruchita" w:date="2025-08-06T09:13:00Z" w16du:dateUtc="2025-08-06T13:13:00Z"/>
                    <w:sz w:val="15"/>
                    <w:szCs w:val="15"/>
                  </w:rPr>
                </w:rPrChange>
              </w:rPr>
            </w:pPr>
            <w:del w:id="286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61" w:author="Balasubramanian, Ruchita" w:date="2025-08-05T15:31:00Z" w16du:dateUtc="2025-08-05T19:31:00Z">
                    <w:rPr>
                      <w:rFonts w:eastAsia="Times New Roman"/>
                      <w:color w:val="000000"/>
                      <w:sz w:val="16"/>
                      <w:szCs w:val="16"/>
                      <w:lang w:val="en-US"/>
                    </w:rPr>
                  </w:rPrChange>
                </w:rPr>
                <w:delText>6.9%</w:delText>
              </w:r>
            </w:del>
          </w:p>
        </w:tc>
        <w:tc>
          <w:tcPr>
            <w:tcW w:w="1035" w:type="dxa"/>
            <w:tcBorders>
              <w:top w:val="single" w:sz="4" w:space="0" w:color="auto"/>
              <w:left w:val="single" w:sz="4" w:space="0" w:color="auto"/>
              <w:bottom w:val="nil"/>
              <w:right w:val="single" w:sz="4" w:space="0" w:color="auto"/>
            </w:tcBorders>
            <w:shd w:val="clear" w:color="FFE300" w:fill="FFE300"/>
            <w:vAlign w:val="bottom"/>
            <w:tcPrChange w:id="2862"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E300" w:fill="FFE300"/>
                <w:vAlign w:val="bottom"/>
              </w:tcPr>
            </w:tcPrChange>
          </w:tcPr>
          <w:p w14:paraId="39696A6F" w14:textId="430A8540" w:rsidR="00F50E0E" w:rsidRPr="00F77336" w:rsidDel="00216840" w:rsidRDefault="00F50E0E" w:rsidP="007B5A9B">
            <w:pPr>
              <w:spacing w:line="204" w:lineRule="auto"/>
              <w:jc w:val="center"/>
              <w:rPr>
                <w:del w:id="2863" w:author="Balasubramanian, Ruchita" w:date="2025-08-06T09:13:00Z" w16du:dateUtc="2025-08-06T13:13:00Z"/>
                <w:rFonts w:ascii="Times New Roman" w:hAnsi="Times New Roman" w:cs="Times New Roman"/>
                <w:sz w:val="24"/>
                <w:szCs w:val="24"/>
                <w:rPrChange w:id="2864" w:author="Balasubramanian, Ruchita" w:date="2025-08-05T15:31:00Z" w16du:dateUtc="2025-08-05T19:31:00Z">
                  <w:rPr>
                    <w:del w:id="2865" w:author="Balasubramanian, Ruchita" w:date="2025-08-06T09:13:00Z" w16du:dateUtc="2025-08-06T13:13:00Z"/>
                    <w:sz w:val="15"/>
                    <w:szCs w:val="15"/>
                  </w:rPr>
                </w:rPrChange>
              </w:rPr>
            </w:pPr>
            <w:del w:id="286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67" w:author="Balasubramanian, Ruchita" w:date="2025-08-05T15:31:00Z" w16du:dateUtc="2025-08-05T19:31:00Z">
                    <w:rPr>
                      <w:rFonts w:eastAsia="Times New Roman"/>
                      <w:color w:val="000000"/>
                      <w:sz w:val="16"/>
                      <w:szCs w:val="16"/>
                      <w:lang w:val="en-US"/>
                    </w:rPr>
                  </w:rPrChange>
                </w:rPr>
                <w:delText>146</w:delText>
              </w:r>
            </w:del>
          </w:p>
        </w:tc>
        <w:tc>
          <w:tcPr>
            <w:tcW w:w="1138" w:type="dxa"/>
            <w:gridSpan w:val="2"/>
            <w:tcBorders>
              <w:top w:val="single" w:sz="4" w:space="0" w:color="auto"/>
              <w:left w:val="single" w:sz="4" w:space="0" w:color="auto"/>
              <w:bottom w:val="nil"/>
              <w:right w:val="single" w:sz="4" w:space="0" w:color="auto"/>
            </w:tcBorders>
            <w:shd w:val="clear" w:color="FFE300" w:fill="FFE300"/>
            <w:vAlign w:val="bottom"/>
            <w:tcPrChange w:id="2868" w:author="Balasubramanian, Ruchita" w:date="2025-08-06T09:13:00Z" w16du:dateUtc="2025-08-06T13:13:00Z">
              <w:tcPr>
                <w:tcW w:w="994" w:type="dxa"/>
                <w:gridSpan w:val="2"/>
                <w:tcBorders>
                  <w:top w:val="single" w:sz="4" w:space="0" w:color="auto"/>
                  <w:left w:val="single" w:sz="4" w:space="0" w:color="auto"/>
                  <w:bottom w:val="nil"/>
                  <w:right w:val="single" w:sz="4" w:space="0" w:color="auto"/>
                </w:tcBorders>
                <w:shd w:val="clear" w:color="FFE300" w:fill="FFE300"/>
                <w:vAlign w:val="bottom"/>
              </w:tcPr>
            </w:tcPrChange>
          </w:tcPr>
          <w:p w14:paraId="1C250163" w14:textId="6BE658B5" w:rsidR="00F50E0E" w:rsidRPr="00F77336" w:rsidDel="00216840" w:rsidRDefault="00F50E0E" w:rsidP="007B5A9B">
            <w:pPr>
              <w:spacing w:line="204" w:lineRule="auto"/>
              <w:jc w:val="center"/>
              <w:rPr>
                <w:del w:id="2869" w:author="Balasubramanian, Ruchita" w:date="2025-08-06T09:13:00Z" w16du:dateUtc="2025-08-06T13:13:00Z"/>
                <w:rFonts w:ascii="Times New Roman" w:hAnsi="Times New Roman" w:cs="Times New Roman"/>
                <w:sz w:val="24"/>
                <w:szCs w:val="24"/>
                <w:rPrChange w:id="2870" w:author="Balasubramanian, Ruchita" w:date="2025-08-05T15:31:00Z" w16du:dateUtc="2025-08-05T19:31:00Z">
                  <w:rPr>
                    <w:del w:id="2871" w:author="Balasubramanian, Ruchita" w:date="2025-08-06T09:13:00Z" w16du:dateUtc="2025-08-06T13:13:00Z"/>
                    <w:sz w:val="15"/>
                    <w:szCs w:val="15"/>
                  </w:rPr>
                </w:rPrChange>
              </w:rPr>
            </w:pPr>
            <w:del w:id="287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73" w:author="Balasubramanian, Ruchita" w:date="2025-08-05T15:31:00Z" w16du:dateUtc="2025-08-05T19:31:00Z">
                    <w:rPr>
                      <w:rFonts w:eastAsia="Times New Roman"/>
                      <w:color w:val="000000"/>
                      <w:sz w:val="16"/>
                      <w:szCs w:val="16"/>
                      <w:lang w:val="en-US"/>
                    </w:rPr>
                  </w:rPrChange>
                </w:rPr>
                <w:delText>3.4%</w:delText>
              </w:r>
            </w:del>
          </w:p>
        </w:tc>
      </w:tr>
      <w:tr w:rsidR="00F50E0E" w:rsidRPr="00F77336" w:rsidDel="00216840" w14:paraId="09A71B12" w14:textId="4F74D03E" w:rsidTr="00216840">
        <w:tblPrEx>
          <w:tblW w:w="9246" w:type="dxa"/>
          <w:jc w:val="center"/>
          <w:tblCellMar>
            <w:left w:w="29" w:type="dxa"/>
            <w:right w:w="29" w:type="dxa"/>
          </w:tblCellMar>
          <w:tblPrExChange w:id="2874" w:author="Balasubramanian, Ruchita" w:date="2025-08-06T09:13:00Z" w16du:dateUtc="2025-08-06T13:13:00Z">
            <w:tblPrEx>
              <w:tblW w:w="9246" w:type="dxa"/>
              <w:jc w:val="center"/>
              <w:tblCellMar>
                <w:left w:w="29" w:type="dxa"/>
                <w:right w:w="29" w:type="dxa"/>
              </w:tblCellMar>
            </w:tblPrEx>
          </w:tblPrExChange>
        </w:tblPrEx>
        <w:trPr>
          <w:trHeight w:val="144"/>
          <w:jc w:val="center"/>
          <w:del w:id="2875" w:author="Balasubramanian, Ruchita" w:date="2025-08-06T09:13:00Z" w16du:dateUtc="2025-08-06T13:13:00Z"/>
          <w:trPrChange w:id="2876" w:author="Balasubramanian, Ruchita" w:date="2025-08-06T09:13:00Z" w16du:dateUtc="2025-08-06T13:13:00Z">
            <w:trPr>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2877" w:author="Balasubramanian, Ruchita" w:date="2025-08-06T09:13:00Z" w16du:dateUtc="2025-08-06T13:13:00Z">
              <w:tcPr>
                <w:tcW w:w="1123" w:type="dxa"/>
                <w:gridSpan w:val="2"/>
                <w:vMerge/>
                <w:tcBorders>
                  <w:left w:val="single" w:sz="8" w:space="0" w:color="auto"/>
                  <w:bottom w:val="single" w:sz="8" w:space="0" w:color="auto"/>
                  <w:right w:val="single" w:sz="8" w:space="0" w:color="auto"/>
                </w:tcBorders>
                <w:vAlign w:val="center"/>
              </w:tcPr>
            </w:tcPrChange>
          </w:tcPr>
          <w:p w14:paraId="37AEE726" w14:textId="57BF96F6" w:rsidR="00F50E0E" w:rsidRPr="00F77336" w:rsidDel="00216840" w:rsidRDefault="00F50E0E" w:rsidP="007B5A9B">
            <w:pPr>
              <w:spacing w:line="204" w:lineRule="auto"/>
              <w:jc w:val="center"/>
              <w:rPr>
                <w:del w:id="2878" w:author="Balasubramanian, Ruchita" w:date="2025-08-06T09:13:00Z" w16du:dateUtc="2025-08-06T13:13:00Z"/>
                <w:rFonts w:ascii="Times New Roman" w:hAnsi="Times New Roman" w:cs="Times New Roman"/>
                <w:b/>
                <w:bCs/>
                <w:sz w:val="24"/>
                <w:szCs w:val="24"/>
                <w:rPrChange w:id="2879" w:author="Balasubramanian, Ruchita" w:date="2025-08-05T15:31:00Z" w16du:dateUtc="2025-08-05T19:31:00Z">
                  <w:rPr>
                    <w:del w:id="2880"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2881" w:author="Balasubramanian, Ruchita" w:date="2025-08-06T09:13:00Z" w16du:dateUtc="2025-08-06T13:13:00Z">
              <w:tcPr>
                <w:tcW w:w="1511" w:type="dxa"/>
                <w:gridSpan w:val="2"/>
                <w:tcBorders>
                  <w:top w:val="nil"/>
                  <w:left w:val="nil"/>
                  <w:bottom w:val="single" w:sz="4" w:space="0" w:color="auto"/>
                  <w:right w:val="single" w:sz="4" w:space="0" w:color="auto"/>
                </w:tcBorders>
                <w:shd w:val="clear" w:color="FFFFFF" w:fill="FFFFFF"/>
              </w:tcPr>
            </w:tcPrChange>
          </w:tcPr>
          <w:p w14:paraId="4BE67B24" w14:textId="228F54DA" w:rsidR="00F50E0E" w:rsidRPr="00F77336" w:rsidDel="00216840" w:rsidRDefault="00F50E0E" w:rsidP="007B5A9B">
            <w:pPr>
              <w:spacing w:line="204" w:lineRule="auto"/>
              <w:jc w:val="center"/>
              <w:rPr>
                <w:del w:id="2882" w:author="Balasubramanian, Ruchita" w:date="2025-08-06T09:13:00Z" w16du:dateUtc="2025-08-06T13:13:00Z"/>
                <w:rFonts w:ascii="Times New Roman" w:hAnsi="Times New Roman" w:cs="Times New Roman"/>
                <w:sz w:val="24"/>
                <w:szCs w:val="24"/>
                <w:rPrChange w:id="2883" w:author="Balasubramanian, Ruchita" w:date="2025-08-05T15:31:00Z" w16du:dateUtc="2025-08-05T19:31:00Z">
                  <w:rPr>
                    <w:del w:id="2884" w:author="Balasubramanian, Ruchita" w:date="2025-08-06T09:13:00Z" w16du:dateUtc="2025-08-06T13:13:00Z"/>
                    <w:sz w:val="16"/>
                    <w:szCs w:val="16"/>
                  </w:rPr>
                </w:rPrChange>
              </w:rPr>
            </w:pPr>
            <w:del w:id="2885" w:author="Balasubramanian, Ruchita" w:date="2025-08-06T09:13:00Z" w16du:dateUtc="2025-08-06T13:13:00Z">
              <w:r w:rsidRPr="00F77336" w:rsidDel="00216840">
                <w:rPr>
                  <w:rFonts w:ascii="Times New Roman" w:hAnsi="Times New Roman" w:cs="Times New Roman"/>
                  <w:sz w:val="24"/>
                  <w:szCs w:val="24"/>
                  <w:rPrChange w:id="2886" w:author="Balasubramanian, Ruchita" w:date="2025-08-05T15:31:00Z" w16du:dateUtc="2025-08-05T19:31:00Z">
                    <w:rPr>
                      <w:sz w:val="16"/>
                      <w:szCs w:val="16"/>
                    </w:rPr>
                  </w:rPrChange>
                </w:rPr>
                <w:delText>(3,668 - 5,219)</w:delText>
              </w:r>
            </w:del>
          </w:p>
        </w:tc>
        <w:tc>
          <w:tcPr>
            <w:tcW w:w="1035" w:type="dxa"/>
            <w:tcBorders>
              <w:top w:val="nil"/>
              <w:left w:val="nil"/>
              <w:bottom w:val="single" w:sz="4" w:space="0" w:color="auto"/>
              <w:right w:val="single" w:sz="4" w:space="0" w:color="auto"/>
            </w:tcBorders>
            <w:shd w:val="clear" w:color="FFBA00" w:fill="FFBA00"/>
            <w:vAlign w:val="bottom"/>
            <w:tcPrChange w:id="2887" w:author="Balasubramanian, Ruchita" w:date="2025-08-06T09:13:00Z" w16du:dateUtc="2025-08-06T13:13:00Z">
              <w:tcPr>
                <w:tcW w:w="1210" w:type="dxa"/>
                <w:tcBorders>
                  <w:top w:val="nil"/>
                  <w:left w:val="nil"/>
                  <w:bottom w:val="single" w:sz="4" w:space="0" w:color="auto"/>
                  <w:right w:val="single" w:sz="4" w:space="0" w:color="auto"/>
                </w:tcBorders>
                <w:shd w:val="clear" w:color="FFBA00" w:fill="FFBA00"/>
                <w:vAlign w:val="bottom"/>
              </w:tcPr>
            </w:tcPrChange>
          </w:tcPr>
          <w:p w14:paraId="640EE1DA" w14:textId="5B3BB771" w:rsidR="00F50E0E" w:rsidRPr="00F77336" w:rsidDel="00216840" w:rsidRDefault="00F50E0E" w:rsidP="007B5A9B">
            <w:pPr>
              <w:spacing w:line="204" w:lineRule="auto"/>
              <w:jc w:val="center"/>
              <w:rPr>
                <w:del w:id="2888" w:author="Balasubramanian, Ruchita" w:date="2025-08-06T09:13:00Z" w16du:dateUtc="2025-08-06T13:13:00Z"/>
                <w:rFonts w:ascii="Times New Roman" w:hAnsi="Times New Roman" w:cs="Times New Roman"/>
                <w:sz w:val="24"/>
                <w:szCs w:val="24"/>
                <w:rPrChange w:id="2889" w:author="Balasubramanian, Ruchita" w:date="2025-08-05T15:31:00Z" w16du:dateUtc="2025-08-05T19:31:00Z">
                  <w:rPr>
                    <w:del w:id="2890" w:author="Balasubramanian, Ruchita" w:date="2025-08-06T09:13:00Z" w16du:dateUtc="2025-08-06T13:13:00Z"/>
                    <w:sz w:val="15"/>
                    <w:szCs w:val="15"/>
                  </w:rPr>
                </w:rPrChange>
              </w:rPr>
            </w:pPr>
            <w:del w:id="289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92" w:author="Balasubramanian, Ruchita" w:date="2025-08-05T15:31:00Z" w16du:dateUtc="2025-08-05T19:31:00Z">
                    <w:rPr>
                      <w:rFonts w:eastAsia="Times New Roman"/>
                      <w:color w:val="000000"/>
                      <w:sz w:val="16"/>
                      <w:szCs w:val="16"/>
                      <w:lang w:val="en-US"/>
                    </w:rPr>
                  </w:rPrChange>
                </w:rPr>
                <w:delText>(126 - 646)</w:delText>
              </w:r>
            </w:del>
          </w:p>
        </w:tc>
        <w:tc>
          <w:tcPr>
            <w:tcW w:w="1138" w:type="dxa"/>
            <w:gridSpan w:val="3"/>
            <w:tcBorders>
              <w:top w:val="nil"/>
              <w:left w:val="single" w:sz="4" w:space="0" w:color="auto"/>
              <w:bottom w:val="single" w:sz="4" w:space="0" w:color="auto"/>
              <w:right w:val="single" w:sz="4" w:space="0" w:color="auto"/>
            </w:tcBorders>
            <w:shd w:val="clear" w:color="FFBA00" w:fill="FFBA00"/>
            <w:vAlign w:val="bottom"/>
            <w:tcPrChange w:id="2893"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BA00" w:fill="FFBA00"/>
                <w:vAlign w:val="bottom"/>
              </w:tcPr>
            </w:tcPrChange>
          </w:tcPr>
          <w:p w14:paraId="29FB56DE" w14:textId="22F04504" w:rsidR="00F50E0E" w:rsidRPr="00F77336" w:rsidDel="00216840" w:rsidRDefault="00F50E0E" w:rsidP="007B5A9B">
            <w:pPr>
              <w:spacing w:line="204" w:lineRule="auto"/>
              <w:jc w:val="center"/>
              <w:rPr>
                <w:del w:id="2894" w:author="Balasubramanian, Ruchita" w:date="2025-08-06T09:13:00Z" w16du:dateUtc="2025-08-06T13:13:00Z"/>
                <w:rFonts w:ascii="Times New Roman" w:hAnsi="Times New Roman" w:cs="Times New Roman"/>
                <w:sz w:val="24"/>
                <w:szCs w:val="24"/>
                <w:rPrChange w:id="2895" w:author="Balasubramanian, Ruchita" w:date="2025-08-05T15:31:00Z" w16du:dateUtc="2025-08-05T19:31:00Z">
                  <w:rPr>
                    <w:del w:id="2896" w:author="Balasubramanian, Ruchita" w:date="2025-08-06T09:13:00Z" w16du:dateUtc="2025-08-06T13:13:00Z"/>
                    <w:sz w:val="15"/>
                    <w:szCs w:val="15"/>
                  </w:rPr>
                </w:rPrChange>
              </w:rPr>
            </w:pPr>
            <w:del w:id="289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898" w:author="Balasubramanian, Ruchita" w:date="2025-08-05T15:31:00Z" w16du:dateUtc="2025-08-05T19:31:00Z">
                    <w:rPr>
                      <w:rFonts w:eastAsia="Times New Roman"/>
                      <w:color w:val="000000"/>
                      <w:sz w:val="16"/>
                      <w:szCs w:val="16"/>
                      <w:lang w:val="en-US"/>
                    </w:rPr>
                  </w:rPrChange>
                </w:rPr>
                <w:delText>(3.0 - 14.5%)</w:delText>
              </w:r>
            </w:del>
          </w:p>
        </w:tc>
        <w:tc>
          <w:tcPr>
            <w:tcW w:w="1035" w:type="dxa"/>
            <w:tcBorders>
              <w:top w:val="nil"/>
              <w:left w:val="single" w:sz="4" w:space="0" w:color="auto"/>
              <w:bottom w:val="single" w:sz="4" w:space="0" w:color="auto"/>
              <w:right w:val="single" w:sz="4" w:space="0" w:color="auto"/>
            </w:tcBorders>
            <w:shd w:val="clear" w:color="FFC500" w:fill="FFC500"/>
            <w:vAlign w:val="bottom"/>
            <w:tcPrChange w:id="2899"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C500" w:fill="FFC500"/>
                <w:vAlign w:val="bottom"/>
              </w:tcPr>
            </w:tcPrChange>
          </w:tcPr>
          <w:p w14:paraId="2A4040FE" w14:textId="3A64C5C4" w:rsidR="00F50E0E" w:rsidRPr="00F77336" w:rsidDel="00216840" w:rsidRDefault="00F50E0E" w:rsidP="007B5A9B">
            <w:pPr>
              <w:spacing w:line="204" w:lineRule="auto"/>
              <w:jc w:val="center"/>
              <w:rPr>
                <w:del w:id="2900" w:author="Balasubramanian, Ruchita" w:date="2025-08-06T09:13:00Z" w16du:dateUtc="2025-08-06T13:13:00Z"/>
                <w:rFonts w:ascii="Times New Roman" w:hAnsi="Times New Roman" w:cs="Times New Roman"/>
                <w:sz w:val="24"/>
                <w:szCs w:val="24"/>
                <w:rPrChange w:id="2901" w:author="Balasubramanian, Ruchita" w:date="2025-08-05T15:31:00Z" w16du:dateUtc="2025-08-05T19:31:00Z">
                  <w:rPr>
                    <w:del w:id="2902" w:author="Balasubramanian, Ruchita" w:date="2025-08-06T09:13:00Z" w16du:dateUtc="2025-08-06T13:13:00Z"/>
                    <w:sz w:val="15"/>
                    <w:szCs w:val="15"/>
                  </w:rPr>
                </w:rPrChange>
              </w:rPr>
            </w:pPr>
            <w:del w:id="290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04" w:author="Balasubramanian, Ruchita" w:date="2025-08-05T15:31:00Z" w16du:dateUtc="2025-08-05T19:31:00Z">
                    <w:rPr>
                      <w:rFonts w:eastAsia="Times New Roman"/>
                      <w:color w:val="000000"/>
                      <w:sz w:val="16"/>
                      <w:szCs w:val="16"/>
                      <w:lang w:val="en-US"/>
                    </w:rPr>
                  </w:rPrChange>
                </w:rPr>
                <w:delText>(108 - 541)</w:delText>
              </w:r>
            </w:del>
          </w:p>
        </w:tc>
        <w:tc>
          <w:tcPr>
            <w:tcW w:w="1138" w:type="dxa"/>
            <w:gridSpan w:val="3"/>
            <w:tcBorders>
              <w:top w:val="nil"/>
              <w:left w:val="single" w:sz="4" w:space="0" w:color="auto"/>
              <w:bottom w:val="single" w:sz="4" w:space="0" w:color="auto"/>
              <w:right w:val="single" w:sz="4" w:space="0" w:color="auto"/>
            </w:tcBorders>
            <w:shd w:val="clear" w:color="FFC500" w:fill="FFC500"/>
            <w:vAlign w:val="bottom"/>
            <w:tcPrChange w:id="2905"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C500" w:fill="FFC500"/>
                <w:vAlign w:val="bottom"/>
              </w:tcPr>
            </w:tcPrChange>
          </w:tcPr>
          <w:p w14:paraId="7E0A088B" w14:textId="73B0849A" w:rsidR="00F50E0E" w:rsidRPr="00F77336" w:rsidDel="00216840" w:rsidRDefault="00F50E0E" w:rsidP="007B5A9B">
            <w:pPr>
              <w:spacing w:line="204" w:lineRule="auto"/>
              <w:jc w:val="center"/>
              <w:rPr>
                <w:del w:id="2906" w:author="Balasubramanian, Ruchita" w:date="2025-08-06T09:13:00Z" w16du:dateUtc="2025-08-06T13:13:00Z"/>
                <w:rFonts w:ascii="Times New Roman" w:hAnsi="Times New Roman" w:cs="Times New Roman"/>
                <w:sz w:val="24"/>
                <w:szCs w:val="24"/>
                <w:rPrChange w:id="2907" w:author="Balasubramanian, Ruchita" w:date="2025-08-05T15:31:00Z" w16du:dateUtc="2025-08-05T19:31:00Z">
                  <w:rPr>
                    <w:del w:id="2908" w:author="Balasubramanian, Ruchita" w:date="2025-08-06T09:13:00Z" w16du:dateUtc="2025-08-06T13:13:00Z"/>
                    <w:sz w:val="15"/>
                    <w:szCs w:val="15"/>
                  </w:rPr>
                </w:rPrChange>
              </w:rPr>
            </w:pPr>
            <w:del w:id="290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10" w:author="Balasubramanian, Ruchita" w:date="2025-08-05T15:31:00Z" w16du:dateUtc="2025-08-05T19:31:00Z">
                    <w:rPr>
                      <w:rFonts w:eastAsia="Times New Roman"/>
                      <w:color w:val="000000"/>
                      <w:sz w:val="16"/>
                      <w:szCs w:val="16"/>
                      <w:lang w:val="en-US"/>
                    </w:rPr>
                  </w:rPrChange>
                </w:rPr>
                <w:delText>(2.5 - 12.2%)</w:delText>
              </w:r>
            </w:del>
          </w:p>
        </w:tc>
        <w:tc>
          <w:tcPr>
            <w:tcW w:w="1035" w:type="dxa"/>
            <w:tcBorders>
              <w:top w:val="nil"/>
              <w:left w:val="single" w:sz="4" w:space="0" w:color="auto"/>
              <w:bottom w:val="single" w:sz="4" w:space="0" w:color="auto"/>
              <w:right w:val="single" w:sz="4" w:space="0" w:color="auto"/>
            </w:tcBorders>
            <w:shd w:val="clear" w:color="FFE300" w:fill="FFE300"/>
            <w:vAlign w:val="bottom"/>
            <w:tcPrChange w:id="2911"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E300" w:fill="FFE300"/>
                <w:vAlign w:val="bottom"/>
              </w:tcPr>
            </w:tcPrChange>
          </w:tcPr>
          <w:p w14:paraId="61F6A625" w14:textId="7331C292" w:rsidR="00F50E0E" w:rsidRPr="00F77336" w:rsidDel="00216840" w:rsidRDefault="00F50E0E" w:rsidP="007B5A9B">
            <w:pPr>
              <w:spacing w:line="204" w:lineRule="auto"/>
              <w:jc w:val="center"/>
              <w:rPr>
                <w:del w:id="2912" w:author="Balasubramanian, Ruchita" w:date="2025-08-06T09:13:00Z" w16du:dateUtc="2025-08-06T13:13:00Z"/>
                <w:rFonts w:ascii="Times New Roman" w:hAnsi="Times New Roman" w:cs="Times New Roman"/>
                <w:sz w:val="24"/>
                <w:szCs w:val="24"/>
                <w:rPrChange w:id="2913" w:author="Balasubramanian, Ruchita" w:date="2025-08-05T15:31:00Z" w16du:dateUtc="2025-08-05T19:31:00Z">
                  <w:rPr>
                    <w:del w:id="2914" w:author="Balasubramanian, Ruchita" w:date="2025-08-06T09:13:00Z" w16du:dateUtc="2025-08-06T13:13:00Z"/>
                    <w:sz w:val="15"/>
                    <w:szCs w:val="15"/>
                  </w:rPr>
                </w:rPrChange>
              </w:rPr>
            </w:pPr>
            <w:del w:id="291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16" w:author="Balasubramanian, Ruchita" w:date="2025-08-05T15:31:00Z" w16du:dateUtc="2025-08-05T19:31:00Z">
                    <w:rPr>
                      <w:rFonts w:eastAsia="Times New Roman"/>
                      <w:color w:val="000000"/>
                      <w:sz w:val="16"/>
                      <w:szCs w:val="16"/>
                      <w:lang w:val="en-US"/>
                    </w:rPr>
                  </w:rPrChange>
                </w:rPr>
                <w:delText>(56 - 254)</w:delText>
              </w:r>
            </w:del>
          </w:p>
        </w:tc>
        <w:tc>
          <w:tcPr>
            <w:tcW w:w="1138" w:type="dxa"/>
            <w:gridSpan w:val="2"/>
            <w:tcBorders>
              <w:top w:val="nil"/>
              <w:left w:val="single" w:sz="4" w:space="0" w:color="auto"/>
              <w:bottom w:val="single" w:sz="4" w:space="0" w:color="auto"/>
              <w:right w:val="single" w:sz="4" w:space="0" w:color="auto"/>
            </w:tcBorders>
            <w:shd w:val="clear" w:color="FFE300" w:fill="FFE300"/>
            <w:vAlign w:val="bottom"/>
            <w:tcPrChange w:id="2917" w:author="Balasubramanian, Ruchita" w:date="2025-08-06T09:13:00Z" w16du:dateUtc="2025-08-06T13:13:00Z">
              <w:tcPr>
                <w:tcW w:w="994" w:type="dxa"/>
                <w:gridSpan w:val="2"/>
                <w:tcBorders>
                  <w:top w:val="nil"/>
                  <w:left w:val="single" w:sz="4" w:space="0" w:color="auto"/>
                  <w:bottom w:val="single" w:sz="4" w:space="0" w:color="auto"/>
                  <w:right w:val="single" w:sz="4" w:space="0" w:color="auto"/>
                </w:tcBorders>
                <w:shd w:val="clear" w:color="FFE300" w:fill="FFE300"/>
                <w:vAlign w:val="bottom"/>
              </w:tcPr>
            </w:tcPrChange>
          </w:tcPr>
          <w:p w14:paraId="4E50B7C7" w14:textId="0C5FBA25" w:rsidR="00F50E0E" w:rsidRPr="00F77336" w:rsidDel="00216840" w:rsidRDefault="00F50E0E" w:rsidP="007B5A9B">
            <w:pPr>
              <w:spacing w:line="204" w:lineRule="auto"/>
              <w:jc w:val="center"/>
              <w:rPr>
                <w:del w:id="2918" w:author="Balasubramanian, Ruchita" w:date="2025-08-06T09:13:00Z" w16du:dateUtc="2025-08-06T13:13:00Z"/>
                <w:rFonts w:ascii="Times New Roman" w:hAnsi="Times New Roman" w:cs="Times New Roman"/>
                <w:sz w:val="24"/>
                <w:szCs w:val="24"/>
                <w:rPrChange w:id="2919" w:author="Balasubramanian, Ruchita" w:date="2025-08-05T15:31:00Z" w16du:dateUtc="2025-08-05T19:31:00Z">
                  <w:rPr>
                    <w:del w:id="2920" w:author="Balasubramanian, Ruchita" w:date="2025-08-06T09:13:00Z" w16du:dateUtc="2025-08-06T13:13:00Z"/>
                    <w:sz w:val="15"/>
                    <w:szCs w:val="15"/>
                  </w:rPr>
                </w:rPrChange>
              </w:rPr>
            </w:pPr>
            <w:del w:id="292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22" w:author="Balasubramanian, Ruchita" w:date="2025-08-05T15:31:00Z" w16du:dateUtc="2025-08-05T19:31:00Z">
                    <w:rPr>
                      <w:rFonts w:eastAsia="Times New Roman"/>
                      <w:color w:val="000000"/>
                      <w:sz w:val="16"/>
                      <w:szCs w:val="16"/>
                      <w:lang w:val="en-US"/>
                    </w:rPr>
                  </w:rPrChange>
                </w:rPr>
                <w:delText>(1.3 - 5.7%)</w:delText>
              </w:r>
            </w:del>
          </w:p>
        </w:tc>
      </w:tr>
      <w:tr w:rsidR="00F50E0E" w:rsidRPr="00F77336" w:rsidDel="00216840" w14:paraId="30B5E79C" w14:textId="1D77F840" w:rsidTr="00216840">
        <w:tblPrEx>
          <w:tblW w:w="9246" w:type="dxa"/>
          <w:jc w:val="center"/>
          <w:tblCellMar>
            <w:left w:w="29" w:type="dxa"/>
            <w:right w:w="29" w:type="dxa"/>
          </w:tblCellMar>
          <w:tblPrExChange w:id="2923" w:author="Balasubramanian, Ruchita" w:date="2025-08-06T09:13:00Z" w16du:dateUtc="2025-08-06T13:13:00Z">
            <w:tblPrEx>
              <w:tblW w:w="9246" w:type="dxa"/>
              <w:jc w:val="center"/>
              <w:tblCellMar>
                <w:left w:w="29" w:type="dxa"/>
                <w:right w:w="29" w:type="dxa"/>
              </w:tblCellMar>
            </w:tblPrEx>
          </w:tblPrExChange>
        </w:tblPrEx>
        <w:trPr>
          <w:trHeight w:val="144"/>
          <w:jc w:val="center"/>
          <w:del w:id="2924" w:author="Balasubramanian, Ruchita" w:date="2025-08-06T09:13:00Z" w16du:dateUtc="2025-08-06T13:13:00Z"/>
          <w:trPrChange w:id="2925" w:author="Balasubramanian, Ruchita" w:date="2025-08-06T09:13:00Z" w16du:dateUtc="2025-08-06T13:13:00Z">
            <w:trPr>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2926" w:author="Balasubramanian, Ruchita" w:date="2025-08-06T09:13:00Z" w16du:dateUtc="2025-08-06T13:13:00Z">
              <w:tcPr>
                <w:tcW w:w="1123" w:type="dxa"/>
                <w:gridSpan w:val="2"/>
                <w:vMerge w:val="restart"/>
                <w:tcBorders>
                  <w:top w:val="single" w:sz="8" w:space="0" w:color="auto"/>
                  <w:left w:val="single" w:sz="8" w:space="0" w:color="auto"/>
                  <w:bottom w:val="single" w:sz="4" w:space="0" w:color="auto"/>
                  <w:right w:val="single" w:sz="8" w:space="0" w:color="auto"/>
                </w:tcBorders>
                <w:vAlign w:val="center"/>
              </w:tcPr>
            </w:tcPrChange>
          </w:tcPr>
          <w:p w14:paraId="6AC649D8" w14:textId="0CA55B5F" w:rsidR="00F50E0E" w:rsidRPr="00F77336" w:rsidDel="00216840" w:rsidRDefault="00F50E0E" w:rsidP="007B5A9B">
            <w:pPr>
              <w:spacing w:line="204" w:lineRule="auto"/>
              <w:jc w:val="center"/>
              <w:rPr>
                <w:del w:id="2927" w:author="Balasubramanian, Ruchita" w:date="2025-08-06T09:13:00Z" w16du:dateUtc="2025-08-06T13:13:00Z"/>
                <w:rFonts w:ascii="Times New Roman" w:hAnsi="Times New Roman" w:cs="Times New Roman"/>
                <w:b/>
                <w:bCs/>
                <w:sz w:val="24"/>
                <w:szCs w:val="24"/>
                <w:rPrChange w:id="2928" w:author="Balasubramanian, Ruchita" w:date="2025-08-05T15:31:00Z" w16du:dateUtc="2025-08-05T19:31:00Z">
                  <w:rPr>
                    <w:del w:id="2929" w:author="Balasubramanian, Ruchita" w:date="2025-08-06T09:13:00Z" w16du:dateUtc="2025-08-06T13:13:00Z"/>
                    <w:b/>
                    <w:bCs/>
                    <w:sz w:val="16"/>
                    <w:szCs w:val="16"/>
                  </w:rPr>
                </w:rPrChange>
              </w:rPr>
            </w:pPr>
            <w:del w:id="2930" w:author="Balasubramanian, Ruchita" w:date="2025-08-06T09:13:00Z" w16du:dateUtc="2025-08-06T13:13:00Z">
              <w:r w:rsidRPr="00F77336" w:rsidDel="00216840">
                <w:rPr>
                  <w:rFonts w:ascii="Times New Roman" w:hAnsi="Times New Roman" w:cs="Times New Roman"/>
                  <w:b/>
                  <w:bCs/>
                  <w:sz w:val="24"/>
                  <w:szCs w:val="24"/>
                  <w:rPrChange w:id="2931" w:author="Balasubramanian, Ruchita" w:date="2025-08-05T15:31:00Z" w16du:dateUtc="2025-08-05T19:31:00Z">
                    <w:rPr>
                      <w:b/>
                      <w:bCs/>
                      <w:sz w:val="16"/>
                      <w:szCs w:val="16"/>
                    </w:rPr>
                  </w:rPrChange>
                </w:rPr>
                <w:delText>Florida</w:delText>
              </w:r>
            </w:del>
          </w:p>
        </w:tc>
        <w:tc>
          <w:tcPr>
            <w:tcW w:w="1427" w:type="dxa"/>
            <w:gridSpan w:val="2"/>
            <w:tcBorders>
              <w:top w:val="single" w:sz="4" w:space="0" w:color="auto"/>
              <w:left w:val="nil"/>
              <w:bottom w:val="nil"/>
              <w:right w:val="single" w:sz="4" w:space="0" w:color="auto"/>
            </w:tcBorders>
            <w:shd w:val="clear" w:color="FFFFFF" w:fill="FFFFFF"/>
            <w:tcPrChange w:id="2932" w:author="Balasubramanian, Ruchita" w:date="2025-08-06T09:13:00Z" w16du:dateUtc="2025-08-06T13:13:00Z">
              <w:tcPr>
                <w:tcW w:w="1511" w:type="dxa"/>
                <w:gridSpan w:val="2"/>
                <w:tcBorders>
                  <w:top w:val="single" w:sz="4" w:space="0" w:color="auto"/>
                  <w:left w:val="nil"/>
                  <w:bottom w:val="nil"/>
                  <w:right w:val="single" w:sz="4" w:space="0" w:color="auto"/>
                </w:tcBorders>
                <w:shd w:val="clear" w:color="FFFFFF" w:fill="FFFFFF"/>
              </w:tcPr>
            </w:tcPrChange>
          </w:tcPr>
          <w:p w14:paraId="540BC82C" w14:textId="5DF9D93B" w:rsidR="00F50E0E" w:rsidRPr="00F77336" w:rsidDel="00216840" w:rsidRDefault="00F50E0E" w:rsidP="007B5A9B">
            <w:pPr>
              <w:spacing w:line="204" w:lineRule="auto"/>
              <w:jc w:val="center"/>
              <w:rPr>
                <w:del w:id="2933" w:author="Balasubramanian, Ruchita" w:date="2025-08-06T09:13:00Z" w16du:dateUtc="2025-08-06T13:13:00Z"/>
                <w:rFonts w:ascii="Times New Roman" w:hAnsi="Times New Roman" w:cs="Times New Roman"/>
                <w:sz w:val="24"/>
                <w:szCs w:val="24"/>
                <w:rPrChange w:id="2934" w:author="Balasubramanian, Ruchita" w:date="2025-08-05T15:31:00Z" w16du:dateUtc="2025-08-05T19:31:00Z">
                  <w:rPr>
                    <w:del w:id="2935" w:author="Balasubramanian, Ruchita" w:date="2025-08-06T09:13:00Z" w16du:dateUtc="2025-08-06T13:13:00Z"/>
                    <w:sz w:val="16"/>
                    <w:szCs w:val="16"/>
                  </w:rPr>
                </w:rPrChange>
              </w:rPr>
            </w:pPr>
            <w:del w:id="2936" w:author="Balasubramanian, Ruchita" w:date="2025-08-06T09:13:00Z" w16du:dateUtc="2025-08-06T13:13:00Z">
              <w:r w:rsidRPr="00F77336" w:rsidDel="00216840">
                <w:rPr>
                  <w:rFonts w:ascii="Times New Roman" w:hAnsi="Times New Roman" w:cs="Times New Roman"/>
                  <w:sz w:val="24"/>
                  <w:szCs w:val="24"/>
                  <w:rPrChange w:id="2937" w:author="Balasubramanian, Ruchita" w:date="2025-08-05T15:31:00Z" w16du:dateUtc="2025-08-05T19:31:00Z">
                    <w:rPr>
                      <w:sz w:val="16"/>
                      <w:szCs w:val="16"/>
                    </w:rPr>
                  </w:rPrChange>
                </w:rPr>
                <w:delText>19,839</w:delText>
              </w:r>
            </w:del>
          </w:p>
        </w:tc>
        <w:tc>
          <w:tcPr>
            <w:tcW w:w="1035" w:type="dxa"/>
            <w:tcBorders>
              <w:top w:val="single" w:sz="4" w:space="0" w:color="auto"/>
              <w:left w:val="nil"/>
              <w:bottom w:val="nil"/>
              <w:right w:val="single" w:sz="4" w:space="0" w:color="auto"/>
            </w:tcBorders>
            <w:shd w:val="clear" w:color="FFC600" w:fill="FFC600"/>
            <w:vAlign w:val="bottom"/>
            <w:tcPrChange w:id="2938" w:author="Balasubramanian, Ruchita" w:date="2025-08-06T09:13:00Z" w16du:dateUtc="2025-08-06T13:13:00Z">
              <w:tcPr>
                <w:tcW w:w="1210" w:type="dxa"/>
                <w:tcBorders>
                  <w:top w:val="single" w:sz="4" w:space="0" w:color="auto"/>
                  <w:left w:val="nil"/>
                  <w:bottom w:val="nil"/>
                  <w:right w:val="single" w:sz="4" w:space="0" w:color="auto"/>
                </w:tcBorders>
                <w:shd w:val="clear" w:color="FFC600" w:fill="FFC600"/>
                <w:vAlign w:val="bottom"/>
              </w:tcPr>
            </w:tcPrChange>
          </w:tcPr>
          <w:p w14:paraId="630B1E9E" w14:textId="52569DCE" w:rsidR="00F50E0E" w:rsidRPr="00F77336" w:rsidDel="00216840" w:rsidRDefault="00F50E0E" w:rsidP="007B5A9B">
            <w:pPr>
              <w:spacing w:line="204" w:lineRule="auto"/>
              <w:jc w:val="center"/>
              <w:rPr>
                <w:del w:id="2939" w:author="Balasubramanian, Ruchita" w:date="2025-08-06T09:13:00Z" w16du:dateUtc="2025-08-06T13:13:00Z"/>
                <w:rFonts w:ascii="Times New Roman" w:hAnsi="Times New Roman" w:cs="Times New Roman"/>
                <w:sz w:val="24"/>
                <w:szCs w:val="24"/>
                <w:rPrChange w:id="2940" w:author="Balasubramanian, Ruchita" w:date="2025-08-05T15:31:00Z" w16du:dateUtc="2025-08-05T19:31:00Z">
                  <w:rPr>
                    <w:del w:id="2941" w:author="Balasubramanian, Ruchita" w:date="2025-08-06T09:13:00Z" w16du:dateUtc="2025-08-06T13:13:00Z"/>
                    <w:sz w:val="15"/>
                    <w:szCs w:val="15"/>
                  </w:rPr>
                </w:rPrChange>
              </w:rPr>
            </w:pPr>
            <w:del w:id="294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43" w:author="Balasubramanian, Ruchita" w:date="2025-08-05T15:31:00Z" w16du:dateUtc="2025-08-05T19:31:00Z">
                    <w:rPr>
                      <w:rFonts w:eastAsia="Times New Roman"/>
                      <w:color w:val="000000"/>
                      <w:sz w:val="16"/>
                      <w:szCs w:val="16"/>
                      <w:lang w:val="en-US"/>
                    </w:rPr>
                  </w:rPrChange>
                </w:rPr>
                <w:delText>1,331</w:delText>
              </w:r>
            </w:del>
          </w:p>
        </w:tc>
        <w:tc>
          <w:tcPr>
            <w:tcW w:w="1138" w:type="dxa"/>
            <w:gridSpan w:val="3"/>
            <w:tcBorders>
              <w:top w:val="single" w:sz="4" w:space="0" w:color="auto"/>
              <w:left w:val="single" w:sz="4" w:space="0" w:color="auto"/>
              <w:bottom w:val="nil"/>
              <w:right w:val="single" w:sz="4" w:space="0" w:color="auto"/>
            </w:tcBorders>
            <w:shd w:val="clear" w:color="FFC600" w:fill="FFC600"/>
            <w:vAlign w:val="bottom"/>
            <w:tcPrChange w:id="2944"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C600" w:fill="FFC600"/>
                <w:vAlign w:val="bottom"/>
              </w:tcPr>
            </w:tcPrChange>
          </w:tcPr>
          <w:p w14:paraId="3CA27D0C" w14:textId="32375C0A" w:rsidR="00F50E0E" w:rsidRPr="00F77336" w:rsidDel="00216840" w:rsidRDefault="00F50E0E" w:rsidP="007B5A9B">
            <w:pPr>
              <w:spacing w:line="204" w:lineRule="auto"/>
              <w:jc w:val="center"/>
              <w:rPr>
                <w:del w:id="2945" w:author="Balasubramanian, Ruchita" w:date="2025-08-06T09:13:00Z" w16du:dateUtc="2025-08-06T13:13:00Z"/>
                <w:rFonts w:ascii="Times New Roman" w:hAnsi="Times New Roman" w:cs="Times New Roman"/>
                <w:sz w:val="24"/>
                <w:szCs w:val="24"/>
                <w:rPrChange w:id="2946" w:author="Balasubramanian, Ruchita" w:date="2025-08-05T15:31:00Z" w16du:dateUtc="2025-08-05T19:31:00Z">
                  <w:rPr>
                    <w:del w:id="2947" w:author="Balasubramanian, Ruchita" w:date="2025-08-06T09:13:00Z" w16du:dateUtc="2025-08-06T13:13:00Z"/>
                    <w:sz w:val="15"/>
                    <w:szCs w:val="15"/>
                  </w:rPr>
                </w:rPrChange>
              </w:rPr>
            </w:pPr>
            <w:del w:id="294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49" w:author="Balasubramanian, Ruchita" w:date="2025-08-05T15:31:00Z" w16du:dateUtc="2025-08-05T19:31:00Z">
                    <w:rPr>
                      <w:rFonts w:eastAsia="Times New Roman"/>
                      <w:color w:val="000000"/>
                      <w:sz w:val="16"/>
                      <w:szCs w:val="16"/>
                      <w:lang w:val="en-US"/>
                    </w:rPr>
                  </w:rPrChange>
                </w:rPr>
                <w:delText>6.7%</w:delText>
              </w:r>
            </w:del>
          </w:p>
        </w:tc>
        <w:tc>
          <w:tcPr>
            <w:tcW w:w="1035" w:type="dxa"/>
            <w:tcBorders>
              <w:top w:val="single" w:sz="4" w:space="0" w:color="auto"/>
              <w:left w:val="single" w:sz="4" w:space="0" w:color="auto"/>
              <w:bottom w:val="nil"/>
              <w:right w:val="single" w:sz="4" w:space="0" w:color="auto"/>
            </w:tcBorders>
            <w:shd w:val="clear" w:color="FFCE00" w:fill="FFCE00"/>
            <w:vAlign w:val="bottom"/>
            <w:tcPrChange w:id="2950"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CE00" w:fill="FFCE00"/>
                <w:vAlign w:val="bottom"/>
              </w:tcPr>
            </w:tcPrChange>
          </w:tcPr>
          <w:p w14:paraId="40A4138B" w14:textId="7D95EB2A" w:rsidR="00F50E0E" w:rsidRPr="00F77336" w:rsidDel="00216840" w:rsidRDefault="00F50E0E" w:rsidP="007B5A9B">
            <w:pPr>
              <w:spacing w:line="204" w:lineRule="auto"/>
              <w:jc w:val="center"/>
              <w:rPr>
                <w:del w:id="2951" w:author="Balasubramanian, Ruchita" w:date="2025-08-06T09:13:00Z" w16du:dateUtc="2025-08-06T13:13:00Z"/>
                <w:rFonts w:ascii="Times New Roman" w:hAnsi="Times New Roman" w:cs="Times New Roman"/>
                <w:sz w:val="24"/>
                <w:szCs w:val="24"/>
                <w:rPrChange w:id="2952" w:author="Balasubramanian, Ruchita" w:date="2025-08-05T15:31:00Z" w16du:dateUtc="2025-08-05T19:31:00Z">
                  <w:rPr>
                    <w:del w:id="2953" w:author="Balasubramanian, Ruchita" w:date="2025-08-06T09:13:00Z" w16du:dateUtc="2025-08-06T13:13:00Z"/>
                    <w:sz w:val="15"/>
                    <w:szCs w:val="15"/>
                  </w:rPr>
                </w:rPrChange>
              </w:rPr>
            </w:pPr>
            <w:del w:id="295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55" w:author="Balasubramanian, Ruchita" w:date="2025-08-05T15:31:00Z" w16du:dateUtc="2025-08-05T19:31:00Z">
                    <w:rPr>
                      <w:rFonts w:eastAsia="Times New Roman"/>
                      <w:color w:val="000000"/>
                      <w:sz w:val="16"/>
                      <w:szCs w:val="16"/>
                      <w:lang w:val="en-US"/>
                    </w:rPr>
                  </w:rPrChange>
                </w:rPr>
                <w:delText>1,140</w:delText>
              </w:r>
            </w:del>
          </w:p>
        </w:tc>
        <w:tc>
          <w:tcPr>
            <w:tcW w:w="1138" w:type="dxa"/>
            <w:gridSpan w:val="3"/>
            <w:tcBorders>
              <w:top w:val="single" w:sz="4" w:space="0" w:color="auto"/>
              <w:left w:val="single" w:sz="4" w:space="0" w:color="auto"/>
              <w:bottom w:val="nil"/>
              <w:right w:val="single" w:sz="4" w:space="0" w:color="auto"/>
            </w:tcBorders>
            <w:shd w:val="clear" w:color="FFCE00" w:fill="FFCE00"/>
            <w:vAlign w:val="bottom"/>
            <w:tcPrChange w:id="2956"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CE00" w:fill="FFCE00"/>
                <w:vAlign w:val="bottom"/>
              </w:tcPr>
            </w:tcPrChange>
          </w:tcPr>
          <w:p w14:paraId="718EA1B2" w14:textId="6C77429D" w:rsidR="00F50E0E" w:rsidRPr="00F77336" w:rsidDel="00216840" w:rsidRDefault="00F50E0E" w:rsidP="007B5A9B">
            <w:pPr>
              <w:spacing w:line="204" w:lineRule="auto"/>
              <w:jc w:val="center"/>
              <w:rPr>
                <w:del w:id="2957" w:author="Balasubramanian, Ruchita" w:date="2025-08-06T09:13:00Z" w16du:dateUtc="2025-08-06T13:13:00Z"/>
                <w:rFonts w:ascii="Times New Roman" w:hAnsi="Times New Roman" w:cs="Times New Roman"/>
                <w:sz w:val="24"/>
                <w:szCs w:val="24"/>
                <w:rPrChange w:id="2958" w:author="Balasubramanian, Ruchita" w:date="2025-08-05T15:31:00Z" w16du:dateUtc="2025-08-05T19:31:00Z">
                  <w:rPr>
                    <w:del w:id="2959" w:author="Balasubramanian, Ruchita" w:date="2025-08-06T09:13:00Z" w16du:dateUtc="2025-08-06T13:13:00Z"/>
                    <w:sz w:val="15"/>
                    <w:szCs w:val="15"/>
                  </w:rPr>
                </w:rPrChange>
              </w:rPr>
            </w:pPr>
            <w:del w:id="296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61" w:author="Balasubramanian, Ruchita" w:date="2025-08-05T15:31:00Z" w16du:dateUtc="2025-08-05T19:31:00Z">
                    <w:rPr>
                      <w:rFonts w:eastAsia="Times New Roman"/>
                      <w:color w:val="000000"/>
                      <w:sz w:val="16"/>
                      <w:szCs w:val="16"/>
                      <w:lang w:val="en-US"/>
                    </w:rPr>
                  </w:rPrChange>
                </w:rPr>
                <w:delText>5.7%</w:delText>
              </w:r>
            </w:del>
          </w:p>
        </w:tc>
        <w:tc>
          <w:tcPr>
            <w:tcW w:w="1035" w:type="dxa"/>
            <w:tcBorders>
              <w:top w:val="single" w:sz="4" w:space="0" w:color="auto"/>
              <w:left w:val="single" w:sz="4" w:space="0" w:color="auto"/>
              <w:bottom w:val="nil"/>
              <w:right w:val="single" w:sz="4" w:space="0" w:color="auto"/>
            </w:tcBorders>
            <w:shd w:val="clear" w:color="FFE600" w:fill="FFE600"/>
            <w:vAlign w:val="bottom"/>
            <w:tcPrChange w:id="2962"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E600" w:fill="FFE600"/>
                <w:vAlign w:val="bottom"/>
              </w:tcPr>
            </w:tcPrChange>
          </w:tcPr>
          <w:p w14:paraId="07DE2094" w14:textId="51FF09BE" w:rsidR="00F50E0E" w:rsidRPr="00F77336" w:rsidDel="00216840" w:rsidRDefault="00F50E0E" w:rsidP="007B5A9B">
            <w:pPr>
              <w:spacing w:line="204" w:lineRule="auto"/>
              <w:jc w:val="center"/>
              <w:rPr>
                <w:del w:id="2963" w:author="Balasubramanian, Ruchita" w:date="2025-08-06T09:13:00Z" w16du:dateUtc="2025-08-06T13:13:00Z"/>
                <w:rFonts w:ascii="Times New Roman" w:hAnsi="Times New Roman" w:cs="Times New Roman"/>
                <w:sz w:val="24"/>
                <w:szCs w:val="24"/>
                <w:rPrChange w:id="2964" w:author="Balasubramanian, Ruchita" w:date="2025-08-05T15:31:00Z" w16du:dateUtc="2025-08-05T19:31:00Z">
                  <w:rPr>
                    <w:del w:id="2965" w:author="Balasubramanian, Ruchita" w:date="2025-08-06T09:13:00Z" w16du:dateUtc="2025-08-06T13:13:00Z"/>
                    <w:sz w:val="15"/>
                    <w:szCs w:val="15"/>
                  </w:rPr>
                </w:rPrChange>
              </w:rPr>
            </w:pPr>
            <w:del w:id="296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67" w:author="Balasubramanian, Ruchita" w:date="2025-08-05T15:31:00Z" w16du:dateUtc="2025-08-05T19:31:00Z">
                    <w:rPr>
                      <w:rFonts w:eastAsia="Times New Roman"/>
                      <w:color w:val="000000"/>
                      <w:sz w:val="16"/>
                      <w:szCs w:val="16"/>
                      <w:lang w:val="en-US"/>
                    </w:rPr>
                  </w:rPrChange>
                </w:rPr>
                <w:delText>581</w:delText>
              </w:r>
            </w:del>
          </w:p>
        </w:tc>
        <w:tc>
          <w:tcPr>
            <w:tcW w:w="1138" w:type="dxa"/>
            <w:gridSpan w:val="2"/>
            <w:tcBorders>
              <w:top w:val="single" w:sz="4" w:space="0" w:color="auto"/>
              <w:left w:val="single" w:sz="4" w:space="0" w:color="auto"/>
              <w:bottom w:val="nil"/>
              <w:right w:val="single" w:sz="4" w:space="0" w:color="auto"/>
            </w:tcBorders>
            <w:shd w:val="clear" w:color="FFE600" w:fill="FFE600"/>
            <w:vAlign w:val="bottom"/>
            <w:tcPrChange w:id="2968" w:author="Balasubramanian, Ruchita" w:date="2025-08-06T09:13:00Z" w16du:dateUtc="2025-08-06T13:13:00Z">
              <w:tcPr>
                <w:tcW w:w="994" w:type="dxa"/>
                <w:gridSpan w:val="2"/>
                <w:tcBorders>
                  <w:top w:val="single" w:sz="4" w:space="0" w:color="auto"/>
                  <w:left w:val="single" w:sz="4" w:space="0" w:color="auto"/>
                  <w:bottom w:val="nil"/>
                  <w:right w:val="single" w:sz="4" w:space="0" w:color="auto"/>
                </w:tcBorders>
                <w:shd w:val="clear" w:color="FFE600" w:fill="FFE600"/>
                <w:vAlign w:val="bottom"/>
              </w:tcPr>
            </w:tcPrChange>
          </w:tcPr>
          <w:p w14:paraId="6F948B6E" w14:textId="7B9EFDB5" w:rsidR="00F50E0E" w:rsidRPr="00F77336" w:rsidDel="00216840" w:rsidRDefault="00F50E0E" w:rsidP="007B5A9B">
            <w:pPr>
              <w:spacing w:line="204" w:lineRule="auto"/>
              <w:jc w:val="center"/>
              <w:rPr>
                <w:del w:id="2969" w:author="Balasubramanian, Ruchita" w:date="2025-08-06T09:13:00Z" w16du:dateUtc="2025-08-06T13:13:00Z"/>
                <w:rFonts w:ascii="Times New Roman" w:hAnsi="Times New Roman" w:cs="Times New Roman"/>
                <w:sz w:val="24"/>
                <w:szCs w:val="24"/>
                <w:rPrChange w:id="2970" w:author="Balasubramanian, Ruchita" w:date="2025-08-05T15:31:00Z" w16du:dateUtc="2025-08-05T19:31:00Z">
                  <w:rPr>
                    <w:del w:id="2971" w:author="Balasubramanian, Ruchita" w:date="2025-08-06T09:13:00Z" w16du:dateUtc="2025-08-06T13:13:00Z"/>
                    <w:sz w:val="15"/>
                    <w:szCs w:val="15"/>
                  </w:rPr>
                </w:rPrChange>
              </w:rPr>
            </w:pPr>
            <w:del w:id="297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73" w:author="Balasubramanian, Ruchita" w:date="2025-08-05T15:31:00Z" w16du:dateUtc="2025-08-05T19:31:00Z">
                    <w:rPr>
                      <w:rFonts w:eastAsia="Times New Roman"/>
                      <w:color w:val="000000"/>
                      <w:sz w:val="16"/>
                      <w:szCs w:val="16"/>
                      <w:lang w:val="en-US"/>
                    </w:rPr>
                  </w:rPrChange>
                </w:rPr>
                <w:delText>2.9%</w:delText>
              </w:r>
            </w:del>
          </w:p>
        </w:tc>
      </w:tr>
      <w:tr w:rsidR="00F50E0E" w:rsidRPr="00F77336" w:rsidDel="00216840" w14:paraId="2A0B3BB3" w14:textId="7FDA52B9" w:rsidTr="00216840">
        <w:tblPrEx>
          <w:tblW w:w="9246" w:type="dxa"/>
          <w:jc w:val="center"/>
          <w:tblCellMar>
            <w:left w:w="29" w:type="dxa"/>
            <w:right w:w="29" w:type="dxa"/>
          </w:tblCellMar>
          <w:tblPrExChange w:id="2974" w:author="Balasubramanian, Ruchita" w:date="2025-08-06T09:13:00Z" w16du:dateUtc="2025-08-06T13:13:00Z">
            <w:tblPrEx>
              <w:tblW w:w="9246" w:type="dxa"/>
              <w:jc w:val="center"/>
              <w:tblCellMar>
                <w:left w:w="29" w:type="dxa"/>
                <w:right w:w="29" w:type="dxa"/>
              </w:tblCellMar>
            </w:tblPrEx>
          </w:tblPrExChange>
        </w:tblPrEx>
        <w:trPr>
          <w:trHeight w:val="144"/>
          <w:jc w:val="center"/>
          <w:del w:id="2975" w:author="Balasubramanian, Ruchita" w:date="2025-08-06T09:13:00Z" w16du:dateUtc="2025-08-06T13:13:00Z"/>
          <w:trPrChange w:id="2976" w:author="Balasubramanian, Ruchita" w:date="2025-08-06T09:13:00Z" w16du:dateUtc="2025-08-06T13:13:00Z">
            <w:trPr>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2977" w:author="Balasubramanian, Ruchita" w:date="2025-08-06T09:13:00Z" w16du:dateUtc="2025-08-06T13:13:00Z">
              <w:tcPr>
                <w:tcW w:w="1123" w:type="dxa"/>
                <w:gridSpan w:val="2"/>
                <w:vMerge/>
                <w:tcBorders>
                  <w:left w:val="single" w:sz="8" w:space="0" w:color="auto"/>
                  <w:bottom w:val="single" w:sz="8" w:space="0" w:color="auto"/>
                  <w:right w:val="single" w:sz="8" w:space="0" w:color="auto"/>
                </w:tcBorders>
                <w:vAlign w:val="center"/>
              </w:tcPr>
            </w:tcPrChange>
          </w:tcPr>
          <w:p w14:paraId="4D830DD5" w14:textId="1E7B6D85" w:rsidR="00F50E0E" w:rsidRPr="00F77336" w:rsidDel="00216840" w:rsidRDefault="00F50E0E" w:rsidP="007B5A9B">
            <w:pPr>
              <w:spacing w:line="204" w:lineRule="auto"/>
              <w:jc w:val="center"/>
              <w:rPr>
                <w:del w:id="2978" w:author="Balasubramanian, Ruchita" w:date="2025-08-06T09:13:00Z" w16du:dateUtc="2025-08-06T13:13:00Z"/>
                <w:rFonts w:ascii="Times New Roman" w:hAnsi="Times New Roman" w:cs="Times New Roman"/>
                <w:b/>
                <w:bCs/>
                <w:sz w:val="24"/>
                <w:szCs w:val="24"/>
                <w:rPrChange w:id="2979" w:author="Balasubramanian, Ruchita" w:date="2025-08-05T15:31:00Z" w16du:dateUtc="2025-08-05T19:31:00Z">
                  <w:rPr>
                    <w:del w:id="2980"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2981" w:author="Balasubramanian, Ruchita" w:date="2025-08-06T09:13:00Z" w16du:dateUtc="2025-08-06T13:13:00Z">
              <w:tcPr>
                <w:tcW w:w="1511" w:type="dxa"/>
                <w:gridSpan w:val="2"/>
                <w:tcBorders>
                  <w:top w:val="nil"/>
                  <w:left w:val="nil"/>
                  <w:bottom w:val="single" w:sz="4" w:space="0" w:color="auto"/>
                  <w:right w:val="single" w:sz="4" w:space="0" w:color="auto"/>
                </w:tcBorders>
                <w:shd w:val="clear" w:color="FFFFFF" w:fill="FFFFFF"/>
              </w:tcPr>
            </w:tcPrChange>
          </w:tcPr>
          <w:p w14:paraId="37B68D21" w14:textId="2EF9F32B" w:rsidR="00F50E0E" w:rsidRPr="00F77336" w:rsidDel="00216840" w:rsidRDefault="00F50E0E" w:rsidP="007B5A9B">
            <w:pPr>
              <w:spacing w:line="204" w:lineRule="auto"/>
              <w:jc w:val="center"/>
              <w:rPr>
                <w:del w:id="2982" w:author="Balasubramanian, Ruchita" w:date="2025-08-06T09:13:00Z" w16du:dateUtc="2025-08-06T13:13:00Z"/>
                <w:rFonts w:ascii="Times New Roman" w:hAnsi="Times New Roman" w:cs="Times New Roman"/>
                <w:sz w:val="24"/>
                <w:szCs w:val="24"/>
                <w:rPrChange w:id="2983" w:author="Balasubramanian, Ruchita" w:date="2025-08-05T15:31:00Z" w16du:dateUtc="2025-08-05T19:31:00Z">
                  <w:rPr>
                    <w:del w:id="2984" w:author="Balasubramanian, Ruchita" w:date="2025-08-06T09:13:00Z" w16du:dateUtc="2025-08-06T13:13:00Z"/>
                    <w:sz w:val="16"/>
                    <w:szCs w:val="16"/>
                  </w:rPr>
                </w:rPrChange>
              </w:rPr>
            </w:pPr>
            <w:del w:id="2985" w:author="Balasubramanian, Ruchita" w:date="2025-08-06T09:13:00Z" w16du:dateUtc="2025-08-06T13:13:00Z">
              <w:r w:rsidRPr="00F77336" w:rsidDel="00216840">
                <w:rPr>
                  <w:rFonts w:ascii="Times New Roman" w:hAnsi="Times New Roman" w:cs="Times New Roman"/>
                  <w:sz w:val="24"/>
                  <w:szCs w:val="24"/>
                  <w:rPrChange w:id="2986" w:author="Balasubramanian, Ruchita" w:date="2025-08-05T15:31:00Z" w16du:dateUtc="2025-08-05T19:31:00Z">
                    <w:rPr>
                      <w:sz w:val="16"/>
                      <w:szCs w:val="16"/>
                    </w:rPr>
                  </w:rPrChange>
                </w:rPr>
                <w:delText>(17,442 - 22,844)</w:delText>
              </w:r>
            </w:del>
          </w:p>
        </w:tc>
        <w:tc>
          <w:tcPr>
            <w:tcW w:w="1035" w:type="dxa"/>
            <w:tcBorders>
              <w:top w:val="nil"/>
              <w:left w:val="nil"/>
              <w:bottom w:val="single" w:sz="4" w:space="0" w:color="auto"/>
              <w:right w:val="single" w:sz="4" w:space="0" w:color="auto"/>
            </w:tcBorders>
            <w:shd w:val="clear" w:color="FFC600" w:fill="FFC600"/>
            <w:vAlign w:val="bottom"/>
            <w:tcPrChange w:id="2987" w:author="Balasubramanian, Ruchita" w:date="2025-08-06T09:13:00Z" w16du:dateUtc="2025-08-06T13:13:00Z">
              <w:tcPr>
                <w:tcW w:w="1210" w:type="dxa"/>
                <w:tcBorders>
                  <w:top w:val="nil"/>
                  <w:left w:val="nil"/>
                  <w:bottom w:val="single" w:sz="4" w:space="0" w:color="auto"/>
                  <w:right w:val="single" w:sz="4" w:space="0" w:color="auto"/>
                </w:tcBorders>
                <w:shd w:val="clear" w:color="FFC600" w:fill="FFC600"/>
                <w:vAlign w:val="bottom"/>
              </w:tcPr>
            </w:tcPrChange>
          </w:tcPr>
          <w:p w14:paraId="71510247" w14:textId="0681F213" w:rsidR="00F50E0E" w:rsidRPr="00F77336" w:rsidDel="00216840" w:rsidRDefault="00F50E0E" w:rsidP="007B5A9B">
            <w:pPr>
              <w:spacing w:line="204" w:lineRule="auto"/>
              <w:jc w:val="center"/>
              <w:rPr>
                <w:del w:id="2988" w:author="Balasubramanian, Ruchita" w:date="2025-08-06T09:13:00Z" w16du:dateUtc="2025-08-06T13:13:00Z"/>
                <w:rFonts w:ascii="Times New Roman" w:hAnsi="Times New Roman" w:cs="Times New Roman"/>
                <w:sz w:val="24"/>
                <w:szCs w:val="24"/>
                <w:rPrChange w:id="2989" w:author="Balasubramanian, Ruchita" w:date="2025-08-05T15:31:00Z" w16du:dateUtc="2025-08-05T19:31:00Z">
                  <w:rPr>
                    <w:del w:id="2990" w:author="Balasubramanian, Ruchita" w:date="2025-08-06T09:13:00Z" w16du:dateUtc="2025-08-06T13:13:00Z"/>
                    <w:sz w:val="15"/>
                    <w:szCs w:val="15"/>
                  </w:rPr>
                </w:rPrChange>
              </w:rPr>
            </w:pPr>
            <w:del w:id="299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92" w:author="Balasubramanian, Ruchita" w:date="2025-08-05T15:31:00Z" w16du:dateUtc="2025-08-05T19:31:00Z">
                    <w:rPr>
                      <w:rFonts w:eastAsia="Times New Roman"/>
                      <w:color w:val="000000"/>
                      <w:sz w:val="16"/>
                      <w:szCs w:val="16"/>
                      <w:lang w:val="en-US"/>
                    </w:rPr>
                  </w:rPrChange>
                </w:rPr>
                <w:delText>(484 - 2,407)</w:delText>
              </w:r>
            </w:del>
          </w:p>
        </w:tc>
        <w:tc>
          <w:tcPr>
            <w:tcW w:w="1138" w:type="dxa"/>
            <w:gridSpan w:val="3"/>
            <w:tcBorders>
              <w:top w:val="nil"/>
              <w:left w:val="single" w:sz="4" w:space="0" w:color="auto"/>
              <w:bottom w:val="single" w:sz="4" w:space="0" w:color="auto"/>
              <w:right w:val="single" w:sz="4" w:space="0" w:color="auto"/>
            </w:tcBorders>
            <w:shd w:val="clear" w:color="FFC600" w:fill="FFC600"/>
            <w:vAlign w:val="bottom"/>
            <w:tcPrChange w:id="2993"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C600" w:fill="FFC600"/>
                <w:vAlign w:val="bottom"/>
              </w:tcPr>
            </w:tcPrChange>
          </w:tcPr>
          <w:p w14:paraId="4BD14F16" w14:textId="59344DA8" w:rsidR="00F50E0E" w:rsidRPr="00F77336" w:rsidDel="00216840" w:rsidRDefault="00F50E0E" w:rsidP="007B5A9B">
            <w:pPr>
              <w:spacing w:line="204" w:lineRule="auto"/>
              <w:jc w:val="center"/>
              <w:rPr>
                <w:del w:id="2994" w:author="Balasubramanian, Ruchita" w:date="2025-08-06T09:13:00Z" w16du:dateUtc="2025-08-06T13:13:00Z"/>
                <w:rFonts w:ascii="Times New Roman" w:hAnsi="Times New Roman" w:cs="Times New Roman"/>
                <w:sz w:val="24"/>
                <w:szCs w:val="24"/>
                <w:rPrChange w:id="2995" w:author="Balasubramanian, Ruchita" w:date="2025-08-05T15:31:00Z" w16du:dateUtc="2025-08-05T19:31:00Z">
                  <w:rPr>
                    <w:del w:id="2996" w:author="Balasubramanian, Ruchita" w:date="2025-08-06T09:13:00Z" w16du:dateUtc="2025-08-06T13:13:00Z"/>
                    <w:sz w:val="15"/>
                    <w:szCs w:val="15"/>
                  </w:rPr>
                </w:rPrChange>
              </w:rPr>
            </w:pPr>
            <w:del w:id="299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2998" w:author="Balasubramanian, Ruchita" w:date="2025-08-05T15:31:00Z" w16du:dateUtc="2025-08-05T19:31:00Z">
                    <w:rPr>
                      <w:rFonts w:eastAsia="Times New Roman"/>
                      <w:color w:val="000000"/>
                      <w:sz w:val="16"/>
                      <w:szCs w:val="16"/>
                      <w:lang w:val="en-US"/>
                    </w:rPr>
                  </w:rPrChange>
                </w:rPr>
                <w:delText>(2.4 - 11.4%)</w:delText>
              </w:r>
            </w:del>
          </w:p>
        </w:tc>
        <w:tc>
          <w:tcPr>
            <w:tcW w:w="1035" w:type="dxa"/>
            <w:tcBorders>
              <w:top w:val="nil"/>
              <w:left w:val="single" w:sz="4" w:space="0" w:color="auto"/>
              <w:bottom w:val="single" w:sz="4" w:space="0" w:color="auto"/>
              <w:right w:val="single" w:sz="4" w:space="0" w:color="auto"/>
            </w:tcBorders>
            <w:shd w:val="clear" w:color="FFCE00" w:fill="FFCE00"/>
            <w:vAlign w:val="bottom"/>
            <w:tcPrChange w:id="2999"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CE00" w:fill="FFCE00"/>
                <w:vAlign w:val="bottom"/>
              </w:tcPr>
            </w:tcPrChange>
          </w:tcPr>
          <w:p w14:paraId="37D3CB0C" w14:textId="3A7D9523" w:rsidR="00F50E0E" w:rsidRPr="00F77336" w:rsidDel="00216840" w:rsidRDefault="00F50E0E" w:rsidP="007B5A9B">
            <w:pPr>
              <w:spacing w:line="204" w:lineRule="auto"/>
              <w:jc w:val="center"/>
              <w:rPr>
                <w:del w:id="3000" w:author="Balasubramanian, Ruchita" w:date="2025-08-06T09:13:00Z" w16du:dateUtc="2025-08-06T13:13:00Z"/>
                <w:rFonts w:ascii="Times New Roman" w:hAnsi="Times New Roman" w:cs="Times New Roman"/>
                <w:sz w:val="24"/>
                <w:szCs w:val="24"/>
                <w:rPrChange w:id="3001" w:author="Balasubramanian, Ruchita" w:date="2025-08-05T15:31:00Z" w16du:dateUtc="2025-08-05T19:31:00Z">
                  <w:rPr>
                    <w:del w:id="3002" w:author="Balasubramanian, Ruchita" w:date="2025-08-06T09:13:00Z" w16du:dateUtc="2025-08-06T13:13:00Z"/>
                    <w:sz w:val="15"/>
                    <w:szCs w:val="15"/>
                  </w:rPr>
                </w:rPrChange>
              </w:rPr>
            </w:pPr>
            <w:del w:id="300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04" w:author="Balasubramanian, Ruchita" w:date="2025-08-05T15:31:00Z" w16du:dateUtc="2025-08-05T19:31:00Z">
                    <w:rPr>
                      <w:rFonts w:eastAsia="Times New Roman"/>
                      <w:color w:val="000000"/>
                      <w:sz w:val="16"/>
                      <w:szCs w:val="16"/>
                      <w:lang w:val="en-US"/>
                    </w:rPr>
                  </w:rPrChange>
                </w:rPr>
                <w:delText>(418 - 2,037)</w:delText>
              </w:r>
            </w:del>
          </w:p>
        </w:tc>
        <w:tc>
          <w:tcPr>
            <w:tcW w:w="1138" w:type="dxa"/>
            <w:gridSpan w:val="3"/>
            <w:tcBorders>
              <w:top w:val="nil"/>
              <w:left w:val="single" w:sz="4" w:space="0" w:color="auto"/>
              <w:bottom w:val="single" w:sz="4" w:space="0" w:color="auto"/>
              <w:right w:val="single" w:sz="4" w:space="0" w:color="auto"/>
            </w:tcBorders>
            <w:shd w:val="clear" w:color="FFCE00" w:fill="FFCE00"/>
            <w:vAlign w:val="bottom"/>
            <w:tcPrChange w:id="3005"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CE00" w:fill="FFCE00"/>
                <w:vAlign w:val="bottom"/>
              </w:tcPr>
            </w:tcPrChange>
          </w:tcPr>
          <w:p w14:paraId="53214CD9" w14:textId="6CD785AA" w:rsidR="00F50E0E" w:rsidRPr="00F77336" w:rsidDel="00216840" w:rsidRDefault="00F50E0E" w:rsidP="007B5A9B">
            <w:pPr>
              <w:spacing w:line="204" w:lineRule="auto"/>
              <w:jc w:val="center"/>
              <w:rPr>
                <w:del w:id="3006" w:author="Balasubramanian, Ruchita" w:date="2025-08-06T09:13:00Z" w16du:dateUtc="2025-08-06T13:13:00Z"/>
                <w:rFonts w:ascii="Times New Roman" w:hAnsi="Times New Roman" w:cs="Times New Roman"/>
                <w:sz w:val="24"/>
                <w:szCs w:val="24"/>
                <w:rPrChange w:id="3007" w:author="Balasubramanian, Ruchita" w:date="2025-08-05T15:31:00Z" w16du:dateUtc="2025-08-05T19:31:00Z">
                  <w:rPr>
                    <w:del w:id="3008" w:author="Balasubramanian, Ruchita" w:date="2025-08-06T09:13:00Z" w16du:dateUtc="2025-08-06T13:13:00Z"/>
                    <w:sz w:val="15"/>
                    <w:szCs w:val="15"/>
                  </w:rPr>
                </w:rPrChange>
              </w:rPr>
            </w:pPr>
            <w:del w:id="300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10" w:author="Balasubramanian, Ruchita" w:date="2025-08-05T15:31:00Z" w16du:dateUtc="2025-08-05T19:31:00Z">
                    <w:rPr>
                      <w:rFonts w:eastAsia="Times New Roman"/>
                      <w:color w:val="000000"/>
                      <w:sz w:val="16"/>
                      <w:szCs w:val="16"/>
                      <w:lang w:val="en-US"/>
                    </w:rPr>
                  </w:rPrChange>
                </w:rPr>
                <w:delText>(2.1 - 9.7%)</w:delText>
              </w:r>
            </w:del>
          </w:p>
        </w:tc>
        <w:tc>
          <w:tcPr>
            <w:tcW w:w="1035" w:type="dxa"/>
            <w:tcBorders>
              <w:top w:val="nil"/>
              <w:left w:val="single" w:sz="4" w:space="0" w:color="auto"/>
              <w:bottom w:val="single" w:sz="4" w:space="0" w:color="auto"/>
              <w:right w:val="single" w:sz="4" w:space="0" w:color="auto"/>
            </w:tcBorders>
            <w:shd w:val="clear" w:color="FFE600" w:fill="FFE600"/>
            <w:vAlign w:val="bottom"/>
            <w:tcPrChange w:id="3011"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E600" w:fill="FFE600"/>
                <w:vAlign w:val="bottom"/>
              </w:tcPr>
            </w:tcPrChange>
          </w:tcPr>
          <w:p w14:paraId="3F8DF13B" w14:textId="7848769E" w:rsidR="00F50E0E" w:rsidRPr="00F77336" w:rsidDel="00216840" w:rsidRDefault="00F50E0E" w:rsidP="007B5A9B">
            <w:pPr>
              <w:spacing w:line="204" w:lineRule="auto"/>
              <w:jc w:val="center"/>
              <w:rPr>
                <w:del w:id="3012" w:author="Balasubramanian, Ruchita" w:date="2025-08-06T09:13:00Z" w16du:dateUtc="2025-08-06T13:13:00Z"/>
                <w:rFonts w:ascii="Times New Roman" w:hAnsi="Times New Roman" w:cs="Times New Roman"/>
                <w:sz w:val="24"/>
                <w:szCs w:val="24"/>
                <w:rPrChange w:id="3013" w:author="Balasubramanian, Ruchita" w:date="2025-08-05T15:31:00Z" w16du:dateUtc="2025-08-05T19:31:00Z">
                  <w:rPr>
                    <w:del w:id="3014" w:author="Balasubramanian, Ruchita" w:date="2025-08-06T09:13:00Z" w16du:dateUtc="2025-08-06T13:13:00Z"/>
                    <w:sz w:val="15"/>
                    <w:szCs w:val="15"/>
                  </w:rPr>
                </w:rPrChange>
              </w:rPr>
            </w:pPr>
            <w:del w:id="301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16" w:author="Balasubramanian, Ruchita" w:date="2025-08-05T15:31:00Z" w16du:dateUtc="2025-08-05T19:31:00Z">
                    <w:rPr>
                      <w:rFonts w:eastAsia="Times New Roman"/>
                      <w:color w:val="000000"/>
                      <w:sz w:val="16"/>
                      <w:szCs w:val="16"/>
                      <w:lang w:val="en-US"/>
                    </w:rPr>
                  </w:rPrChange>
                </w:rPr>
                <w:delText>(223 - 998)</w:delText>
              </w:r>
            </w:del>
          </w:p>
        </w:tc>
        <w:tc>
          <w:tcPr>
            <w:tcW w:w="1138" w:type="dxa"/>
            <w:gridSpan w:val="2"/>
            <w:tcBorders>
              <w:top w:val="nil"/>
              <w:left w:val="single" w:sz="4" w:space="0" w:color="auto"/>
              <w:bottom w:val="single" w:sz="4" w:space="0" w:color="auto"/>
              <w:right w:val="single" w:sz="4" w:space="0" w:color="auto"/>
            </w:tcBorders>
            <w:shd w:val="clear" w:color="FFE600" w:fill="FFE600"/>
            <w:vAlign w:val="bottom"/>
            <w:tcPrChange w:id="3017" w:author="Balasubramanian, Ruchita" w:date="2025-08-06T09:13:00Z" w16du:dateUtc="2025-08-06T13:13:00Z">
              <w:tcPr>
                <w:tcW w:w="994" w:type="dxa"/>
                <w:gridSpan w:val="2"/>
                <w:tcBorders>
                  <w:top w:val="nil"/>
                  <w:left w:val="single" w:sz="4" w:space="0" w:color="auto"/>
                  <w:bottom w:val="single" w:sz="4" w:space="0" w:color="auto"/>
                  <w:right w:val="single" w:sz="4" w:space="0" w:color="auto"/>
                </w:tcBorders>
                <w:shd w:val="clear" w:color="FFE600" w:fill="FFE600"/>
                <w:vAlign w:val="bottom"/>
              </w:tcPr>
            </w:tcPrChange>
          </w:tcPr>
          <w:p w14:paraId="436C3A74" w14:textId="5F41F17E" w:rsidR="00F50E0E" w:rsidRPr="00F77336" w:rsidDel="00216840" w:rsidRDefault="00F50E0E" w:rsidP="007B5A9B">
            <w:pPr>
              <w:spacing w:line="204" w:lineRule="auto"/>
              <w:jc w:val="center"/>
              <w:rPr>
                <w:del w:id="3018" w:author="Balasubramanian, Ruchita" w:date="2025-08-06T09:13:00Z" w16du:dateUtc="2025-08-06T13:13:00Z"/>
                <w:rFonts w:ascii="Times New Roman" w:hAnsi="Times New Roman" w:cs="Times New Roman"/>
                <w:sz w:val="24"/>
                <w:szCs w:val="24"/>
                <w:rPrChange w:id="3019" w:author="Balasubramanian, Ruchita" w:date="2025-08-05T15:31:00Z" w16du:dateUtc="2025-08-05T19:31:00Z">
                  <w:rPr>
                    <w:del w:id="3020" w:author="Balasubramanian, Ruchita" w:date="2025-08-06T09:13:00Z" w16du:dateUtc="2025-08-06T13:13:00Z"/>
                    <w:sz w:val="15"/>
                    <w:szCs w:val="15"/>
                  </w:rPr>
                </w:rPrChange>
              </w:rPr>
            </w:pPr>
            <w:del w:id="302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22" w:author="Balasubramanian, Ruchita" w:date="2025-08-05T15:31:00Z" w16du:dateUtc="2025-08-05T19:31:00Z">
                    <w:rPr>
                      <w:rFonts w:eastAsia="Times New Roman"/>
                      <w:color w:val="000000"/>
                      <w:sz w:val="16"/>
                      <w:szCs w:val="16"/>
                      <w:lang w:val="en-US"/>
                    </w:rPr>
                  </w:rPrChange>
                </w:rPr>
                <w:delText>(1.1 - 4.8%)</w:delText>
              </w:r>
            </w:del>
          </w:p>
        </w:tc>
      </w:tr>
      <w:tr w:rsidR="00F50E0E" w:rsidRPr="00F77336" w:rsidDel="00216840" w14:paraId="7E132CB6" w14:textId="6ACF0FDE" w:rsidTr="00216840">
        <w:tblPrEx>
          <w:tblW w:w="9246" w:type="dxa"/>
          <w:jc w:val="center"/>
          <w:tblCellMar>
            <w:left w:w="29" w:type="dxa"/>
            <w:right w:w="29" w:type="dxa"/>
          </w:tblCellMar>
          <w:tblPrExChange w:id="3023" w:author="Balasubramanian, Ruchita" w:date="2025-08-06T09:13:00Z" w16du:dateUtc="2025-08-06T13:13:00Z">
            <w:tblPrEx>
              <w:tblW w:w="9246" w:type="dxa"/>
              <w:jc w:val="center"/>
              <w:tblCellMar>
                <w:left w:w="29" w:type="dxa"/>
                <w:right w:w="29" w:type="dxa"/>
              </w:tblCellMar>
            </w:tblPrEx>
          </w:tblPrExChange>
        </w:tblPrEx>
        <w:trPr>
          <w:trHeight w:val="144"/>
          <w:jc w:val="center"/>
          <w:del w:id="3024" w:author="Balasubramanian, Ruchita" w:date="2025-08-06T09:13:00Z" w16du:dateUtc="2025-08-06T13:13:00Z"/>
          <w:trPrChange w:id="3025" w:author="Balasubramanian, Ruchita" w:date="2025-08-06T09:13:00Z" w16du:dateUtc="2025-08-06T13:13:00Z">
            <w:trPr>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3026" w:author="Balasubramanian, Ruchita" w:date="2025-08-06T09:13:00Z" w16du:dateUtc="2025-08-06T13:13:00Z">
              <w:tcPr>
                <w:tcW w:w="1123" w:type="dxa"/>
                <w:gridSpan w:val="2"/>
                <w:vMerge w:val="restart"/>
                <w:tcBorders>
                  <w:top w:val="single" w:sz="8" w:space="0" w:color="auto"/>
                  <w:left w:val="single" w:sz="8" w:space="0" w:color="auto"/>
                  <w:bottom w:val="single" w:sz="4" w:space="0" w:color="auto"/>
                  <w:right w:val="single" w:sz="8" w:space="0" w:color="auto"/>
                </w:tcBorders>
                <w:vAlign w:val="center"/>
              </w:tcPr>
            </w:tcPrChange>
          </w:tcPr>
          <w:p w14:paraId="0BFE076A" w14:textId="45185075" w:rsidR="00F50E0E" w:rsidRPr="00F77336" w:rsidDel="00216840" w:rsidRDefault="00F50E0E" w:rsidP="007B5A9B">
            <w:pPr>
              <w:spacing w:line="204" w:lineRule="auto"/>
              <w:jc w:val="center"/>
              <w:rPr>
                <w:del w:id="3027" w:author="Balasubramanian, Ruchita" w:date="2025-08-06T09:13:00Z" w16du:dateUtc="2025-08-06T13:13:00Z"/>
                <w:rFonts w:ascii="Times New Roman" w:hAnsi="Times New Roman" w:cs="Times New Roman"/>
                <w:b/>
                <w:bCs/>
                <w:sz w:val="24"/>
                <w:szCs w:val="24"/>
                <w:rPrChange w:id="3028" w:author="Balasubramanian, Ruchita" w:date="2025-08-05T15:31:00Z" w16du:dateUtc="2025-08-05T19:31:00Z">
                  <w:rPr>
                    <w:del w:id="3029" w:author="Balasubramanian, Ruchita" w:date="2025-08-06T09:13:00Z" w16du:dateUtc="2025-08-06T13:13:00Z"/>
                    <w:b/>
                    <w:bCs/>
                    <w:sz w:val="16"/>
                    <w:szCs w:val="16"/>
                  </w:rPr>
                </w:rPrChange>
              </w:rPr>
            </w:pPr>
            <w:del w:id="3030" w:author="Balasubramanian, Ruchita" w:date="2025-08-06T09:13:00Z" w16du:dateUtc="2025-08-06T13:13:00Z">
              <w:r w:rsidRPr="00F77336" w:rsidDel="00216840">
                <w:rPr>
                  <w:rFonts w:ascii="Times New Roman" w:hAnsi="Times New Roman" w:cs="Times New Roman"/>
                  <w:b/>
                  <w:bCs/>
                  <w:sz w:val="24"/>
                  <w:szCs w:val="24"/>
                  <w:rPrChange w:id="3031" w:author="Balasubramanian, Ruchita" w:date="2025-08-05T15:31:00Z" w16du:dateUtc="2025-08-05T19:31:00Z">
                    <w:rPr>
                      <w:b/>
                      <w:bCs/>
                      <w:sz w:val="16"/>
                      <w:szCs w:val="16"/>
                    </w:rPr>
                  </w:rPrChange>
                </w:rPr>
                <w:delText>New York</w:delText>
              </w:r>
            </w:del>
          </w:p>
        </w:tc>
        <w:tc>
          <w:tcPr>
            <w:tcW w:w="1427" w:type="dxa"/>
            <w:gridSpan w:val="2"/>
            <w:tcBorders>
              <w:top w:val="single" w:sz="4" w:space="0" w:color="auto"/>
              <w:left w:val="nil"/>
              <w:bottom w:val="nil"/>
              <w:right w:val="single" w:sz="4" w:space="0" w:color="auto"/>
            </w:tcBorders>
            <w:shd w:val="clear" w:color="FFFFFF" w:fill="FFFFFF"/>
            <w:tcPrChange w:id="3032" w:author="Balasubramanian, Ruchita" w:date="2025-08-06T09:13:00Z" w16du:dateUtc="2025-08-06T13:13:00Z">
              <w:tcPr>
                <w:tcW w:w="1511" w:type="dxa"/>
                <w:gridSpan w:val="2"/>
                <w:tcBorders>
                  <w:top w:val="single" w:sz="4" w:space="0" w:color="auto"/>
                  <w:left w:val="nil"/>
                  <w:bottom w:val="nil"/>
                  <w:right w:val="single" w:sz="4" w:space="0" w:color="auto"/>
                </w:tcBorders>
                <w:shd w:val="clear" w:color="FFFFFF" w:fill="FFFFFF"/>
              </w:tcPr>
            </w:tcPrChange>
          </w:tcPr>
          <w:p w14:paraId="2B6F28A1" w14:textId="5BFB9E73" w:rsidR="00F50E0E" w:rsidRPr="00F77336" w:rsidDel="00216840" w:rsidRDefault="00F50E0E" w:rsidP="007B5A9B">
            <w:pPr>
              <w:spacing w:line="204" w:lineRule="auto"/>
              <w:jc w:val="center"/>
              <w:rPr>
                <w:del w:id="3033" w:author="Balasubramanian, Ruchita" w:date="2025-08-06T09:13:00Z" w16du:dateUtc="2025-08-06T13:13:00Z"/>
                <w:rFonts w:ascii="Times New Roman" w:hAnsi="Times New Roman" w:cs="Times New Roman"/>
                <w:sz w:val="24"/>
                <w:szCs w:val="24"/>
                <w:rPrChange w:id="3034" w:author="Balasubramanian, Ruchita" w:date="2025-08-05T15:31:00Z" w16du:dateUtc="2025-08-05T19:31:00Z">
                  <w:rPr>
                    <w:del w:id="3035" w:author="Balasubramanian, Ruchita" w:date="2025-08-06T09:13:00Z" w16du:dateUtc="2025-08-06T13:13:00Z"/>
                    <w:sz w:val="16"/>
                    <w:szCs w:val="16"/>
                  </w:rPr>
                </w:rPrChange>
              </w:rPr>
            </w:pPr>
            <w:del w:id="3036" w:author="Balasubramanian, Ruchita" w:date="2025-08-06T09:13:00Z" w16du:dateUtc="2025-08-06T13:13:00Z">
              <w:r w:rsidRPr="00F77336" w:rsidDel="00216840">
                <w:rPr>
                  <w:rFonts w:ascii="Times New Roman" w:hAnsi="Times New Roman" w:cs="Times New Roman"/>
                  <w:sz w:val="24"/>
                  <w:szCs w:val="24"/>
                  <w:rPrChange w:id="3037" w:author="Balasubramanian, Ruchita" w:date="2025-08-05T15:31:00Z" w16du:dateUtc="2025-08-05T19:31:00Z">
                    <w:rPr>
                      <w:sz w:val="16"/>
                      <w:szCs w:val="16"/>
                    </w:rPr>
                  </w:rPrChange>
                </w:rPr>
                <w:delText>10,753</w:delText>
              </w:r>
            </w:del>
          </w:p>
        </w:tc>
        <w:tc>
          <w:tcPr>
            <w:tcW w:w="1035" w:type="dxa"/>
            <w:tcBorders>
              <w:top w:val="single" w:sz="4" w:space="0" w:color="auto"/>
              <w:left w:val="nil"/>
              <w:bottom w:val="nil"/>
              <w:right w:val="single" w:sz="4" w:space="0" w:color="auto"/>
            </w:tcBorders>
            <w:shd w:val="clear" w:color="FFD700" w:fill="FFD700"/>
            <w:vAlign w:val="bottom"/>
            <w:tcPrChange w:id="3038" w:author="Balasubramanian, Ruchita" w:date="2025-08-06T09:13:00Z" w16du:dateUtc="2025-08-06T13:13:00Z">
              <w:tcPr>
                <w:tcW w:w="1210" w:type="dxa"/>
                <w:tcBorders>
                  <w:top w:val="single" w:sz="4" w:space="0" w:color="auto"/>
                  <w:left w:val="nil"/>
                  <w:bottom w:val="nil"/>
                  <w:right w:val="single" w:sz="4" w:space="0" w:color="auto"/>
                </w:tcBorders>
                <w:shd w:val="clear" w:color="FFD700" w:fill="FFD700"/>
                <w:vAlign w:val="bottom"/>
              </w:tcPr>
            </w:tcPrChange>
          </w:tcPr>
          <w:p w14:paraId="62766807" w14:textId="4A932C00" w:rsidR="00F50E0E" w:rsidRPr="00F77336" w:rsidDel="00216840" w:rsidRDefault="00F50E0E" w:rsidP="007B5A9B">
            <w:pPr>
              <w:spacing w:line="204" w:lineRule="auto"/>
              <w:jc w:val="center"/>
              <w:rPr>
                <w:del w:id="3039" w:author="Balasubramanian, Ruchita" w:date="2025-08-06T09:13:00Z" w16du:dateUtc="2025-08-06T13:13:00Z"/>
                <w:rFonts w:ascii="Times New Roman" w:hAnsi="Times New Roman" w:cs="Times New Roman"/>
                <w:sz w:val="24"/>
                <w:szCs w:val="24"/>
                <w:rPrChange w:id="3040" w:author="Balasubramanian, Ruchita" w:date="2025-08-05T15:31:00Z" w16du:dateUtc="2025-08-05T19:31:00Z">
                  <w:rPr>
                    <w:del w:id="3041" w:author="Balasubramanian, Ruchita" w:date="2025-08-06T09:13:00Z" w16du:dateUtc="2025-08-06T13:13:00Z"/>
                    <w:sz w:val="15"/>
                    <w:szCs w:val="15"/>
                  </w:rPr>
                </w:rPrChange>
              </w:rPr>
            </w:pPr>
            <w:del w:id="304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43" w:author="Balasubramanian, Ruchita" w:date="2025-08-05T15:31:00Z" w16du:dateUtc="2025-08-05T19:31:00Z">
                    <w:rPr>
                      <w:rFonts w:eastAsia="Times New Roman"/>
                      <w:color w:val="000000"/>
                      <w:sz w:val="16"/>
                      <w:szCs w:val="16"/>
                      <w:lang w:val="en-US"/>
                    </w:rPr>
                  </w:rPrChange>
                </w:rPr>
                <w:delText>508</w:delText>
              </w:r>
            </w:del>
          </w:p>
        </w:tc>
        <w:tc>
          <w:tcPr>
            <w:tcW w:w="1138" w:type="dxa"/>
            <w:gridSpan w:val="3"/>
            <w:tcBorders>
              <w:top w:val="single" w:sz="4" w:space="0" w:color="auto"/>
              <w:left w:val="single" w:sz="4" w:space="0" w:color="auto"/>
              <w:bottom w:val="nil"/>
              <w:right w:val="single" w:sz="4" w:space="0" w:color="auto"/>
            </w:tcBorders>
            <w:shd w:val="clear" w:color="FFD700" w:fill="FFD700"/>
            <w:vAlign w:val="bottom"/>
            <w:tcPrChange w:id="3044"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D700" w:fill="FFD700"/>
                <w:vAlign w:val="bottom"/>
              </w:tcPr>
            </w:tcPrChange>
          </w:tcPr>
          <w:p w14:paraId="7381AF94" w14:textId="61A418EE" w:rsidR="00F50E0E" w:rsidRPr="00F77336" w:rsidDel="00216840" w:rsidRDefault="00F50E0E" w:rsidP="007B5A9B">
            <w:pPr>
              <w:spacing w:line="204" w:lineRule="auto"/>
              <w:jc w:val="center"/>
              <w:rPr>
                <w:del w:id="3045" w:author="Balasubramanian, Ruchita" w:date="2025-08-06T09:13:00Z" w16du:dateUtc="2025-08-06T13:13:00Z"/>
                <w:rFonts w:ascii="Times New Roman" w:hAnsi="Times New Roman" w:cs="Times New Roman"/>
                <w:sz w:val="24"/>
                <w:szCs w:val="24"/>
                <w:rPrChange w:id="3046" w:author="Balasubramanian, Ruchita" w:date="2025-08-05T15:31:00Z" w16du:dateUtc="2025-08-05T19:31:00Z">
                  <w:rPr>
                    <w:del w:id="3047" w:author="Balasubramanian, Ruchita" w:date="2025-08-06T09:13:00Z" w16du:dateUtc="2025-08-06T13:13:00Z"/>
                    <w:sz w:val="15"/>
                    <w:szCs w:val="15"/>
                  </w:rPr>
                </w:rPrChange>
              </w:rPr>
            </w:pPr>
            <w:del w:id="304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49" w:author="Balasubramanian, Ruchita" w:date="2025-08-05T15:31:00Z" w16du:dateUtc="2025-08-05T19:31:00Z">
                    <w:rPr>
                      <w:rFonts w:eastAsia="Times New Roman"/>
                      <w:color w:val="000000"/>
                      <w:sz w:val="16"/>
                      <w:szCs w:val="16"/>
                      <w:lang w:val="en-US"/>
                    </w:rPr>
                  </w:rPrChange>
                </w:rPr>
                <w:delText>4.7%</w:delText>
              </w:r>
            </w:del>
          </w:p>
        </w:tc>
        <w:tc>
          <w:tcPr>
            <w:tcW w:w="1035" w:type="dxa"/>
            <w:tcBorders>
              <w:top w:val="single" w:sz="4" w:space="0" w:color="auto"/>
              <w:left w:val="single" w:sz="4" w:space="0" w:color="auto"/>
              <w:bottom w:val="nil"/>
              <w:right w:val="single" w:sz="4" w:space="0" w:color="auto"/>
            </w:tcBorders>
            <w:shd w:val="clear" w:color="FFDD00" w:fill="FFDD00"/>
            <w:vAlign w:val="bottom"/>
            <w:tcPrChange w:id="3050"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DD00" w:fill="FFDD00"/>
                <w:vAlign w:val="bottom"/>
              </w:tcPr>
            </w:tcPrChange>
          </w:tcPr>
          <w:p w14:paraId="5139B534" w14:textId="67D09CC7" w:rsidR="00F50E0E" w:rsidRPr="00F77336" w:rsidDel="00216840" w:rsidRDefault="00F50E0E" w:rsidP="007B5A9B">
            <w:pPr>
              <w:spacing w:line="204" w:lineRule="auto"/>
              <w:jc w:val="center"/>
              <w:rPr>
                <w:del w:id="3051" w:author="Balasubramanian, Ruchita" w:date="2025-08-06T09:13:00Z" w16du:dateUtc="2025-08-06T13:13:00Z"/>
                <w:rFonts w:ascii="Times New Roman" w:hAnsi="Times New Roman" w:cs="Times New Roman"/>
                <w:sz w:val="24"/>
                <w:szCs w:val="24"/>
                <w:rPrChange w:id="3052" w:author="Balasubramanian, Ruchita" w:date="2025-08-05T15:31:00Z" w16du:dateUtc="2025-08-05T19:31:00Z">
                  <w:rPr>
                    <w:del w:id="3053" w:author="Balasubramanian, Ruchita" w:date="2025-08-06T09:13:00Z" w16du:dateUtc="2025-08-06T13:13:00Z"/>
                    <w:sz w:val="15"/>
                    <w:szCs w:val="15"/>
                  </w:rPr>
                </w:rPrChange>
              </w:rPr>
            </w:pPr>
            <w:del w:id="305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55" w:author="Balasubramanian, Ruchita" w:date="2025-08-05T15:31:00Z" w16du:dateUtc="2025-08-05T19:31:00Z">
                    <w:rPr>
                      <w:rFonts w:eastAsia="Times New Roman"/>
                      <w:color w:val="000000"/>
                      <w:sz w:val="16"/>
                      <w:szCs w:val="16"/>
                      <w:lang w:val="en-US"/>
                    </w:rPr>
                  </w:rPrChange>
                </w:rPr>
                <w:delText>435</w:delText>
              </w:r>
            </w:del>
          </w:p>
        </w:tc>
        <w:tc>
          <w:tcPr>
            <w:tcW w:w="1138" w:type="dxa"/>
            <w:gridSpan w:val="3"/>
            <w:tcBorders>
              <w:top w:val="single" w:sz="4" w:space="0" w:color="auto"/>
              <w:left w:val="single" w:sz="4" w:space="0" w:color="auto"/>
              <w:bottom w:val="nil"/>
              <w:right w:val="single" w:sz="4" w:space="0" w:color="auto"/>
            </w:tcBorders>
            <w:shd w:val="clear" w:color="FFDD00" w:fill="FFDD00"/>
            <w:vAlign w:val="bottom"/>
            <w:tcPrChange w:id="3056"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DD00" w:fill="FFDD00"/>
                <w:vAlign w:val="bottom"/>
              </w:tcPr>
            </w:tcPrChange>
          </w:tcPr>
          <w:p w14:paraId="2DE97039" w14:textId="3E9CE223" w:rsidR="00F50E0E" w:rsidRPr="00F77336" w:rsidDel="00216840" w:rsidRDefault="00F50E0E" w:rsidP="007B5A9B">
            <w:pPr>
              <w:spacing w:line="204" w:lineRule="auto"/>
              <w:jc w:val="center"/>
              <w:rPr>
                <w:del w:id="3057" w:author="Balasubramanian, Ruchita" w:date="2025-08-06T09:13:00Z" w16du:dateUtc="2025-08-06T13:13:00Z"/>
                <w:rFonts w:ascii="Times New Roman" w:hAnsi="Times New Roman" w:cs="Times New Roman"/>
                <w:sz w:val="24"/>
                <w:szCs w:val="24"/>
                <w:rPrChange w:id="3058" w:author="Balasubramanian, Ruchita" w:date="2025-08-05T15:31:00Z" w16du:dateUtc="2025-08-05T19:31:00Z">
                  <w:rPr>
                    <w:del w:id="3059" w:author="Balasubramanian, Ruchita" w:date="2025-08-06T09:13:00Z" w16du:dateUtc="2025-08-06T13:13:00Z"/>
                    <w:sz w:val="15"/>
                    <w:szCs w:val="15"/>
                  </w:rPr>
                </w:rPrChange>
              </w:rPr>
            </w:pPr>
            <w:del w:id="306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61" w:author="Balasubramanian, Ruchita" w:date="2025-08-05T15:31:00Z" w16du:dateUtc="2025-08-05T19:31:00Z">
                    <w:rPr>
                      <w:rFonts w:eastAsia="Times New Roman"/>
                      <w:color w:val="000000"/>
                      <w:sz w:val="16"/>
                      <w:szCs w:val="16"/>
                      <w:lang w:val="en-US"/>
                    </w:rPr>
                  </w:rPrChange>
                </w:rPr>
                <w:delText>4.0%</w:delText>
              </w:r>
            </w:del>
          </w:p>
        </w:tc>
        <w:tc>
          <w:tcPr>
            <w:tcW w:w="1035" w:type="dxa"/>
            <w:tcBorders>
              <w:top w:val="single" w:sz="4" w:space="0" w:color="auto"/>
              <w:left w:val="single" w:sz="4" w:space="0" w:color="auto"/>
              <w:bottom w:val="nil"/>
              <w:right w:val="single" w:sz="4" w:space="0" w:color="auto"/>
            </w:tcBorders>
            <w:shd w:val="clear" w:color="FFEE00" w:fill="FFEE00"/>
            <w:vAlign w:val="bottom"/>
            <w:tcPrChange w:id="3062"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EE00" w:fill="FFEE00"/>
                <w:vAlign w:val="bottom"/>
              </w:tcPr>
            </w:tcPrChange>
          </w:tcPr>
          <w:p w14:paraId="6F82F67F" w14:textId="39D9486E" w:rsidR="00F50E0E" w:rsidRPr="00F77336" w:rsidDel="00216840" w:rsidRDefault="00F50E0E" w:rsidP="007B5A9B">
            <w:pPr>
              <w:spacing w:line="204" w:lineRule="auto"/>
              <w:jc w:val="center"/>
              <w:rPr>
                <w:del w:id="3063" w:author="Balasubramanian, Ruchita" w:date="2025-08-06T09:13:00Z" w16du:dateUtc="2025-08-06T13:13:00Z"/>
                <w:rFonts w:ascii="Times New Roman" w:hAnsi="Times New Roman" w:cs="Times New Roman"/>
                <w:sz w:val="24"/>
                <w:szCs w:val="24"/>
                <w:rPrChange w:id="3064" w:author="Balasubramanian, Ruchita" w:date="2025-08-05T15:31:00Z" w16du:dateUtc="2025-08-05T19:31:00Z">
                  <w:rPr>
                    <w:del w:id="3065" w:author="Balasubramanian, Ruchita" w:date="2025-08-06T09:13:00Z" w16du:dateUtc="2025-08-06T13:13:00Z"/>
                    <w:sz w:val="15"/>
                    <w:szCs w:val="15"/>
                  </w:rPr>
                </w:rPrChange>
              </w:rPr>
            </w:pPr>
            <w:del w:id="306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67" w:author="Balasubramanian, Ruchita" w:date="2025-08-05T15:31:00Z" w16du:dateUtc="2025-08-05T19:31:00Z">
                    <w:rPr>
                      <w:rFonts w:eastAsia="Times New Roman"/>
                      <w:color w:val="000000"/>
                      <w:sz w:val="16"/>
                      <w:szCs w:val="16"/>
                      <w:lang w:val="en-US"/>
                    </w:rPr>
                  </w:rPrChange>
                </w:rPr>
                <w:delText>218</w:delText>
              </w:r>
            </w:del>
          </w:p>
        </w:tc>
        <w:tc>
          <w:tcPr>
            <w:tcW w:w="1138" w:type="dxa"/>
            <w:gridSpan w:val="2"/>
            <w:tcBorders>
              <w:top w:val="single" w:sz="4" w:space="0" w:color="auto"/>
              <w:left w:val="single" w:sz="4" w:space="0" w:color="auto"/>
              <w:bottom w:val="nil"/>
              <w:right w:val="single" w:sz="4" w:space="0" w:color="auto"/>
            </w:tcBorders>
            <w:shd w:val="clear" w:color="FFEE00" w:fill="FFEE00"/>
            <w:vAlign w:val="bottom"/>
            <w:tcPrChange w:id="3068" w:author="Balasubramanian, Ruchita" w:date="2025-08-06T09:13:00Z" w16du:dateUtc="2025-08-06T13:13:00Z">
              <w:tcPr>
                <w:tcW w:w="994" w:type="dxa"/>
                <w:gridSpan w:val="2"/>
                <w:tcBorders>
                  <w:top w:val="single" w:sz="4" w:space="0" w:color="auto"/>
                  <w:left w:val="single" w:sz="4" w:space="0" w:color="auto"/>
                  <w:bottom w:val="nil"/>
                  <w:right w:val="single" w:sz="4" w:space="0" w:color="auto"/>
                </w:tcBorders>
                <w:shd w:val="clear" w:color="FFEE00" w:fill="FFEE00"/>
                <w:vAlign w:val="bottom"/>
              </w:tcPr>
            </w:tcPrChange>
          </w:tcPr>
          <w:p w14:paraId="0E376465" w14:textId="5ED6A043" w:rsidR="00F50E0E" w:rsidRPr="00F77336" w:rsidDel="00216840" w:rsidRDefault="00F50E0E" w:rsidP="007B5A9B">
            <w:pPr>
              <w:spacing w:line="204" w:lineRule="auto"/>
              <w:jc w:val="center"/>
              <w:rPr>
                <w:del w:id="3069" w:author="Balasubramanian, Ruchita" w:date="2025-08-06T09:13:00Z" w16du:dateUtc="2025-08-06T13:13:00Z"/>
                <w:rFonts w:ascii="Times New Roman" w:hAnsi="Times New Roman" w:cs="Times New Roman"/>
                <w:sz w:val="24"/>
                <w:szCs w:val="24"/>
                <w:rPrChange w:id="3070" w:author="Balasubramanian, Ruchita" w:date="2025-08-05T15:31:00Z" w16du:dateUtc="2025-08-05T19:31:00Z">
                  <w:rPr>
                    <w:del w:id="3071" w:author="Balasubramanian, Ruchita" w:date="2025-08-06T09:13:00Z" w16du:dateUtc="2025-08-06T13:13:00Z"/>
                    <w:sz w:val="15"/>
                    <w:szCs w:val="15"/>
                  </w:rPr>
                </w:rPrChange>
              </w:rPr>
            </w:pPr>
            <w:del w:id="307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73" w:author="Balasubramanian, Ruchita" w:date="2025-08-05T15:31:00Z" w16du:dateUtc="2025-08-05T19:31:00Z">
                    <w:rPr>
                      <w:rFonts w:eastAsia="Times New Roman"/>
                      <w:color w:val="000000"/>
                      <w:sz w:val="16"/>
                      <w:szCs w:val="16"/>
                      <w:lang w:val="en-US"/>
                    </w:rPr>
                  </w:rPrChange>
                </w:rPr>
                <w:delText>2.0%</w:delText>
              </w:r>
            </w:del>
          </w:p>
        </w:tc>
      </w:tr>
      <w:tr w:rsidR="00F50E0E" w:rsidRPr="00F77336" w:rsidDel="00216840" w14:paraId="7C3DD8E3" w14:textId="5ED1241E" w:rsidTr="00216840">
        <w:tblPrEx>
          <w:tblW w:w="9246" w:type="dxa"/>
          <w:jc w:val="center"/>
          <w:tblCellMar>
            <w:left w:w="29" w:type="dxa"/>
            <w:right w:w="29" w:type="dxa"/>
          </w:tblCellMar>
          <w:tblPrExChange w:id="3074" w:author="Balasubramanian, Ruchita" w:date="2025-08-06T09:13:00Z" w16du:dateUtc="2025-08-06T13:13:00Z">
            <w:tblPrEx>
              <w:tblW w:w="9246" w:type="dxa"/>
              <w:jc w:val="center"/>
              <w:tblCellMar>
                <w:left w:w="29" w:type="dxa"/>
                <w:right w:w="29" w:type="dxa"/>
              </w:tblCellMar>
            </w:tblPrEx>
          </w:tblPrExChange>
        </w:tblPrEx>
        <w:trPr>
          <w:trHeight w:val="144"/>
          <w:jc w:val="center"/>
          <w:del w:id="3075" w:author="Balasubramanian, Ruchita" w:date="2025-08-06T09:13:00Z" w16du:dateUtc="2025-08-06T13:13:00Z"/>
          <w:trPrChange w:id="3076" w:author="Balasubramanian, Ruchita" w:date="2025-08-06T09:13:00Z" w16du:dateUtc="2025-08-06T13:13:00Z">
            <w:trPr>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3077" w:author="Balasubramanian, Ruchita" w:date="2025-08-06T09:13:00Z" w16du:dateUtc="2025-08-06T13:13:00Z">
              <w:tcPr>
                <w:tcW w:w="1123" w:type="dxa"/>
                <w:gridSpan w:val="2"/>
                <w:vMerge/>
                <w:tcBorders>
                  <w:left w:val="single" w:sz="8" w:space="0" w:color="auto"/>
                  <w:bottom w:val="single" w:sz="8" w:space="0" w:color="auto"/>
                  <w:right w:val="single" w:sz="8" w:space="0" w:color="auto"/>
                </w:tcBorders>
                <w:vAlign w:val="center"/>
              </w:tcPr>
            </w:tcPrChange>
          </w:tcPr>
          <w:p w14:paraId="40A740E5" w14:textId="24A09636" w:rsidR="00F50E0E" w:rsidRPr="00F77336" w:rsidDel="00216840" w:rsidRDefault="00F50E0E" w:rsidP="007B5A9B">
            <w:pPr>
              <w:spacing w:line="204" w:lineRule="auto"/>
              <w:jc w:val="center"/>
              <w:rPr>
                <w:del w:id="3078" w:author="Balasubramanian, Ruchita" w:date="2025-08-06T09:13:00Z" w16du:dateUtc="2025-08-06T13:13:00Z"/>
                <w:rFonts w:ascii="Times New Roman" w:hAnsi="Times New Roman" w:cs="Times New Roman"/>
                <w:b/>
                <w:bCs/>
                <w:sz w:val="24"/>
                <w:szCs w:val="24"/>
                <w:rPrChange w:id="3079" w:author="Balasubramanian, Ruchita" w:date="2025-08-05T15:31:00Z" w16du:dateUtc="2025-08-05T19:31:00Z">
                  <w:rPr>
                    <w:del w:id="3080"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3081" w:author="Balasubramanian, Ruchita" w:date="2025-08-06T09:13:00Z" w16du:dateUtc="2025-08-06T13:13:00Z">
              <w:tcPr>
                <w:tcW w:w="1511" w:type="dxa"/>
                <w:gridSpan w:val="2"/>
                <w:tcBorders>
                  <w:top w:val="nil"/>
                  <w:left w:val="nil"/>
                  <w:bottom w:val="single" w:sz="4" w:space="0" w:color="auto"/>
                  <w:right w:val="single" w:sz="4" w:space="0" w:color="auto"/>
                </w:tcBorders>
                <w:shd w:val="clear" w:color="FFFFFF" w:fill="FFFFFF"/>
              </w:tcPr>
            </w:tcPrChange>
          </w:tcPr>
          <w:p w14:paraId="6B7177EA" w14:textId="43E72021" w:rsidR="00F50E0E" w:rsidRPr="00F77336" w:rsidDel="00216840" w:rsidRDefault="00F50E0E" w:rsidP="007B5A9B">
            <w:pPr>
              <w:spacing w:line="204" w:lineRule="auto"/>
              <w:jc w:val="center"/>
              <w:rPr>
                <w:del w:id="3082" w:author="Balasubramanian, Ruchita" w:date="2025-08-06T09:13:00Z" w16du:dateUtc="2025-08-06T13:13:00Z"/>
                <w:rFonts w:ascii="Times New Roman" w:hAnsi="Times New Roman" w:cs="Times New Roman"/>
                <w:sz w:val="24"/>
                <w:szCs w:val="24"/>
                <w:rPrChange w:id="3083" w:author="Balasubramanian, Ruchita" w:date="2025-08-05T15:31:00Z" w16du:dateUtc="2025-08-05T19:31:00Z">
                  <w:rPr>
                    <w:del w:id="3084" w:author="Balasubramanian, Ruchita" w:date="2025-08-06T09:13:00Z" w16du:dateUtc="2025-08-06T13:13:00Z"/>
                    <w:sz w:val="16"/>
                    <w:szCs w:val="16"/>
                  </w:rPr>
                </w:rPrChange>
              </w:rPr>
            </w:pPr>
            <w:del w:id="3085" w:author="Balasubramanian, Ruchita" w:date="2025-08-06T09:13:00Z" w16du:dateUtc="2025-08-06T13:13:00Z">
              <w:r w:rsidRPr="00F77336" w:rsidDel="00216840">
                <w:rPr>
                  <w:rFonts w:ascii="Times New Roman" w:hAnsi="Times New Roman" w:cs="Times New Roman"/>
                  <w:sz w:val="24"/>
                  <w:szCs w:val="24"/>
                  <w:rPrChange w:id="3086" w:author="Balasubramanian, Ruchita" w:date="2025-08-05T15:31:00Z" w16du:dateUtc="2025-08-05T19:31:00Z">
                    <w:rPr>
                      <w:sz w:val="16"/>
                      <w:szCs w:val="16"/>
                    </w:rPr>
                  </w:rPrChange>
                </w:rPr>
                <w:delText>(9,173 - 12,407)</w:delText>
              </w:r>
            </w:del>
          </w:p>
        </w:tc>
        <w:tc>
          <w:tcPr>
            <w:tcW w:w="1035" w:type="dxa"/>
            <w:tcBorders>
              <w:top w:val="nil"/>
              <w:left w:val="nil"/>
              <w:bottom w:val="single" w:sz="4" w:space="0" w:color="auto"/>
              <w:right w:val="single" w:sz="4" w:space="0" w:color="auto"/>
            </w:tcBorders>
            <w:shd w:val="clear" w:color="FFD700" w:fill="FFD700"/>
            <w:vAlign w:val="bottom"/>
            <w:tcPrChange w:id="3087" w:author="Balasubramanian, Ruchita" w:date="2025-08-06T09:13:00Z" w16du:dateUtc="2025-08-06T13:13:00Z">
              <w:tcPr>
                <w:tcW w:w="1210" w:type="dxa"/>
                <w:tcBorders>
                  <w:top w:val="nil"/>
                  <w:left w:val="nil"/>
                  <w:bottom w:val="single" w:sz="4" w:space="0" w:color="auto"/>
                  <w:right w:val="single" w:sz="4" w:space="0" w:color="auto"/>
                </w:tcBorders>
                <w:shd w:val="clear" w:color="FFD700" w:fill="FFD700"/>
                <w:vAlign w:val="bottom"/>
              </w:tcPr>
            </w:tcPrChange>
          </w:tcPr>
          <w:p w14:paraId="7B124D55" w14:textId="69A960FE" w:rsidR="00F50E0E" w:rsidRPr="00F77336" w:rsidDel="00216840" w:rsidRDefault="00F50E0E" w:rsidP="007B5A9B">
            <w:pPr>
              <w:spacing w:line="204" w:lineRule="auto"/>
              <w:jc w:val="center"/>
              <w:rPr>
                <w:del w:id="3088" w:author="Balasubramanian, Ruchita" w:date="2025-08-06T09:13:00Z" w16du:dateUtc="2025-08-06T13:13:00Z"/>
                <w:rFonts w:ascii="Times New Roman" w:hAnsi="Times New Roman" w:cs="Times New Roman"/>
                <w:sz w:val="24"/>
                <w:szCs w:val="24"/>
                <w:rPrChange w:id="3089" w:author="Balasubramanian, Ruchita" w:date="2025-08-05T15:31:00Z" w16du:dateUtc="2025-08-05T19:31:00Z">
                  <w:rPr>
                    <w:del w:id="3090" w:author="Balasubramanian, Ruchita" w:date="2025-08-06T09:13:00Z" w16du:dateUtc="2025-08-06T13:13:00Z"/>
                    <w:sz w:val="15"/>
                    <w:szCs w:val="15"/>
                  </w:rPr>
                </w:rPrChange>
              </w:rPr>
            </w:pPr>
            <w:del w:id="309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92" w:author="Balasubramanian, Ruchita" w:date="2025-08-05T15:31:00Z" w16du:dateUtc="2025-08-05T19:31:00Z">
                    <w:rPr>
                      <w:rFonts w:eastAsia="Times New Roman"/>
                      <w:color w:val="000000"/>
                      <w:sz w:val="16"/>
                      <w:szCs w:val="16"/>
                      <w:lang w:val="en-US"/>
                    </w:rPr>
                  </w:rPrChange>
                </w:rPr>
                <w:delText>(180 - 920)</w:delText>
              </w:r>
            </w:del>
          </w:p>
        </w:tc>
        <w:tc>
          <w:tcPr>
            <w:tcW w:w="1138" w:type="dxa"/>
            <w:gridSpan w:val="3"/>
            <w:tcBorders>
              <w:top w:val="nil"/>
              <w:left w:val="single" w:sz="4" w:space="0" w:color="auto"/>
              <w:bottom w:val="single" w:sz="4" w:space="0" w:color="auto"/>
              <w:right w:val="single" w:sz="4" w:space="0" w:color="auto"/>
            </w:tcBorders>
            <w:shd w:val="clear" w:color="FFD700" w:fill="FFD700"/>
            <w:vAlign w:val="bottom"/>
            <w:tcPrChange w:id="3093"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D700" w:fill="FFD700"/>
                <w:vAlign w:val="bottom"/>
              </w:tcPr>
            </w:tcPrChange>
          </w:tcPr>
          <w:p w14:paraId="082DA381" w14:textId="31C3172F" w:rsidR="00F50E0E" w:rsidRPr="00F77336" w:rsidDel="00216840" w:rsidRDefault="00F50E0E" w:rsidP="007B5A9B">
            <w:pPr>
              <w:spacing w:line="204" w:lineRule="auto"/>
              <w:jc w:val="center"/>
              <w:rPr>
                <w:del w:id="3094" w:author="Balasubramanian, Ruchita" w:date="2025-08-06T09:13:00Z" w16du:dateUtc="2025-08-06T13:13:00Z"/>
                <w:rFonts w:ascii="Times New Roman" w:hAnsi="Times New Roman" w:cs="Times New Roman"/>
                <w:sz w:val="24"/>
                <w:szCs w:val="24"/>
                <w:rPrChange w:id="3095" w:author="Balasubramanian, Ruchita" w:date="2025-08-05T15:31:00Z" w16du:dateUtc="2025-08-05T19:31:00Z">
                  <w:rPr>
                    <w:del w:id="3096" w:author="Balasubramanian, Ruchita" w:date="2025-08-06T09:13:00Z" w16du:dateUtc="2025-08-06T13:13:00Z"/>
                    <w:sz w:val="15"/>
                    <w:szCs w:val="15"/>
                  </w:rPr>
                </w:rPrChange>
              </w:rPr>
            </w:pPr>
            <w:del w:id="309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098" w:author="Balasubramanian, Ruchita" w:date="2025-08-05T15:31:00Z" w16du:dateUtc="2025-08-05T19:31:00Z">
                    <w:rPr>
                      <w:rFonts w:eastAsia="Times New Roman"/>
                      <w:color w:val="000000"/>
                      <w:sz w:val="16"/>
                      <w:szCs w:val="16"/>
                      <w:lang w:val="en-US"/>
                    </w:rPr>
                  </w:rPrChange>
                </w:rPr>
                <w:delText>(1.7 - 8.2%)</w:delText>
              </w:r>
            </w:del>
          </w:p>
        </w:tc>
        <w:tc>
          <w:tcPr>
            <w:tcW w:w="1035" w:type="dxa"/>
            <w:tcBorders>
              <w:top w:val="nil"/>
              <w:left w:val="single" w:sz="4" w:space="0" w:color="auto"/>
              <w:bottom w:val="single" w:sz="4" w:space="0" w:color="auto"/>
              <w:right w:val="single" w:sz="4" w:space="0" w:color="auto"/>
            </w:tcBorders>
            <w:shd w:val="clear" w:color="FFDD00" w:fill="FFDD00"/>
            <w:vAlign w:val="bottom"/>
            <w:tcPrChange w:id="3099"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DD00" w:fill="FFDD00"/>
                <w:vAlign w:val="bottom"/>
              </w:tcPr>
            </w:tcPrChange>
          </w:tcPr>
          <w:p w14:paraId="59E63572" w14:textId="2819494D" w:rsidR="00F50E0E" w:rsidRPr="00F77336" w:rsidDel="00216840" w:rsidRDefault="00F50E0E" w:rsidP="007B5A9B">
            <w:pPr>
              <w:spacing w:line="204" w:lineRule="auto"/>
              <w:jc w:val="center"/>
              <w:rPr>
                <w:del w:id="3100" w:author="Balasubramanian, Ruchita" w:date="2025-08-06T09:13:00Z" w16du:dateUtc="2025-08-06T13:13:00Z"/>
                <w:rFonts w:ascii="Times New Roman" w:hAnsi="Times New Roman" w:cs="Times New Roman"/>
                <w:sz w:val="24"/>
                <w:szCs w:val="24"/>
                <w:rPrChange w:id="3101" w:author="Balasubramanian, Ruchita" w:date="2025-08-05T15:31:00Z" w16du:dateUtc="2025-08-05T19:31:00Z">
                  <w:rPr>
                    <w:del w:id="3102" w:author="Balasubramanian, Ruchita" w:date="2025-08-06T09:13:00Z" w16du:dateUtc="2025-08-06T13:13:00Z"/>
                    <w:sz w:val="15"/>
                    <w:szCs w:val="15"/>
                  </w:rPr>
                </w:rPrChange>
              </w:rPr>
            </w:pPr>
            <w:del w:id="310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04" w:author="Balasubramanian, Ruchita" w:date="2025-08-05T15:31:00Z" w16du:dateUtc="2025-08-05T19:31:00Z">
                    <w:rPr>
                      <w:rFonts w:eastAsia="Times New Roman"/>
                      <w:color w:val="000000"/>
                      <w:sz w:val="16"/>
                      <w:szCs w:val="16"/>
                      <w:lang w:val="en-US"/>
                    </w:rPr>
                  </w:rPrChange>
                </w:rPr>
                <w:delText>(155 - 788)</w:delText>
              </w:r>
            </w:del>
          </w:p>
        </w:tc>
        <w:tc>
          <w:tcPr>
            <w:tcW w:w="1138" w:type="dxa"/>
            <w:gridSpan w:val="3"/>
            <w:tcBorders>
              <w:top w:val="nil"/>
              <w:left w:val="single" w:sz="4" w:space="0" w:color="auto"/>
              <w:bottom w:val="single" w:sz="4" w:space="0" w:color="auto"/>
              <w:right w:val="single" w:sz="4" w:space="0" w:color="auto"/>
            </w:tcBorders>
            <w:shd w:val="clear" w:color="FFDD00" w:fill="FFDD00"/>
            <w:vAlign w:val="bottom"/>
            <w:tcPrChange w:id="3105"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DD00" w:fill="FFDD00"/>
                <w:vAlign w:val="bottom"/>
              </w:tcPr>
            </w:tcPrChange>
          </w:tcPr>
          <w:p w14:paraId="6F9D4F59" w14:textId="2F73857F" w:rsidR="00F50E0E" w:rsidRPr="00F77336" w:rsidDel="00216840" w:rsidRDefault="00F50E0E" w:rsidP="007B5A9B">
            <w:pPr>
              <w:spacing w:line="204" w:lineRule="auto"/>
              <w:jc w:val="center"/>
              <w:rPr>
                <w:del w:id="3106" w:author="Balasubramanian, Ruchita" w:date="2025-08-06T09:13:00Z" w16du:dateUtc="2025-08-06T13:13:00Z"/>
                <w:rFonts w:ascii="Times New Roman" w:hAnsi="Times New Roman" w:cs="Times New Roman"/>
                <w:sz w:val="24"/>
                <w:szCs w:val="24"/>
                <w:rPrChange w:id="3107" w:author="Balasubramanian, Ruchita" w:date="2025-08-05T15:31:00Z" w16du:dateUtc="2025-08-05T19:31:00Z">
                  <w:rPr>
                    <w:del w:id="3108" w:author="Balasubramanian, Ruchita" w:date="2025-08-06T09:13:00Z" w16du:dateUtc="2025-08-06T13:13:00Z"/>
                    <w:sz w:val="15"/>
                    <w:szCs w:val="15"/>
                  </w:rPr>
                </w:rPrChange>
              </w:rPr>
            </w:pPr>
            <w:del w:id="310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10" w:author="Balasubramanian, Ruchita" w:date="2025-08-05T15:31:00Z" w16du:dateUtc="2025-08-05T19:31:00Z">
                    <w:rPr>
                      <w:rFonts w:eastAsia="Times New Roman"/>
                      <w:color w:val="000000"/>
                      <w:sz w:val="16"/>
                      <w:szCs w:val="16"/>
                      <w:lang w:val="en-US"/>
                    </w:rPr>
                  </w:rPrChange>
                </w:rPr>
                <w:delText>(1.5 - 7.0%)</w:delText>
              </w:r>
            </w:del>
          </w:p>
        </w:tc>
        <w:tc>
          <w:tcPr>
            <w:tcW w:w="1035" w:type="dxa"/>
            <w:tcBorders>
              <w:top w:val="nil"/>
              <w:left w:val="single" w:sz="4" w:space="0" w:color="auto"/>
              <w:bottom w:val="single" w:sz="4" w:space="0" w:color="auto"/>
              <w:right w:val="single" w:sz="4" w:space="0" w:color="auto"/>
            </w:tcBorders>
            <w:shd w:val="clear" w:color="FFEE00" w:fill="FFEE00"/>
            <w:vAlign w:val="bottom"/>
            <w:tcPrChange w:id="3111"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EE00" w:fill="FFEE00"/>
                <w:vAlign w:val="bottom"/>
              </w:tcPr>
            </w:tcPrChange>
          </w:tcPr>
          <w:p w14:paraId="00F9E99E" w14:textId="727CA741" w:rsidR="00F50E0E" w:rsidRPr="00F77336" w:rsidDel="00216840" w:rsidRDefault="00F50E0E" w:rsidP="007B5A9B">
            <w:pPr>
              <w:spacing w:line="204" w:lineRule="auto"/>
              <w:jc w:val="center"/>
              <w:rPr>
                <w:del w:id="3112" w:author="Balasubramanian, Ruchita" w:date="2025-08-06T09:13:00Z" w16du:dateUtc="2025-08-06T13:13:00Z"/>
                <w:rFonts w:ascii="Times New Roman" w:hAnsi="Times New Roman" w:cs="Times New Roman"/>
                <w:sz w:val="24"/>
                <w:szCs w:val="24"/>
                <w:rPrChange w:id="3113" w:author="Balasubramanian, Ruchita" w:date="2025-08-05T15:31:00Z" w16du:dateUtc="2025-08-05T19:31:00Z">
                  <w:rPr>
                    <w:del w:id="3114" w:author="Balasubramanian, Ruchita" w:date="2025-08-06T09:13:00Z" w16du:dateUtc="2025-08-06T13:13:00Z"/>
                    <w:sz w:val="15"/>
                    <w:szCs w:val="15"/>
                  </w:rPr>
                </w:rPrChange>
              </w:rPr>
            </w:pPr>
            <w:del w:id="311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16" w:author="Balasubramanian, Ruchita" w:date="2025-08-05T15:31:00Z" w16du:dateUtc="2025-08-05T19:31:00Z">
                    <w:rPr>
                      <w:rFonts w:eastAsia="Times New Roman"/>
                      <w:color w:val="000000"/>
                      <w:sz w:val="16"/>
                      <w:szCs w:val="16"/>
                      <w:lang w:val="en-US"/>
                    </w:rPr>
                  </w:rPrChange>
                </w:rPr>
                <w:delText>(79 - 390)</w:delText>
              </w:r>
            </w:del>
          </w:p>
        </w:tc>
        <w:tc>
          <w:tcPr>
            <w:tcW w:w="1138" w:type="dxa"/>
            <w:gridSpan w:val="2"/>
            <w:tcBorders>
              <w:top w:val="nil"/>
              <w:left w:val="single" w:sz="4" w:space="0" w:color="auto"/>
              <w:bottom w:val="single" w:sz="4" w:space="0" w:color="auto"/>
              <w:right w:val="single" w:sz="4" w:space="0" w:color="auto"/>
            </w:tcBorders>
            <w:shd w:val="clear" w:color="FFEE00" w:fill="FFEE00"/>
            <w:vAlign w:val="bottom"/>
            <w:tcPrChange w:id="3117" w:author="Balasubramanian, Ruchita" w:date="2025-08-06T09:13:00Z" w16du:dateUtc="2025-08-06T13:13:00Z">
              <w:tcPr>
                <w:tcW w:w="994" w:type="dxa"/>
                <w:gridSpan w:val="2"/>
                <w:tcBorders>
                  <w:top w:val="nil"/>
                  <w:left w:val="single" w:sz="4" w:space="0" w:color="auto"/>
                  <w:bottom w:val="single" w:sz="4" w:space="0" w:color="auto"/>
                  <w:right w:val="single" w:sz="4" w:space="0" w:color="auto"/>
                </w:tcBorders>
                <w:shd w:val="clear" w:color="FFEE00" w:fill="FFEE00"/>
                <w:vAlign w:val="bottom"/>
              </w:tcPr>
            </w:tcPrChange>
          </w:tcPr>
          <w:p w14:paraId="0E84159D" w14:textId="5598B7D4" w:rsidR="00F50E0E" w:rsidRPr="00F77336" w:rsidDel="00216840" w:rsidRDefault="00F50E0E" w:rsidP="007B5A9B">
            <w:pPr>
              <w:spacing w:line="204" w:lineRule="auto"/>
              <w:jc w:val="center"/>
              <w:rPr>
                <w:del w:id="3118" w:author="Balasubramanian, Ruchita" w:date="2025-08-06T09:13:00Z" w16du:dateUtc="2025-08-06T13:13:00Z"/>
                <w:rFonts w:ascii="Times New Roman" w:hAnsi="Times New Roman" w:cs="Times New Roman"/>
                <w:sz w:val="24"/>
                <w:szCs w:val="24"/>
                <w:rPrChange w:id="3119" w:author="Balasubramanian, Ruchita" w:date="2025-08-05T15:31:00Z" w16du:dateUtc="2025-08-05T19:31:00Z">
                  <w:rPr>
                    <w:del w:id="3120" w:author="Balasubramanian, Ruchita" w:date="2025-08-06T09:13:00Z" w16du:dateUtc="2025-08-06T13:13:00Z"/>
                    <w:sz w:val="15"/>
                    <w:szCs w:val="15"/>
                  </w:rPr>
                </w:rPrChange>
              </w:rPr>
            </w:pPr>
            <w:del w:id="312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22" w:author="Balasubramanian, Ruchita" w:date="2025-08-05T15:31:00Z" w16du:dateUtc="2025-08-05T19:31:00Z">
                    <w:rPr>
                      <w:rFonts w:eastAsia="Times New Roman"/>
                      <w:color w:val="000000"/>
                      <w:sz w:val="16"/>
                      <w:szCs w:val="16"/>
                      <w:lang w:val="en-US"/>
                    </w:rPr>
                  </w:rPrChange>
                </w:rPr>
                <w:delText>(0.7 - 3.5%)</w:delText>
              </w:r>
            </w:del>
          </w:p>
        </w:tc>
      </w:tr>
      <w:tr w:rsidR="00F50E0E" w:rsidRPr="00F77336" w:rsidDel="00216840" w14:paraId="2EDC6482" w14:textId="6D6DBC4C" w:rsidTr="00216840">
        <w:tblPrEx>
          <w:tblW w:w="9246" w:type="dxa"/>
          <w:jc w:val="center"/>
          <w:tblCellMar>
            <w:left w:w="29" w:type="dxa"/>
            <w:right w:w="29" w:type="dxa"/>
          </w:tblCellMar>
          <w:tblPrExChange w:id="3123" w:author="Balasubramanian, Ruchita" w:date="2025-08-06T09:13:00Z" w16du:dateUtc="2025-08-06T13:13:00Z">
            <w:tblPrEx>
              <w:tblW w:w="9246" w:type="dxa"/>
              <w:jc w:val="center"/>
              <w:tblCellMar>
                <w:left w:w="29" w:type="dxa"/>
                <w:right w:w="29" w:type="dxa"/>
              </w:tblCellMar>
            </w:tblPrEx>
          </w:tblPrExChange>
        </w:tblPrEx>
        <w:trPr>
          <w:trHeight w:val="144"/>
          <w:jc w:val="center"/>
          <w:del w:id="3124" w:author="Balasubramanian, Ruchita" w:date="2025-08-06T09:13:00Z" w16du:dateUtc="2025-08-06T13:13:00Z"/>
          <w:trPrChange w:id="3125" w:author="Balasubramanian, Ruchita" w:date="2025-08-06T09:13:00Z" w16du:dateUtc="2025-08-06T13:13:00Z">
            <w:trPr>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3126" w:author="Balasubramanian, Ruchita" w:date="2025-08-06T09:13:00Z" w16du:dateUtc="2025-08-06T13:13:00Z">
              <w:tcPr>
                <w:tcW w:w="1123" w:type="dxa"/>
                <w:gridSpan w:val="2"/>
                <w:vMerge w:val="restart"/>
                <w:tcBorders>
                  <w:top w:val="single" w:sz="8" w:space="0" w:color="auto"/>
                  <w:left w:val="single" w:sz="8" w:space="0" w:color="auto"/>
                  <w:bottom w:val="single" w:sz="4" w:space="0" w:color="auto"/>
                  <w:right w:val="single" w:sz="8" w:space="0" w:color="auto"/>
                </w:tcBorders>
                <w:vAlign w:val="center"/>
              </w:tcPr>
            </w:tcPrChange>
          </w:tcPr>
          <w:p w14:paraId="6BB6724A" w14:textId="3D2C33D8" w:rsidR="00F50E0E" w:rsidRPr="00F77336" w:rsidDel="00216840" w:rsidRDefault="00F50E0E" w:rsidP="007B5A9B">
            <w:pPr>
              <w:spacing w:line="204" w:lineRule="auto"/>
              <w:jc w:val="center"/>
              <w:rPr>
                <w:del w:id="3127" w:author="Balasubramanian, Ruchita" w:date="2025-08-06T09:13:00Z" w16du:dateUtc="2025-08-06T13:13:00Z"/>
                <w:rFonts w:ascii="Times New Roman" w:hAnsi="Times New Roman" w:cs="Times New Roman"/>
                <w:b/>
                <w:bCs/>
                <w:sz w:val="24"/>
                <w:szCs w:val="24"/>
                <w:rPrChange w:id="3128" w:author="Balasubramanian, Ruchita" w:date="2025-08-05T15:31:00Z" w16du:dateUtc="2025-08-05T19:31:00Z">
                  <w:rPr>
                    <w:del w:id="3129" w:author="Balasubramanian, Ruchita" w:date="2025-08-06T09:13:00Z" w16du:dateUtc="2025-08-06T13:13:00Z"/>
                    <w:b/>
                    <w:bCs/>
                    <w:sz w:val="16"/>
                    <w:szCs w:val="16"/>
                  </w:rPr>
                </w:rPrChange>
              </w:rPr>
            </w:pPr>
            <w:del w:id="3130" w:author="Balasubramanian, Ruchita" w:date="2025-08-06T09:13:00Z" w16du:dateUtc="2025-08-06T13:13:00Z">
              <w:r w:rsidRPr="00F77336" w:rsidDel="00216840">
                <w:rPr>
                  <w:rFonts w:ascii="Times New Roman" w:hAnsi="Times New Roman" w:cs="Times New Roman"/>
                  <w:b/>
                  <w:bCs/>
                  <w:sz w:val="24"/>
                  <w:szCs w:val="24"/>
                  <w:rPrChange w:id="3131" w:author="Balasubramanian, Ruchita" w:date="2025-08-05T15:31:00Z" w16du:dateUtc="2025-08-05T19:31:00Z">
                    <w:rPr>
                      <w:b/>
                      <w:bCs/>
                      <w:sz w:val="16"/>
                      <w:szCs w:val="16"/>
                    </w:rPr>
                  </w:rPrChange>
                </w:rPr>
                <w:delText>Wisconsin</w:delText>
              </w:r>
            </w:del>
          </w:p>
        </w:tc>
        <w:tc>
          <w:tcPr>
            <w:tcW w:w="1427" w:type="dxa"/>
            <w:gridSpan w:val="2"/>
            <w:tcBorders>
              <w:top w:val="single" w:sz="4" w:space="0" w:color="auto"/>
              <w:left w:val="nil"/>
              <w:bottom w:val="nil"/>
              <w:right w:val="single" w:sz="4" w:space="0" w:color="auto"/>
            </w:tcBorders>
            <w:shd w:val="clear" w:color="FFFFFF" w:fill="FFFFFF"/>
            <w:tcPrChange w:id="3132" w:author="Balasubramanian, Ruchita" w:date="2025-08-06T09:13:00Z" w16du:dateUtc="2025-08-06T13:13:00Z">
              <w:tcPr>
                <w:tcW w:w="1511" w:type="dxa"/>
                <w:gridSpan w:val="2"/>
                <w:tcBorders>
                  <w:top w:val="single" w:sz="4" w:space="0" w:color="auto"/>
                  <w:left w:val="nil"/>
                  <w:bottom w:val="nil"/>
                  <w:right w:val="single" w:sz="4" w:space="0" w:color="auto"/>
                </w:tcBorders>
                <w:shd w:val="clear" w:color="FFFFFF" w:fill="FFFFFF"/>
              </w:tcPr>
            </w:tcPrChange>
          </w:tcPr>
          <w:p w14:paraId="514B5FD1" w14:textId="6764C90B" w:rsidR="00F50E0E" w:rsidRPr="00F77336" w:rsidDel="00216840" w:rsidRDefault="00F50E0E" w:rsidP="007B5A9B">
            <w:pPr>
              <w:spacing w:line="204" w:lineRule="auto"/>
              <w:jc w:val="center"/>
              <w:rPr>
                <w:del w:id="3133" w:author="Balasubramanian, Ruchita" w:date="2025-08-06T09:13:00Z" w16du:dateUtc="2025-08-06T13:13:00Z"/>
                <w:rFonts w:ascii="Times New Roman" w:hAnsi="Times New Roman" w:cs="Times New Roman"/>
                <w:sz w:val="24"/>
                <w:szCs w:val="24"/>
                <w:rPrChange w:id="3134" w:author="Balasubramanian, Ruchita" w:date="2025-08-05T15:31:00Z" w16du:dateUtc="2025-08-05T19:31:00Z">
                  <w:rPr>
                    <w:del w:id="3135" w:author="Balasubramanian, Ruchita" w:date="2025-08-06T09:13:00Z" w16du:dateUtc="2025-08-06T13:13:00Z"/>
                    <w:sz w:val="16"/>
                    <w:szCs w:val="16"/>
                  </w:rPr>
                </w:rPrChange>
              </w:rPr>
            </w:pPr>
            <w:del w:id="3136" w:author="Balasubramanian, Ruchita" w:date="2025-08-06T09:13:00Z" w16du:dateUtc="2025-08-06T13:13:00Z">
              <w:r w:rsidRPr="00F77336" w:rsidDel="00216840">
                <w:rPr>
                  <w:rFonts w:ascii="Times New Roman" w:hAnsi="Times New Roman" w:cs="Times New Roman"/>
                  <w:sz w:val="24"/>
                  <w:szCs w:val="24"/>
                  <w:rPrChange w:id="3137" w:author="Balasubramanian, Ruchita" w:date="2025-08-05T15:31:00Z" w16du:dateUtc="2025-08-05T19:31:00Z">
                    <w:rPr>
                      <w:sz w:val="16"/>
                      <w:szCs w:val="16"/>
                    </w:rPr>
                  </w:rPrChange>
                </w:rPr>
                <w:delText>1,468</w:delText>
              </w:r>
            </w:del>
          </w:p>
        </w:tc>
        <w:tc>
          <w:tcPr>
            <w:tcW w:w="1035" w:type="dxa"/>
            <w:tcBorders>
              <w:top w:val="single" w:sz="4" w:space="0" w:color="auto"/>
              <w:left w:val="nil"/>
              <w:bottom w:val="nil"/>
              <w:right w:val="single" w:sz="4" w:space="0" w:color="auto"/>
            </w:tcBorders>
            <w:shd w:val="clear" w:color="FFDA00" w:fill="FFDA00"/>
            <w:vAlign w:val="bottom"/>
            <w:tcPrChange w:id="3138" w:author="Balasubramanian, Ruchita" w:date="2025-08-06T09:13:00Z" w16du:dateUtc="2025-08-06T13:13:00Z">
              <w:tcPr>
                <w:tcW w:w="1210" w:type="dxa"/>
                <w:tcBorders>
                  <w:top w:val="single" w:sz="4" w:space="0" w:color="auto"/>
                  <w:left w:val="nil"/>
                  <w:bottom w:val="nil"/>
                  <w:right w:val="single" w:sz="4" w:space="0" w:color="auto"/>
                </w:tcBorders>
                <w:shd w:val="clear" w:color="FFDA00" w:fill="FFDA00"/>
                <w:vAlign w:val="bottom"/>
              </w:tcPr>
            </w:tcPrChange>
          </w:tcPr>
          <w:p w14:paraId="53A7B429" w14:textId="242253CC" w:rsidR="00F50E0E" w:rsidRPr="00F77336" w:rsidDel="00216840" w:rsidRDefault="00F50E0E" w:rsidP="007B5A9B">
            <w:pPr>
              <w:spacing w:line="204" w:lineRule="auto"/>
              <w:jc w:val="center"/>
              <w:rPr>
                <w:del w:id="3139" w:author="Balasubramanian, Ruchita" w:date="2025-08-06T09:13:00Z" w16du:dateUtc="2025-08-06T13:13:00Z"/>
                <w:rFonts w:ascii="Times New Roman" w:hAnsi="Times New Roman" w:cs="Times New Roman"/>
                <w:sz w:val="24"/>
                <w:szCs w:val="24"/>
                <w:rPrChange w:id="3140" w:author="Balasubramanian, Ruchita" w:date="2025-08-05T15:31:00Z" w16du:dateUtc="2025-08-05T19:31:00Z">
                  <w:rPr>
                    <w:del w:id="3141" w:author="Balasubramanian, Ruchita" w:date="2025-08-06T09:13:00Z" w16du:dateUtc="2025-08-06T13:13:00Z"/>
                    <w:sz w:val="15"/>
                    <w:szCs w:val="15"/>
                  </w:rPr>
                </w:rPrChange>
              </w:rPr>
            </w:pPr>
            <w:del w:id="314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43" w:author="Balasubramanian, Ruchita" w:date="2025-08-05T15:31:00Z" w16du:dateUtc="2025-08-05T19:31:00Z">
                    <w:rPr>
                      <w:rFonts w:eastAsia="Times New Roman"/>
                      <w:color w:val="000000"/>
                      <w:sz w:val="16"/>
                      <w:szCs w:val="16"/>
                      <w:lang w:val="en-US"/>
                    </w:rPr>
                  </w:rPrChange>
                </w:rPr>
                <w:delText>64</w:delText>
              </w:r>
            </w:del>
          </w:p>
        </w:tc>
        <w:tc>
          <w:tcPr>
            <w:tcW w:w="1138" w:type="dxa"/>
            <w:gridSpan w:val="3"/>
            <w:tcBorders>
              <w:top w:val="single" w:sz="4" w:space="0" w:color="auto"/>
              <w:left w:val="single" w:sz="4" w:space="0" w:color="auto"/>
              <w:bottom w:val="nil"/>
              <w:right w:val="single" w:sz="4" w:space="0" w:color="auto"/>
            </w:tcBorders>
            <w:shd w:val="clear" w:color="FFDA00" w:fill="FFDA00"/>
            <w:vAlign w:val="bottom"/>
            <w:tcPrChange w:id="3144"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DA00" w:fill="FFDA00"/>
                <w:vAlign w:val="bottom"/>
              </w:tcPr>
            </w:tcPrChange>
          </w:tcPr>
          <w:p w14:paraId="63B75D90" w14:textId="0936C976" w:rsidR="00F50E0E" w:rsidRPr="00F77336" w:rsidDel="00216840" w:rsidRDefault="00F50E0E" w:rsidP="007B5A9B">
            <w:pPr>
              <w:spacing w:line="204" w:lineRule="auto"/>
              <w:jc w:val="center"/>
              <w:rPr>
                <w:del w:id="3145" w:author="Balasubramanian, Ruchita" w:date="2025-08-06T09:13:00Z" w16du:dateUtc="2025-08-06T13:13:00Z"/>
                <w:rFonts w:ascii="Times New Roman" w:hAnsi="Times New Roman" w:cs="Times New Roman"/>
                <w:sz w:val="24"/>
                <w:szCs w:val="24"/>
                <w:rPrChange w:id="3146" w:author="Balasubramanian, Ruchita" w:date="2025-08-05T15:31:00Z" w16du:dateUtc="2025-08-05T19:31:00Z">
                  <w:rPr>
                    <w:del w:id="3147" w:author="Balasubramanian, Ruchita" w:date="2025-08-06T09:13:00Z" w16du:dateUtc="2025-08-06T13:13:00Z"/>
                    <w:sz w:val="15"/>
                    <w:szCs w:val="15"/>
                  </w:rPr>
                </w:rPrChange>
              </w:rPr>
            </w:pPr>
            <w:del w:id="314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49" w:author="Balasubramanian, Ruchita" w:date="2025-08-05T15:31:00Z" w16du:dateUtc="2025-08-05T19:31:00Z">
                    <w:rPr>
                      <w:rFonts w:eastAsia="Times New Roman"/>
                      <w:color w:val="000000"/>
                      <w:sz w:val="16"/>
                      <w:szCs w:val="16"/>
                      <w:lang w:val="en-US"/>
                    </w:rPr>
                  </w:rPrChange>
                </w:rPr>
                <w:delText>4.3%</w:delText>
              </w:r>
            </w:del>
          </w:p>
        </w:tc>
        <w:tc>
          <w:tcPr>
            <w:tcW w:w="1035" w:type="dxa"/>
            <w:tcBorders>
              <w:top w:val="single" w:sz="4" w:space="0" w:color="auto"/>
              <w:left w:val="single" w:sz="4" w:space="0" w:color="auto"/>
              <w:bottom w:val="nil"/>
              <w:right w:val="single" w:sz="4" w:space="0" w:color="auto"/>
            </w:tcBorders>
            <w:shd w:val="clear" w:color="FFDF00" w:fill="FFDF00"/>
            <w:vAlign w:val="bottom"/>
            <w:tcPrChange w:id="3150"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DF00" w:fill="FFDF00"/>
                <w:vAlign w:val="bottom"/>
              </w:tcPr>
            </w:tcPrChange>
          </w:tcPr>
          <w:p w14:paraId="0C8D40E5" w14:textId="1D746881" w:rsidR="00F50E0E" w:rsidRPr="00F77336" w:rsidDel="00216840" w:rsidRDefault="00F50E0E" w:rsidP="007B5A9B">
            <w:pPr>
              <w:spacing w:line="204" w:lineRule="auto"/>
              <w:jc w:val="center"/>
              <w:rPr>
                <w:del w:id="3151" w:author="Balasubramanian, Ruchita" w:date="2025-08-06T09:13:00Z" w16du:dateUtc="2025-08-06T13:13:00Z"/>
                <w:rFonts w:ascii="Times New Roman" w:hAnsi="Times New Roman" w:cs="Times New Roman"/>
                <w:sz w:val="24"/>
                <w:szCs w:val="24"/>
                <w:rPrChange w:id="3152" w:author="Balasubramanian, Ruchita" w:date="2025-08-05T15:31:00Z" w16du:dateUtc="2025-08-05T19:31:00Z">
                  <w:rPr>
                    <w:del w:id="3153" w:author="Balasubramanian, Ruchita" w:date="2025-08-06T09:13:00Z" w16du:dateUtc="2025-08-06T13:13:00Z"/>
                    <w:sz w:val="15"/>
                    <w:szCs w:val="15"/>
                  </w:rPr>
                </w:rPrChange>
              </w:rPr>
            </w:pPr>
            <w:del w:id="315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55" w:author="Balasubramanian, Ruchita" w:date="2025-08-05T15:31:00Z" w16du:dateUtc="2025-08-05T19:31:00Z">
                    <w:rPr>
                      <w:rFonts w:eastAsia="Times New Roman"/>
                      <w:color w:val="000000"/>
                      <w:sz w:val="16"/>
                      <w:szCs w:val="16"/>
                      <w:lang w:val="en-US"/>
                    </w:rPr>
                  </w:rPrChange>
                </w:rPr>
                <w:delText>55</w:delText>
              </w:r>
            </w:del>
          </w:p>
        </w:tc>
        <w:tc>
          <w:tcPr>
            <w:tcW w:w="1138" w:type="dxa"/>
            <w:gridSpan w:val="3"/>
            <w:tcBorders>
              <w:top w:val="single" w:sz="4" w:space="0" w:color="auto"/>
              <w:left w:val="single" w:sz="4" w:space="0" w:color="auto"/>
              <w:bottom w:val="nil"/>
              <w:right w:val="single" w:sz="4" w:space="0" w:color="auto"/>
            </w:tcBorders>
            <w:shd w:val="clear" w:color="FFDF00" w:fill="FFDF00"/>
            <w:vAlign w:val="bottom"/>
            <w:tcPrChange w:id="3156"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DF00" w:fill="FFDF00"/>
                <w:vAlign w:val="bottom"/>
              </w:tcPr>
            </w:tcPrChange>
          </w:tcPr>
          <w:p w14:paraId="21FF5408" w14:textId="634506CE" w:rsidR="00F50E0E" w:rsidRPr="00F77336" w:rsidDel="00216840" w:rsidRDefault="00F50E0E" w:rsidP="007B5A9B">
            <w:pPr>
              <w:spacing w:line="204" w:lineRule="auto"/>
              <w:jc w:val="center"/>
              <w:rPr>
                <w:del w:id="3157" w:author="Balasubramanian, Ruchita" w:date="2025-08-06T09:13:00Z" w16du:dateUtc="2025-08-06T13:13:00Z"/>
                <w:rFonts w:ascii="Times New Roman" w:hAnsi="Times New Roman" w:cs="Times New Roman"/>
                <w:sz w:val="24"/>
                <w:szCs w:val="24"/>
                <w:rPrChange w:id="3158" w:author="Balasubramanian, Ruchita" w:date="2025-08-05T15:31:00Z" w16du:dateUtc="2025-08-05T19:31:00Z">
                  <w:rPr>
                    <w:del w:id="3159" w:author="Balasubramanian, Ruchita" w:date="2025-08-06T09:13:00Z" w16du:dateUtc="2025-08-06T13:13:00Z"/>
                    <w:sz w:val="15"/>
                    <w:szCs w:val="15"/>
                  </w:rPr>
                </w:rPrChange>
              </w:rPr>
            </w:pPr>
            <w:del w:id="316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61" w:author="Balasubramanian, Ruchita" w:date="2025-08-05T15:31:00Z" w16du:dateUtc="2025-08-05T19:31:00Z">
                    <w:rPr>
                      <w:rFonts w:eastAsia="Times New Roman"/>
                      <w:color w:val="000000"/>
                      <w:sz w:val="16"/>
                      <w:szCs w:val="16"/>
                      <w:lang w:val="en-US"/>
                    </w:rPr>
                  </w:rPrChange>
                </w:rPr>
                <w:delText>3.8%</w:delText>
              </w:r>
            </w:del>
          </w:p>
        </w:tc>
        <w:tc>
          <w:tcPr>
            <w:tcW w:w="1035" w:type="dxa"/>
            <w:tcBorders>
              <w:top w:val="single" w:sz="4" w:space="0" w:color="auto"/>
              <w:left w:val="single" w:sz="4" w:space="0" w:color="auto"/>
              <w:bottom w:val="nil"/>
              <w:right w:val="single" w:sz="4" w:space="0" w:color="auto"/>
            </w:tcBorders>
            <w:shd w:val="clear" w:color="FFEF00" w:fill="FFEF00"/>
            <w:vAlign w:val="bottom"/>
            <w:tcPrChange w:id="3162"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EF00" w:fill="FFEF00"/>
                <w:vAlign w:val="bottom"/>
              </w:tcPr>
            </w:tcPrChange>
          </w:tcPr>
          <w:p w14:paraId="5B476B48" w14:textId="5BF79E7A" w:rsidR="00F50E0E" w:rsidRPr="00F77336" w:rsidDel="00216840" w:rsidRDefault="00F50E0E" w:rsidP="007B5A9B">
            <w:pPr>
              <w:spacing w:line="204" w:lineRule="auto"/>
              <w:jc w:val="center"/>
              <w:rPr>
                <w:del w:id="3163" w:author="Balasubramanian, Ruchita" w:date="2025-08-06T09:13:00Z" w16du:dateUtc="2025-08-06T13:13:00Z"/>
                <w:rFonts w:ascii="Times New Roman" w:hAnsi="Times New Roman" w:cs="Times New Roman"/>
                <w:sz w:val="24"/>
                <w:szCs w:val="24"/>
                <w:rPrChange w:id="3164" w:author="Balasubramanian, Ruchita" w:date="2025-08-05T15:31:00Z" w16du:dateUtc="2025-08-05T19:31:00Z">
                  <w:rPr>
                    <w:del w:id="3165" w:author="Balasubramanian, Ruchita" w:date="2025-08-06T09:13:00Z" w16du:dateUtc="2025-08-06T13:13:00Z"/>
                    <w:sz w:val="15"/>
                    <w:szCs w:val="15"/>
                  </w:rPr>
                </w:rPrChange>
              </w:rPr>
            </w:pPr>
            <w:del w:id="316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67" w:author="Balasubramanian, Ruchita" w:date="2025-08-05T15:31:00Z" w16du:dateUtc="2025-08-05T19:31:00Z">
                    <w:rPr>
                      <w:rFonts w:eastAsia="Times New Roman"/>
                      <w:color w:val="000000"/>
                      <w:sz w:val="16"/>
                      <w:szCs w:val="16"/>
                      <w:lang w:val="en-US"/>
                    </w:rPr>
                  </w:rPrChange>
                </w:rPr>
                <w:delText>28</w:delText>
              </w:r>
            </w:del>
          </w:p>
        </w:tc>
        <w:tc>
          <w:tcPr>
            <w:tcW w:w="1138" w:type="dxa"/>
            <w:gridSpan w:val="2"/>
            <w:tcBorders>
              <w:top w:val="single" w:sz="4" w:space="0" w:color="auto"/>
              <w:left w:val="single" w:sz="4" w:space="0" w:color="auto"/>
              <w:bottom w:val="nil"/>
              <w:right w:val="single" w:sz="4" w:space="0" w:color="auto"/>
            </w:tcBorders>
            <w:shd w:val="clear" w:color="FFEF00" w:fill="FFEF00"/>
            <w:vAlign w:val="bottom"/>
            <w:tcPrChange w:id="3168" w:author="Balasubramanian, Ruchita" w:date="2025-08-06T09:13:00Z" w16du:dateUtc="2025-08-06T13:13:00Z">
              <w:tcPr>
                <w:tcW w:w="994" w:type="dxa"/>
                <w:gridSpan w:val="2"/>
                <w:tcBorders>
                  <w:top w:val="single" w:sz="4" w:space="0" w:color="auto"/>
                  <w:left w:val="single" w:sz="4" w:space="0" w:color="auto"/>
                  <w:bottom w:val="nil"/>
                  <w:right w:val="single" w:sz="4" w:space="0" w:color="auto"/>
                </w:tcBorders>
                <w:shd w:val="clear" w:color="FFEF00" w:fill="FFEF00"/>
                <w:vAlign w:val="bottom"/>
              </w:tcPr>
            </w:tcPrChange>
          </w:tcPr>
          <w:p w14:paraId="5DEB81B8" w14:textId="7FC96D29" w:rsidR="00F50E0E" w:rsidRPr="00F77336" w:rsidDel="00216840" w:rsidRDefault="00F50E0E" w:rsidP="007B5A9B">
            <w:pPr>
              <w:spacing w:line="204" w:lineRule="auto"/>
              <w:jc w:val="center"/>
              <w:rPr>
                <w:del w:id="3169" w:author="Balasubramanian, Ruchita" w:date="2025-08-06T09:13:00Z" w16du:dateUtc="2025-08-06T13:13:00Z"/>
                <w:rFonts w:ascii="Times New Roman" w:hAnsi="Times New Roman" w:cs="Times New Roman"/>
                <w:sz w:val="24"/>
                <w:szCs w:val="24"/>
                <w:rPrChange w:id="3170" w:author="Balasubramanian, Ruchita" w:date="2025-08-05T15:31:00Z" w16du:dateUtc="2025-08-05T19:31:00Z">
                  <w:rPr>
                    <w:del w:id="3171" w:author="Balasubramanian, Ruchita" w:date="2025-08-06T09:13:00Z" w16du:dateUtc="2025-08-06T13:13:00Z"/>
                    <w:sz w:val="15"/>
                    <w:szCs w:val="15"/>
                  </w:rPr>
                </w:rPrChange>
              </w:rPr>
            </w:pPr>
            <w:del w:id="317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73" w:author="Balasubramanian, Ruchita" w:date="2025-08-05T15:31:00Z" w16du:dateUtc="2025-08-05T19:31:00Z">
                    <w:rPr>
                      <w:rFonts w:eastAsia="Times New Roman"/>
                      <w:color w:val="000000"/>
                      <w:sz w:val="16"/>
                      <w:szCs w:val="16"/>
                      <w:lang w:val="en-US"/>
                    </w:rPr>
                  </w:rPrChange>
                </w:rPr>
                <w:delText>1.9%</w:delText>
              </w:r>
            </w:del>
          </w:p>
        </w:tc>
      </w:tr>
      <w:tr w:rsidR="00F50E0E" w:rsidRPr="00F77336" w:rsidDel="00216840" w14:paraId="65932953" w14:textId="00151F01" w:rsidTr="00216840">
        <w:tblPrEx>
          <w:tblW w:w="9246" w:type="dxa"/>
          <w:jc w:val="center"/>
          <w:tblCellMar>
            <w:left w:w="29" w:type="dxa"/>
            <w:right w:w="29" w:type="dxa"/>
          </w:tblCellMar>
          <w:tblPrExChange w:id="3174" w:author="Balasubramanian, Ruchita" w:date="2025-08-06T09:13:00Z" w16du:dateUtc="2025-08-06T13:13:00Z">
            <w:tblPrEx>
              <w:tblW w:w="9246" w:type="dxa"/>
              <w:jc w:val="center"/>
              <w:tblCellMar>
                <w:left w:w="29" w:type="dxa"/>
                <w:right w:w="29" w:type="dxa"/>
              </w:tblCellMar>
            </w:tblPrEx>
          </w:tblPrExChange>
        </w:tblPrEx>
        <w:trPr>
          <w:trHeight w:val="144"/>
          <w:jc w:val="center"/>
          <w:del w:id="3175" w:author="Balasubramanian, Ruchita" w:date="2025-08-06T09:13:00Z" w16du:dateUtc="2025-08-06T13:13:00Z"/>
          <w:trPrChange w:id="3176" w:author="Balasubramanian, Ruchita" w:date="2025-08-06T09:13:00Z" w16du:dateUtc="2025-08-06T13:13:00Z">
            <w:trPr>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3177" w:author="Balasubramanian, Ruchita" w:date="2025-08-06T09:13:00Z" w16du:dateUtc="2025-08-06T13:13:00Z">
              <w:tcPr>
                <w:tcW w:w="1123" w:type="dxa"/>
                <w:gridSpan w:val="2"/>
                <w:vMerge/>
                <w:tcBorders>
                  <w:left w:val="single" w:sz="8" w:space="0" w:color="auto"/>
                  <w:bottom w:val="single" w:sz="8" w:space="0" w:color="auto"/>
                  <w:right w:val="single" w:sz="8" w:space="0" w:color="auto"/>
                </w:tcBorders>
                <w:vAlign w:val="center"/>
              </w:tcPr>
            </w:tcPrChange>
          </w:tcPr>
          <w:p w14:paraId="5808A1F2" w14:textId="25DD99EF" w:rsidR="00F50E0E" w:rsidRPr="00F77336" w:rsidDel="00216840" w:rsidRDefault="00F50E0E" w:rsidP="007B5A9B">
            <w:pPr>
              <w:spacing w:line="204" w:lineRule="auto"/>
              <w:jc w:val="center"/>
              <w:rPr>
                <w:del w:id="3178" w:author="Balasubramanian, Ruchita" w:date="2025-08-06T09:13:00Z" w16du:dateUtc="2025-08-06T13:13:00Z"/>
                <w:rFonts w:ascii="Times New Roman" w:hAnsi="Times New Roman" w:cs="Times New Roman"/>
                <w:sz w:val="24"/>
                <w:szCs w:val="24"/>
                <w:rPrChange w:id="3179" w:author="Balasubramanian, Ruchita" w:date="2025-08-05T15:31:00Z" w16du:dateUtc="2025-08-05T19:31:00Z">
                  <w:rPr>
                    <w:del w:id="3180" w:author="Balasubramanian, Ruchita" w:date="2025-08-06T09:13:00Z" w16du:dateUtc="2025-08-06T13:13:00Z"/>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3181" w:author="Balasubramanian, Ruchita" w:date="2025-08-06T09:13:00Z" w16du:dateUtc="2025-08-06T13:13:00Z">
              <w:tcPr>
                <w:tcW w:w="1511" w:type="dxa"/>
                <w:gridSpan w:val="2"/>
                <w:tcBorders>
                  <w:top w:val="nil"/>
                  <w:left w:val="nil"/>
                  <w:bottom w:val="single" w:sz="4" w:space="0" w:color="auto"/>
                  <w:right w:val="single" w:sz="4" w:space="0" w:color="auto"/>
                </w:tcBorders>
                <w:shd w:val="clear" w:color="FFFFFF" w:fill="FFFFFF"/>
              </w:tcPr>
            </w:tcPrChange>
          </w:tcPr>
          <w:p w14:paraId="5E39AF22" w14:textId="2F923EFC" w:rsidR="00F50E0E" w:rsidRPr="00F77336" w:rsidDel="00216840" w:rsidRDefault="00F50E0E" w:rsidP="007B5A9B">
            <w:pPr>
              <w:spacing w:line="204" w:lineRule="auto"/>
              <w:jc w:val="center"/>
              <w:rPr>
                <w:del w:id="3182" w:author="Balasubramanian, Ruchita" w:date="2025-08-06T09:13:00Z" w16du:dateUtc="2025-08-06T13:13:00Z"/>
                <w:rFonts w:ascii="Times New Roman" w:hAnsi="Times New Roman" w:cs="Times New Roman"/>
                <w:sz w:val="24"/>
                <w:szCs w:val="24"/>
                <w:rPrChange w:id="3183" w:author="Balasubramanian, Ruchita" w:date="2025-08-05T15:31:00Z" w16du:dateUtc="2025-08-05T19:31:00Z">
                  <w:rPr>
                    <w:del w:id="3184" w:author="Balasubramanian, Ruchita" w:date="2025-08-06T09:13:00Z" w16du:dateUtc="2025-08-06T13:13:00Z"/>
                    <w:sz w:val="16"/>
                    <w:szCs w:val="16"/>
                  </w:rPr>
                </w:rPrChange>
              </w:rPr>
            </w:pPr>
            <w:del w:id="3185" w:author="Balasubramanian, Ruchita" w:date="2025-08-06T09:13:00Z" w16du:dateUtc="2025-08-06T13:13:00Z">
              <w:r w:rsidRPr="00F77336" w:rsidDel="00216840">
                <w:rPr>
                  <w:rFonts w:ascii="Times New Roman" w:hAnsi="Times New Roman" w:cs="Times New Roman"/>
                  <w:sz w:val="24"/>
                  <w:szCs w:val="24"/>
                  <w:rPrChange w:id="3186" w:author="Balasubramanian, Ruchita" w:date="2025-08-05T15:31:00Z" w16du:dateUtc="2025-08-05T19:31:00Z">
                    <w:rPr>
                      <w:sz w:val="16"/>
                      <w:szCs w:val="16"/>
                    </w:rPr>
                  </w:rPrChange>
                </w:rPr>
                <w:delText>(1,170 - 1,802)</w:delText>
              </w:r>
            </w:del>
          </w:p>
        </w:tc>
        <w:tc>
          <w:tcPr>
            <w:tcW w:w="1035" w:type="dxa"/>
            <w:tcBorders>
              <w:top w:val="nil"/>
              <w:left w:val="nil"/>
              <w:bottom w:val="single" w:sz="4" w:space="0" w:color="auto"/>
              <w:right w:val="single" w:sz="4" w:space="0" w:color="auto"/>
            </w:tcBorders>
            <w:shd w:val="clear" w:color="FFDA00" w:fill="FFDA00"/>
            <w:vAlign w:val="bottom"/>
            <w:tcPrChange w:id="3187" w:author="Balasubramanian, Ruchita" w:date="2025-08-06T09:13:00Z" w16du:dateUtc="2025-08-06T13:13:00Z">
              <w:tcPr>
                <w:tcW w:w="1210" w:type="dxa"/>
                <w:tcBorders>
                  <w:top w:val="nil"/>
                  <w:left w:val="nil"/>
                  <w:bottom w:val="single" w:sz="4" w:space="0" w:color="auto"/>
                  <w:right w:val="single" w:sz="4" w:space="0" w:color="auto"/>
                </w:tcBorders>
                <w:shd w:val="clear" w:color="FFDA00" w:fill="FFDA00"/>
                <w:vAlign w:val="bottom"/>
              </w:tcPr>
            </w:tcPrChange>
          </w:tcPr>
          <w:p w14:paraId="66008C9B" w14:textId="11E42FF8" w:rsidR="00F50E0E" w:rsidRPr="00F77336" w:rsidDel="00216840" w:rsidRDefault="00F50E0E" w:rsidP="007B5A9B">
            <w:pPr>
              <w:spacing w:line="204" w:lineRule="auto"/>
              <w:jc w:val="center"/>
              <w:rPr>
                <w:del w:id="3188" w:author="Balasubramanian, Ruchita" w:date="2025-08-06T09:13:00Z" w16du:dateUtc="2025-08-06T13:13:00Z"/>
                <w:rFonts w:ascii="Times New Roman" w:hAnsi="Times New Roman" w:cs="Times New Roman"/>
                <w:sz w:val="24"/>
                <w:szCs w:val="24"/>
                <w:rPrChange w:id="3189" w:author="Balasubramanian, Ruchita" w:date="2025-08-05T15:31:00Z" w16du:dateUtc="2025-08-05T19:31:00Z">
                  <w:rPr>
                    <w:del w:id="3190" w:author="Balasubramanian, Ruchita" w:date="2025-08-06T09:13:00Z" w16du:dateUtc="2025-08-06T13:13:00Z"/>
                    <w:sz w:val="15"/>
                    <w:szCs w:val="15"/>
                  </w:rPr>
                </w:rPrChange>
              </w:rPr>
            </w:pPr>
            <w:del w:id="319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92" w:author="Balasubramanian, Ruchita" w:date="2025-08-05T15:31:00Z" w16du:dateUtc="2025-08-05T19:31:00Z">
                    <w:rPr>
                      <w:rFonts w:eastAsia="Times New Roman"/>
                      <w:color w:val="000000"/>
                      <w:sz w:val="16"/>
                      <w:szCs w:val="16"/>
                      <w:lang w:val="en-US"/>
                    </w:rPr>
                  </w:rPrChange>
                </w:rPr>
                <w:delText>(23 - 119)</w:delText>
              </w:r>
            </w:del>
          </w:p>
        </w:tc>
        <w:tc>
          <w:tcPr>
            <w:tcW w:w="1138" w:type="dxa"/>
            <w:gridSpan w:val="3"/>
            <w:tcBorders>
              <w:top w:val="nil"/>
              <w:left w:val="single" w:sz="4" w:space="0" w:color="auto"/>
              <w:bottom w:val="single" w:sz="4" w:space="0" w:color="auto"/>
              <w:right w:val="single" w:sz="4" w:space="0" w:color="auto"/>
            </w:tcBorders>
            <w:shd w:val="clear" w:color="FFDA00" w:fill="FFDA00"/>
            <w:vAlign w:val="bottom"/>
            <w:tcPrChange w:id="3193"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DA00" w:fill="FFDA00"/>
                <w:vAlign w:val="bottom"/>
              </w:tcPr>
            </w:tcPrChange>
          </w:tcPr>
          <w:p w14:paraId="3E1F0DAB" w14:textId="791D495C" w:rsidR="00F50E0E" w:rsidRPr="00F77336" w:rsidDel="00216840" w:rsidRDefault="00F50E0E" w:rsidP="007B5A9B">
            <w:pPr>
              <w:spacing w:line="204" w:lineRule="auto"/>
              <w:jc w:val="center"/>
              <w:rPr>
                <w:del w:id="3194" w:author="Balasubramanian, Ruchita" w:date="2025-08-06T09:13:00Z" w16du:dateUtc="2025-08-06T13:13:00Z"/>
                <w:rFonts w:ascii="Times New Roman" w:hAnsi="Times New Roman" w:cs="Times New Roman"/>
                <w:sz w:val="24"/>
                <w:szCs w:val="24"/>
                <w:rPrChange w:id="3195" w:author="Balasubramanian, Ruchita" w:date="2025-08-05T15:31:00Z" w16du:dateUtc="2025-08-05T19:31:00Z">
                  <w:rPr>
                    <w:del w:id="3196" w:author="Balasubramanian, Ruchita" w:date="2025-08-06T09:13:00Z" w16du:dateUtc="2025-08-06T13:13:00Z"/>
                    <w:sz w:val="15"/>
                    <w:szCs w:val="15"/>
                  </w:rPr>
                </w:rPrChange>
              </w:rPr>
            </w:pPr>
            <w:del w:id="319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198" w:author="Balasubramanian, Ruchita" w:date="2025-08-05T15:31:00Z" w16du:dateUtc="2025-08-05T19:31:00Z">
                    <w:rPr>
                      <w:rFonts w:eastAsia="Times New Roman"/>
                      <w:color w:val="000000"/>
                      <w:sz w:val="16"/>
                      <w:szCs w:val="16"/>
                      <w:lang w:val="en-US"/>
                    </w:rPr>
                  </w:rPrChange>
                </w:rPr>
                <w:delText>(1.5 - 8.1%)</w:delText>
              </w:r>
            </w:del>
          </w:p>
        </w:tc>
        <w:tc>
          <w:tcPr>
            <w:tcW w:w="1035" w:type="dxa"/>
            <w:tcBorders>
              <w:top w:val="nil"/>
              <w:left w:val="single" w:sz="4" w:space="0" w:color="auto"/>
              <w:bottom w:val="single" w:sz="4" w:space="0" w:color="auto"/>
              <w:right w:val="single" w:sz="4" w:space="0" w:color="auto"/>
            </w:tcBorders>
            <w:shd w:val="clear" w:color="FFDF00" w:fill="FFDF00"/>
            <w:vAlign w:val="bottom"/>
            <w:tcPrChange w:id="3199"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DF00" w:fill="FFDF00"/>
                <w:vAlign w:val="bottom"/>
              </w:tcPr>
            </w:tcPrChange>
          </w:tcPr>
          <w:p w14:paraId="485C4086" w14:textId="1B376645" w:rsidR="00F50E0E" w:rsidRPr="00F77336" w:rsidDel="00216840" w:rsidRDefault="00F50E0E" w:rsidP="007B5A9B">
            <w:pPr>
              <w:spacing w:line="204" w:lineRule="auto"/>
              <w:jc w:val="center"/>
              <w:rPr>
                <w:del w:id="3200" w:author="Balasubramanian, Ruchita" w:date="2025-08-06T09:13:00Z" w16du:dateUtc="2025-08-06T13:13:00Z"/>
                <w:rFonts w:ascii="Times New Roman" w:hAnsi="Times New Roman" w:cs="Times New Roman"/>
                <w:sz w:val="24"/>
                <w:szCs w:val="24"/>
                <w:rPrChange w:id="3201" w:author="Balasubramanian, Ruchita" w:date="2025-08-05T15:31:00Z" w16du:dateUtc="2025-08-05T19:31:00Z">
                  <w:rPr>
                    <w:del w:id="3202" w:author="Balasubramanian, Ruchita" w:date="2025-08-06T09:13:00Z" w16du:dateUtc="2025-08-06T13:13:00Z"/>
                    <w:sz w:val="15"/>
                    <w:szCs w:val="15"/>
                  </w:rPr>
                </w:rPrChange>
              </w:rPr>
            </w:pPr>
            <w:del w:id="320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04" w:author="Balasubramanian, Ruchita" w:date="2025-08-05T15:31:00Z" w16du:dateUtc="2025-08-05T19:31:00Z">
                    <w:rPr>
                      <w:rFonts w:eastAsia="Times New Roman"/>
                      <w:color w:val="000000"/>
                      <w:sz w:val="16"/>
                      <w:szCs w:val="16"/>
                      <w:lang w:val="en-US"/>
                    </w:rPr>
                  </w:rPrChange>
                </w:rPr>
                <w:delText>(20 - 103)</w:delText>
              </w:r>
            </w:del>
          </w:p>
        </w:tc>
        <w:tc>
          <w:tcPr>
            <w:tcW w:w="1138" w:type="dxa"/>
            <w:gridSpan w:val="3"/>
            <w:tcBorders>
              <w:top w:val="nil"/>
              <w:left w:val="single" w:sz="4" w:space="0" w:color="auto"/>
              <w:bottom w:val="single" w:sz="4" w:space="0" w:color="auto"/>
              <w:right w:val="single" w:sz="4" w:space="0" w:color="auto"/>
            </w:tcBorders>
            <w:shd w:val="clear" w:color="FFDF00" w:fill="FFDF00"/>
            <w:vAlign w:val="bottom"/>
            <w:tcPrChange w:id="3205"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DF00" w:fill="FFDF00"/>
                <w:vAlign w:val="bottom"/>
              </w:tcPr>
            </w:tcPrChange>
          </w:tcPr>
          <w:p w14:paraId="162421A2" w14:textId="41866798" w:rsidR="00F50E0E" w:rsidRPr="00F77336" w:rsidDel="00216840" w:rsidRDefault="00F50E0E" w:rsidP="007B5A9B">
            <w:pPr>
              <w:spacing w:line="204" w:lineRule="auto"/>
              <w:jc w:val="center"/>
              <w:rPr>
                <w:del w:id="3206" w:author="Balasubramanian, Ruchita" w:date="2025-08-06T09:13:00Z" w16du:dateUtc="2025-08-06T13:13:00Z"/>
                <w:rFonts w:ascii="Times New Roman" w:hAnsi="Times New Roman" w:cs="Times New Roman"/>
                <w:sz w:val="24"/>
                <w:szCs w:val="24"/>
                <w:rPrChange w:id="3207" w:author="Balasubramanian, Ruchita" w:date="2025-08-05T15:31:00Z" w16du:dateUtc="2025-08-05T19:31:00Z">
                  <w:rPr>
                    <w:del w:id="3208" w:author="Balasubramanian, Ruchita" w:date="2025-08-06T09:13:00Z" w16du:dateUtc="2025-08-06T13:13:00Z"/>
                    <w:sz w:val="15"/>
                    <w:szCs w:val="15"/>
                  </w:rPr>
                </w:rPrChange>
              </w:rPr>
            </w:pPr>
            <w:del w:id="320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10" w:author="Balasubramanian, Ruchita" w:date="2025-08-05T15:31:00Z" w16du:dateUtc="2025-08-05T19:31:00Z">
                    <w:rPr>
                      <w:rFonts w:eastAsia="Times New Roman"/>
                      <w:color w:val="000000"/>
                      <w:sz w:val="16"/>
                      <w:szCs w:val="16"/>
                      <w:lang w:val="en-US"/>
                    </w:rPr>
                  </w:rPrChange>
                </w:rPr>
                <w:delText>(1.4 - 7.0%)</w:delText>
              </w:r>
            </w:del>
          </w:p>
        </w:tc>
        <w:tc>
          <w:tcPr>
            <w:tcW w:w="1035" w:type="dxa"/>
            <w:tcBorders>
              <w:top w:val="nil"/>
              <w:left w:val="single" w:sz="4" w:space="0" w:color="auto"/>
              <w:bottom w:val="single" w:sz="4" w:space="0" w:color="auto"/>
              <w:right w:val="single" w:sz="4" w:space="0" w:color="auto"/>
            </w:tcBorders>
            <w:shd w:val="clear" w:color="FFEF00" w:fill="FFEF00"/>
            <w:vAlign w:val="bottom"/>
            <w:tcPrChange w:id="3211"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EF00" w:fill="FFEF00"/>
                <w:vAlign w:val="bottom"/>
              </w:tcPr>
            </w:tcPrChange>
          </w:tcPr>
          <w:p w14:paraId="032B0C3D" w14:textId="447E83E2" w:rsidR="00F50E0E" w:rsidRPr="00F77336" w:rsidDel="00216840" w:rsidRDefault="00F50E0E" w:rsidP="007B5A9B">
            <w:pPr>
              <w:spacing w:line="204" w:lineRule="auto"/>
              <w:jc w:val="center"/>
              <w:rPr>
                <w:del w:id="3212" w:author="Balasubramanian, Ruchita" w:date="2025-08-06T09:13:00Z" w16du:dateUtc="2025-08-06T13:13:00Z"/>
                <w:rFonts w:ascii="Times New Roman" w:hAnsi="Times New Roman" w:cs="Times New Roman"/>
                <w:sz w:val="24"/>
                <w:szCs w:val="24"/>
                <w:rPrChange w:id="3213" w:author="Balasubramanian, Ruchita" w:date="2025-08-05T15:31:00Z" w16du:dateUtc="2025-08-05T19:31:00Z">
                  <w:rPr>
                    <w:del w:id="3214" w:author="Balasubramanian, Ruchita" w:date="2025-08-06T09:13:00Z" w16du:dateUtc="2025-08-06T13:13:00Z"/>
                    <w:sz w:val="15"/>
                    <w:szCs w:val="15"/>
                  </w:rPr>
                </w:rPrChange>
              </w:rPr>
            </w:pPr>
            <w:del w:id="321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16" w:author="Balasubramanian, Ruchita" w:date="2025-08-05T15:31:00Z" w16du:dateUtc="2025-08-05T19:31:00Z">
                    <w:rPr>
                      <w:rFonts w:eastAsia="Times New Roman"/>
                      <w:color w:val="000000"/>
                      <w:sz w:val="16"/>
                      <w:szCs w:val="16"/>
                      <w:lang w:val="en-US"/>
                    </w:rPr>
                  </w:rPrChange>
                </w:rPr>
                <w:delText>(11 - 52)</w:delText>
              </w:r>
            </w:del>
          </w:p>
        </w:tc>
        <w:tc>
          <w:tcPr>
            <w:tcW w:w="1138" w:type="dxa"/>
            <w:gridSpan w:val="2"/>
            <w:tcBorders>
              <w:top w:val="nil"/>
              <w:left w:val="single" w:sz="4" w:space="0" w:color="auto"/>
              <w:bottom w:val="single" w:sz="4" w:space="0" w:color="auto"/>
              <w:right w:val="single" w:sz="4" w:space="0" w:color="auto"/>
            </w:tcBorders>
            <w:shd w:val="clear" w:color="FFEF00" w:fill="FFEF00"/>
            <w:vAlign w:val="bottom"/>
            <w:tcPrChange w:id="3217" w:author="Balasubramanian, Ruchita" w:date="2025-08-06T09:13:00Z" w16du:dateUtc="2025-08-06T13:13:00Z">
              <w:tcPr>
                <w:tcW w:w="994" w:type="dxa"/>
                <w:gridSpan w:val="2"/>
                <w:tcBorders>
                  <w:top w:val="nil"/>
                  <w:left w:val="single" w:sz="4" w:space="0" w:color="auto"/>
                  <w:bottom w:val="single" w:sz="4" w:space="0" w:color="auto"/>
                  <w:right w:val="single" w:sz="4" w:space="0" w:color="auto"/>
                </w:tcBorders>
                <w:shd w:val="clear" w:color="FFEF00" w:fill="FFEF00"/>
                <w:vAlign w:val="bottom"/>
              </w:tcPr>
            </w:tcPrChange>
          </w:tcPr>
          <w:p w14:paraId="25811F1C" w14:textId="54C40C35" w:rsidR="00F50E0E" w:rsidRPr="00F77336" w:rsidDel="00216840" w:rsidRDefault="00F50E0E" w:rsidP="007B5A9B">
            <w:pPr>
              <w:spacing w:line="204" w:lineRule="auto"/>
              <w:jc w:val="center"/>
              <w:rPr>
                <w:del w:id="3218" w:author="Balasubramanian, Ruchita" w:date="2025-08-06T09:13:00Z" w16du:dateUtc="2025-08-06T13:13:00Z"/>
                <w:rFonts w:ascii="Times New Roman" w:hAnsi="Times New Roman" w:cs="Times New Roman"/>
                <w:sz w:val="24"/>
                <w:szCs w:val="24"/>
                <w:rPrChange w:id="3219" w:author="Balasubramanian, Ruchita" w:date="2025-08-05T15:31:00Z" w16du:dateUtc="2025-08-05T19:31:00Z">
                  <w:rPr>
                    <w:del w:id="3220" w:author="Balasubramanian, Ruchita" w:date="2025-08-06T09:13:00Z" w16du:dateUtc="2025-08-06T13:13:00Z"/>
                    <w:sz w:val="15"/>
                    <w:szCs w:val="15"/>
                  </w:rPr>
                </w:rPrChange>
              </w:rPr>
            </w:pPr>
            <w:del w:id="322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22" w:author="Balasubramanian, Ruchita" w:date="2025-08-05T15:31:00Z" w16du:dateUtc="2025-08-05T19:31:00Z">
                    <w:rPr>
                      <w:rFonts w:eastAsia="Times New Roman"/>
                      <w:color w:val="000000"/>
                      <w:sz w:val="16"/>
                      <w:szCs w:val="16"/>
                      <w:lang w:val="en-US"/>
                    </w:rPr>
                  </w:rPrChange>
                </w:rPr>
                <w:delText>(0.7 - 3.5%)</w:delText>
              </w:r>
            </w:del>
          </w:p>
        </w:tc>
      </w:tr>
      <w:tr w:rsidR="00F50E0E" w:rsidRPr="00F77336" w:rsidDel="00216840" w14:paraId="5980594F" w14:textId="47D2BB39" w:rsidTr="00216840">
        <w:tblPrEx>
          <w:tblW w:w="9246" w:type="dxa"/>
          <w:jc w:val="center"/>
          <w:tblCellMar>
            <w:left w:w="29" w:type="dxa"/>
            <w:right w:w="29" w:type="dxa"/>
          </w:tblCellMar>
          <w:tblPrExChange w:id="3223" w:author="Balasubramanian, Ruchita" w:date="2025-08-06T09:13:00Z" w16du:dateUtc="2025-08-06T13:13:00Z">
            <w:tblPrEx>
              <w:tblW w:w="9246" w:type="dxa"/>
              <w:jc w:val="center"/>
              <w:tblCellMar>
                <w:left w:w="29" w:type="dxa"/>
                <w:right w:w="29" w:type="dxa"/>
              </w:tblCellMar>
            </w:tblPrEx>
          </w:tblPrExChange>
        </w:tblPrEx>
        <w:trPr>
          <w:trHeight w:val="144"/>
          <w:jc w:val="center"/>
          <w:del w:id="3224" w:author="Balasubramanian, Ruchita" w:date="2025-08-06T09:13:00Z" w16du:dateUtc="2025-08-06T13:13:00Z"/>
          <w:trPrChange w:id="3225" w:author="Balasubramanian, Ruchita" w:date="2025-08-06T09:13:00Z" w16du:dateUtc="2025-08-06T13:13:00Z">
            <w:trPr>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3226" w:author="Balasubramanian, Ruchita" w:date="2025-08-06T09:13:00Z" w16du:dateUtc="2025-08-06T13:13:00Z">
              <w:tcPr>
                <w:tcW w:w="1123" w:type="dxa"/>
                <w:gridSpan w:val="2"/>
                <w:vMerge w:val="restart"/>
                <w:tcBorders>
                  <w:top w:val="single" w:sz="8" w:space="0" w:color="auto"/>
                  <w:left w:val="single" w:sz="8" w:space="0" w:color="auto"/>
                  <w:bottom w:val="single" w:sz="4" w:space="0" w:color="auto"/>
                  <w:right w:val="single" w:sz="8" w:space="0" w:color="auto"/>
                </w:tcBorders>
                <w:vAlign w:val="center"/>
              </w:tcPr>
            </w:tcPrChange>
          </w:tcPr>
          <w:p w14:paraId="59A52FD0" w14:textId="21804A88" w:rsidR="00F50E0E" w:rsidRPr="00F77336" w:rsidDel="00216840" w:rsidRDefault="00F50E0E" w:rsidP="007B5A9B">
            <w:pPr>
              <w:spacing w:line="204" w:lineRule="auto"/>
              <w:jc w:val="center"/>
              <w:rPr>
                <w:del w:id="3227" w:author="Balasubramanian, Ruchita" w:date="2025-08-06T09:13:00Z" w16du:dateUtc="2025-08-06T13:13:00Z"/>
                <w:rFonts w:ascii="Times New Roman" w:hAnsi="Times New Roman" w:cs="Times New Roman"/>
                <w:b/>
                <w:bCs/>
                <w:sz w:val="24"/>
                <w:szCs w:val="24"/>
                <w:rPrChange w:id="3228" w:author="Balasubramanian, Ruchita" w:date="2025-08-05T15:31:00Z" w16du:dateUtc="2025-08-05T19:31:00Z">
                  <w:rPr>
                    <w:del w:id="3229" w:author="Balasubramanian, Ruchita" w:date="2025-08-06T09:13:00Z" w16du:dateUtc="2025-08-06T13:13:00Z"/>
                    <w:b/>
                    <w:bCs/>
                    <w:sz w:val="16"/>
                    <w:szCs w:val="16"/>
                  </w:rPr>
                </w:rPrChange>
              </w:rPr>
            </w:pPr>
            <w:del w:id="3230" w:author="Balasubramanian, Ruchita" w:date="2025-08-06T09:13:00Z" w16du:dateUtc="2025-08-06T13:13:00Z">
              <w:r w:rsidRPr="00F77336" w:rsidDel="00216840">
                <w:rPr>
                  <w:rFonts w:ascii="Times New Roman" w:hAnsi="Times New Roman" w:cs="Times New Roman"/>
                  <w:b/>
                  <w:bCs/>
                  <w:sz w:val="24"/>
                  <w:szCs w:val="24"/>
                  <w:rPrChange w:id="3231" w:author="Balasubramanian, Ruchita" w:date="2025-08-05T15:31:00Z" w16du:dateUtc="2025-08-05T19:31:00Z">
                    <w:rPr>
                      <w:b/>
                      <w:bCs/>
                      <w:sz w:val="16"/>
                      <w:szCs w:val="16"/>
                    </w:rPr>
                  </w:rPrChange>
                </w:rPr>
                <w:delText>Kentucky</w:delText>
              </w:r>
            </w:del>
          </w:p>
        </w:tc>
        <w:tc>
          <w:tcPr>
            <w:tcW w:w="1427" w:type="dxa"/>
            <w:gridSpan w:val="2"/>
            <w:tcBorders>
              <w:top w:val="single" w:sz="4" w:space="0" w:color="auto"/>
              <w:left w:val="nil"/>
              <w:bottom w:val="nil"/>
              <w:right w:val="single" w:sz="4" w:space="0" w:color="auto"/>
            </w:tcBorders>
            <w:shd w:val="clear" w:color="FFFFFF" w:fill="FFFFFF"/>
            <w:tcPrChange w:id="3232" w:author="Balasubramanian, Ruchita" w:date="2025-08-06T09:13:00Z" w16du:dateUtc="2025-08-06T13:13:00Z">
              <w:tcPr>
                <w:tcW w:w="1511" w:type="dxa"/>
                <w:gridSpan w:val="2"/>
                <w:tcBorders>
                  <w:top w:val="single" w:sz="4" w:space="0" w:color="auto"/>
                  <w:left w:val="nil"/>
                  <w:bottom w:val="nil"/>
                  <w:right w:val="single" w:sz="4" w:space="0" w:color="auto"/>
                </w:tcBorders>
                <w:shd w:val="clear" w:color="FFFFFF" w:fill="FFFFFF"/>
              </w:tcPr>
            </w:tcPrChange>
          </w:tcPr>
          <w:p w14:paraId="31283686" w14:textId="19842DE8" w:rsidR="00F50E0E" w:rsidRPr="00F77336" w:rsidDel="00216840" w:rsidRDefault="00F50E0E" w:rsidP="007B5A9B">
            <w:pPr>
              <w:spacing w:line="204" w:lineRule="auto"/>
              <w:jc w:val="center"/>
              <w:rPr>
                <w:del w:id="3233" w:author="Balasubramanian, Ruchita" w:date="2025-08-06T09:13:00Z" w16du:dateUtc="2025-08-06T13:13:00Z"/>
                <w:rFonts w:ascii="Times New Roman" w:hAnsi="Times New Roman" w:cs="Times New Roman"/>
                <w:sz w:val="24"/>
                <w:szCs w:val="24"/>
                <w:rPrChange w:id="3234" w:author="Balasubramanian, Ruchita" w:date="2025-08-05T15:31:00Z" w16du:dateUtc="2025-08-05T19:31:00Z">
                  <w:rPr>
                    <w:del w:id="3235" w:author="Balasubramanian, Ruchita" w:date="2025-08-06T09:13:00Z" w16du:dateUtc="2025-08-06T13:13:00Z"/>
                    <w:sz w:val="16"/>
                    <w:szCs w:val="16"/>
                  </w:rPr>
                </w:rPrChange>
              </w:rPr>
            </w:pPr>
            <w:del w:id="3236" w:author="Balasubramanian, Ruchita" w:date="2025-08-06T09:13:00Z" w16du:dateUtc="2025-08-06T13:13:00Z">
              <w:r w:rsidRPr="00F77336" w:rsidDel="00216840">
                <w:rPr>
                  <w:rFonts w:ascii="Times New Roman" w:hAnsi="Times New Roman" w:cs="Times New Roman"/>
                  <w:sz w:val="24"/>
                  <w:szCs w:val="24"/>
                  <w:rPrChange w:id="3237" w:author="Balasubramanian, Ruchita" w:date="2025-08-05T15:31:00Z" w16du:dateUtc="2025-08-05T19:31:00Z">
                    <w:rPr>
                      <w:sz w:val="16"/>
                      <w:szCs w:val="16"/>
                    </w:rPr>
                  </w:rPrChange>
                </w:rPr>
                <w:delText>1,365</w:delText>
              </w:r>
            </w:del>
          </w:p>
        </w:tc>
        <w:tc>
          <w:tcPr>
            <w:tcW w:w="1035" w:type="dxa"/>
            <w:tcBorders>
              <w:top w:val="single" w:sz="4" w:space="0" w:color="auto"/>
              <w:left w:val="nil"/>
              <w:bottom w:val="nil"/>
              <w:right w:val="single" w:sz="4" w:space="0" w:color="auto"/>
            </w:tcBorders>
            <w:shd w:val="clear" w:color="FFDD00" w:fill="FFDD00"/>
            <w:vAlign w:val="bottom"/>
            <w:tcPrChange w:id="3238" w:author="Balasubramanian, Ruchita" w:date="2025-08-06T09:13:00Z" w16du:dateUtc="2025-08-06T13:13:00Z">
              <w:tcPr>
                <w:tcW w:w="1210" w:type="dxa"/>
                <w:tcBorders>
                  <w:top w:val="single" w:sz="4" w:space="0" w:color="auto"/>
                  <w:left w:val="nil"/>
                  <w:bottom w:val="nil"/>
                  <w:right w:val="single" w:sz="4" w:space="0" w:color="auto"/>
                </w:tcBorders>
                <w:shd w:val="clear" w:color="FFDD00" w:fill="FFDD00"/>
                <w:vAlign w:val="bottom"/>
              </w:tcPr>
            </w:tcPrChange>
          </w:tcPr>
          <w:p w14:paraId="6EC08519" w14:textId="389F4DD0" w:rsidR="00F50E0E" w:rsidRPr="00F77336" w:rsidDel="00216840" w:rsidRDefault="00F50E0E" w:rsidP="007B5A9B">
            <w:pPr>
              <w:spacing w:line="204" w:lineRule="auto"/>
              <w:jc w:val="center"/>
              <w:rPr>
                <w:del w:id="3239" w:author="Balasubramanian, Ruchita" w:date="2025-08-06T09:13:00Z" w16du:dateUtc="2025-08-06T13:13:00Z"/>
                <w:rFonts w:ascii="Times New Roman" w:hAnsi="Times New Roman" w:cs="Times New Roman"/>
                <w:sz w:val="24"/>
                <w:szCs w:val="24"/>
                <w:rPrChange w:id="3240" w:author="Balasubramanian, Ruchita" w:date="2025-08-05T15:31:00Z" w16du:dateUtc="2025-08-05T19:31:00Z">
                  <w:rPr>
                    <w:del w:id="3241" w:author="Balasubramanian, Ruchita" w:date="2025-08-06T09:13:00Z" w16du:dateUtc="2025-08-06T13:13:00Z"/>
                    <w:sz w:val="15"/>
                    <w:szCs w:val="15"/>
                  </w:rPr>
                </w:rPrChange>
              </w:rPr>
            </w:pPr>
            <w:del w:id="324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43" w:author="Balasubramanian, Ruchita" w:date="2025-08-05T15:31:00Z" w16du:dateUtc="2025-08-05T19:31:00Z">
                    <w:rPr>
                      <w:rFonts w:eastAsia="Times New Roman"/>
                      <w:color w:val="000000"/>
                      <w:sz w:val="16"/>
                      <w:szCs w:val="16"/>
                      <w:lang w:val="en-US"/>
                    </w:rPr>
                  </w:rPrChange>
                </w:rPr>
                <w:delText>55</w:delText>
              </w:r>
            </w:del>
          </w:p>
        </w:tc>
        <w:tc>
          <w:tcPr>
            <w:tcW w:w="1138" w:type="dxa"/>
            <w:gridSpan w:val="3"/>
            <w:tcBorders>
              <w:top w:val="single" w:sz="4" w:space="0" w:color="auto"/>
              <w:left w:val="single" w:sz="4" w:space="0" w:color="auto"/>
              <w:bottom w:val="nil"/>
              <w:right w:val="single" w:sz="4" w:space="0" w:color="auto"/>
            </w:tcBorders>
            <w:shd w:val="clear" w:color="FFDD00" w:fill="FFDD00"/>
            <w:vAlign w:val="bottom"/>
            <w:tcPrChange w:id="3244"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DD00" w:fill="FFDD00"/>
                <w:vAlign w:val="bottom"/>
              </w:tcPr>
            </w:tcPrChange>
          </w:tcPr>
          <w:p w14:paraId="6ABF08CA" w14:textId="05321933" w:rsidR="00F50E0E" w:rsidRPr="00F77336" w:rsidDel="00216840" w:rsidRDefault="00F50E0E" w:rsidP="007B5A9B">
            <w:pPr>
              <w:spacing w:line="204" w:lineRule="auto"/>
              <w:jc w:val="center"/>
              <w:rPr>
                <w:del w:id="3245" w:author="Balasubramanian, Ruchita" w:date="2025-08-06T09:13:00Z" w16du:dateUtc="2025-08-06T13:13:00Z"/>
                <w:rFonts w:ascii="Times New Roman" w:hAnsi="Times New Roman" w:cs="Times New Roman"/>
                <w:sz w:val="24"/>
                <w:szCs w:val="24"/>
                <w:rPrChange w:id="3246" w:author="Balasubramanian, Ruchita" w:date="2025-08-05T15:31:00Z" w16du:dateUtc="2025-08-05T19:31:00Z">
                  <w:rPr>
                    <w:del w:id="3247" w:author="Balasubramanian, Ruchita" w:date="2025-08-06T09:13:00Z" w16du:dateUtc="2025-08-06T13:13:00Z"/>
                    <w:sz w:val="15"/>
                    <w:szCs w:val="15"/>
                  </w:rPr>
                </w:rPrChange>
              </w:rPr>
            </w:pPr>
            <w:del w:id="324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49" w:author="Balasubramanian, Ruchita" w:date="2025-08-05T15:31:00Z" w16du:dateUtc="2025-08-05T19:31:00Z">
                    <w:rPr>
                      <w:rFonts w:eastAsia="Times New Roman"/>
                      <w:color w:val="000000"/>
                      <w:sz w:val="16"/>
                      <w:szCs w:val="16"/>
                      <w:lang w:val="en-US"/>
                    </w:rPr>
                  </w:rPrChange>
                </w:rPr>
                <w:delText>4.0%</w:delText>
              </w:r>
            </w:del>
          </w:p>
        </w:tc>
        <w:tc>
          <w:tcPr>
            <w:tcW w:w="1035" w:type="dxa"/>
            <w:tcBorders>
              <w:top w:val="single" w:sz="4" w:space="0" w:color="auto"/>
              <w:left w:val="single" w:sz="4" w:space="0" w:color="auto"/>
              <w:bottom w:val="nil"/>
              <w:right w:val="single" w:sz="4" w:space="0" w:color="auto"/>
            </w:tcBorders>
            <w:shd w:val="clear" w:color="FFE100" w:fill="FFE100"/>
            <w:vAlign w:val="bottom"/>
            <w:tcPrChange w:id="3250"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E100" w:fill="FFE100"/>
                <w:vAlign w:val="bottom"/>
              </w:tcPr>
            </w:tcPrChange>
          </w:tcPr>
          <w:p w14:paraId="3DC11F33" w14:textId="2E73CF3A" w:rsidR="00F50E0E" w:rsidRPr="00F77336" w:rsidDel="00216840" w:rsidRDefault="00F50E0E" w:rsidP="007B5A9B">
            <w:pPr>
              <w:spacing w:line="204" w:lineRule="auto"/>
              <w:jc w:val="center"/>
              <w:rPr>
                <w:del w:id="3251" w:author="Balasubramanian, Ruchita" w:date="2025-08-06T09:13:00Z" w16du:dateUtc="2025-08-06T13:13:00Z"/>
                <w:rFonts w:ascii="Times New Roman" w:hAnsi="Times New Roman" w:cs="Times New Roman"/>
                <w:sz w:val="24"/>
                <w:szCs w:val="24"/>
                <w:rPrChange w:id="3252" w:author="Balasubramanian, Ruchita" w:date="2025-08-05T15:31:00Z" w16du:dateUtc="2025-08-05T19:31:00Z">
                  <w:rPr>
                    <w:del w:id="3253" w:author="Balasubramanian, Ruchita" w:date="2025-08-06T09:13:00Z" w16du:dateUtc="2025-08-06T13:13:00Z"/>
                    <w:sz w:val="15"/>
                    <w:szCs w:val="15"/>
                  </w:rPr>
                </w:rPrChange>
              </w:rPr>
            </w:pPr>
            <w:del w:id="325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55" w:author="Balasubramanian, Ruchita" w:date="2025-08-05T15:31:00Z" w16du:dateUtc="2025-08-05T19:31:00Z">
                    <w:rPr>
                      <w:rFonts w:eastAsia="Times New Roman"/>
                      <w:color w:val="000000"/>
                      <w:sz w:val="16"/>
                      <w:szCs w:val="16"/>
                      <w:lang w:val="en-US"/>
                    </w:rPr>
                  </w:rPrChange>
                </w:rPr>
                <w:delText>48</w:delText>
              </w:r>
            </w:del>
          </w:p>
        </w:tc>
        <w:tc>
          <w:tcPr>
            <w:tcW w:w="1138" w:type="dxa"/>
            <w:gridSpan w:val="3"/>
            <w:tcBorders>
              <w:top w:val="single" w:sz="4" w:space="0" w:color="auto"/>
              <w:left w:val="single" w:sz="4" w:space="0" w:color="auto"/>
              <w:bottom w:val="nil"/>
              <w:right w:val="single" w:sz="4" w:space="0" w:color="auto"/>
            </w:tcBorders>
            <w:shd w:val="clear" w:color="FFE100" w:fill="FFE100"/>
            <w:vAlign w:val="bottom"/>
            <w:tcPrChange w:id="3256"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E100" w:fill="FFE100"/>
                <w:vAlign w:val="bottom"/>
              </w:tcPr>
            </w:tcPrChange>
          </w:tcPr>
          <w:p w14:paraId="34D6BDFF" w14:textId="0B488776" w:rsidR="00F50E0E" w:rsidRPr="00F77336" w:rsidDel="00216840" w:rsidRDefault="00F50E0E" w:rsidP="007B5A9B">
            <w:pPr>
              <w:spacing w:line="204" w:lineRule="auto"/>
              <w:jc w:val="center"/>
              <w:rPr>
                <w:del w:id="3257" w:author="Balasubramanian, Ruchita" w:date="2025-08-06T09:13:00Z" w16du:dateUtc="2025-08-06T13:13:00Z"/>
                <w:rFonts w:ascii="Times New Roman" w:hAnsi="Times New Roman" w:cs="Times New Roman"/>
                <w:sz w:val="24"/>
                <w:szCs w:val="24"/>
                <w:rPrChange w:id="3258" w:author="Balasubramanian, Ruchita" w:date="2025-08-05T15:31:00Z" w16du:dateUtc="2025-08-05T19:31:00Z">
                  <w:rPr>
                    <w:del w:id="3259" w:author="Balasubramanian, Ruchita" w:date="2025-08-06T09:13:00Z" w16du:dateUtc="2025-08-06T13:13:00Z"/>
                    <w:sz w:val="15"/>
                    <w:szCs w:val="15"/>
                  </w:rPr>
                </w:rPrChange>
              </w:rPr>
            </w:pPr>
            <w:del w:id="326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61" w:author="Balasubramanian, Ruchita" w:date="2025-08-05T15:31:00Z" w16du:dateUtc="2025-08-05T19:31:00Z">
                    <w:rPr>
                      <w:rFonts w:eastAsia="Times New Roman"/>
                      <w:color w:val="000000"/>
                      <w:sz w:val="16"/>
                      <w:szCs w:val="16"/>
                      <w:lang w:val="en-US"/>
                    </w:rPr>
                  </w:rPrChange>
                </w:rPr>
                <w:delText>3.5%</w:delText>
              </w:r>
            </w:del>
          </w:p>
        </w:tc>
        <w:tc>
          <w:tcPr>
            <w:tcW w:w="1035" w:type="dxa"/>
            <w:tcBorders>
              <w:top w:val="single" w:sz="4" w:space="0" w:color="auto"/>
              <w:left w:val="single" w:sz="4" w:space="0" w:color="auto"/>
              <w:bottom w:val="nil"/>
              <w:right w:val="single" w:sz="4" w:space="0" w:color="auto"/>
            </w:tcBorders>
            <w:shd w:val="clear" w:color="FFEF00" w:fill="FFEF00"/>
            <w:vAlign w:val="bottom"/>
            <w:tcPrChange w:id="3262"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EF00" w:fill="FFEF00"/>
                <w:vAlign w:val="bottom"/>
              </w:tcPr>
            </w:tcPrChange>
          </w:tcPr>
          <w:p w14:paraId="2D43AAA4" w14:textId="1A4C43A0" w:rsidR="00F50E0E" w:rsidRPr="00F77336" w:rsidDel="00216840" w:rsidRDefault="00F50E0E" w:rsidP="007B5A9B">
            <w:pPr>
              <w:spacing w:line="204" w:lineRule="auto"/>
              <w:jc w:val="center"/>
              <w:rPr>
                <w:del w:id="3263" w:author="Balasubramanian, Ruchita" w:date="2025-08-06T09:13:00Z" w16du:dateUtc="2025-08-06T13:13:00Z"/>
                <w:rFonts w:ascii="Times New Roman" w:hAnsi="Times New Roman" w:cs="Times New Roman"/>
                <w:sz w:val="24"/>
                <w:szCs w:val="24"/>
                <w:rPrChange w:id="3264" w:author="Balasubramanian, Ruchita" w:date="2025-08-05T15:31:00Z" w16du:dateUtc="2025-08-05T19:31:00Z">
                  <w:rPr>
                    <w:del w:id="3265" w:author="Balasubramanian, Ruchita" w:date="2025-08-06T09:13:00Z" w16du:dateUtc="2025-08-06T13:13:00Z"/>
                    <w:sz w:val="15"/>
                    <w:szCs w:val="15"/>
                  </w:rPr>
                </w:rPrChange>
              </w:rPr>
            </w:pPr>
            <w:del w:id="326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67" w:author="Balasubramanian, Ruchita" w:date="2025-08-05T15:31:00Z" w16du:dateUtc="2025-08-05T19:31:00Z">
                    <w:rPr>
                      <w:rFonts w:eastAsia="Times New Roman"/>
                      <w:color w:val="000000"/>
                      <w:sz w:val="16"/>
                      <w:szCs w:val="16"/>
                      <w:lang w:val="en-US"/>
                    </w:rPr>
                  </w:rPrChange>
                </w:rPr>
                <w:delText>26</w:delText>
              </w:r>
            </w:del>
          </w:p>
        </w:tc>
        <w:tc>
          <w:tcPr>
            <w:tcW w:w="1138" w:type="dxa"/>
            <w:gridSpan w:val="2"/>
            <w:tcBorders>
              <w:top w:val="single" w:sz="4" w:space="0" w:color="auto"/>
              <w:left w:val="single" w:sz="4" w:space="0" w:color="auto"/>
              <w:bottom w:val="nil"/>
              <w:right w:val="single" w:sz="4" w:space="0" w:color="auto"/>
            </w:tcBorders>
            <w:shd w:val="clear" w:color="FFEF00" w:fill="FFEF00"/>
            <w:vAlign w:val="bottom"/>
            <w:tcPrChange w:id="3268" w:author="Balasubramanian, Ruchita" w:date="2025-08-06T09:13:00Z" w16du:dateUtc="2025-08-06T13:13:00Z">
              <w:tcPr>
                <w:tcW w:w="994" w:type="dxa"/>
                <w:gridSpan w:val="2"/>
                <w:tcBorders>
                  <w:top w:val="single" w:sz="4" w:space="0" w:color="auto"/>
                  <w:left w:val="single" w:sz="4" w:space="0" w:color="auto"/>
                  <w:bottom w:val="nil"/>
                  <w:right w:val="single" w:sz="4" w:space="0" w:color="auto"/>
                </w:tcBorders>
                <w:shd w:val="clear" w:color="FFEF00" w:fill="FFEF00"/>
                <w:vAlign w:val="bottom"/>
              </w:tcPr>
            </w:tcPrChange>
          </w:tcPr>
          <w:p w14:paraId="17F6289A" w14:textId="58B8E269" w:rsidR="00F50E0E" w:rsidRPr="00F77336" w:rsidDel="00216840" w:rsidRDefault="00F50E0E" w:rsidP="007B5A9B">
            <w:pPr>
              <w:spacing w:line="204" w:lineRule="auto"/>
              <w:jc w:val="center"/>
              <w:rPr>
                <w:del w:id="3269" w:author="Balasubramanian, Ruchita" w:date="2025-08-06T09:13:00Z" w16du:dateUtc="2025-08-06T13:13:00Z"/>
                <w:rFonts w:ascii="Times New Roman" w:hAnsi="Times New Roman" w:cs="Times New Roman"/>
                <w:sz w:val="24"/>
                <w:szCs w:val="24"/>
                <w:rPrChange w:id="3270" w:author="Balasubramanian, Ruchita" w:date="2025-08-05T15:31:00Z" w16du:dateUtc="2025-08-05T19:31:00Z">
                  <w:rPr>
                    <w:del w:id="3271" w:author="Balasubramanian, Ruchita" w:date="2025-08-06T09:13:00Z" w16du:dateUtc="2025-08-06T13:13:00Z"/>
                    <w:sz w:val="15"/>
                    <w:szCs w:val="15"/>
                  </w:rPr>
                </w:rPrChange>
              </w:rPr>
            </w:pPr>
            <w:del w:id="327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73" w:author="Balasubramanian, Ruchita" w:date="2025-08-05T15:31:00Z" w16du:dateUtc="2025-08-05T19:31:00Z">
                    <w:rPr>
                      <w:rFonts w:eastAsia="Times New Roman"/>
                      <w:color w:val="000000"/>
                      <w:sz w:val="16"/>
                      <w:szCs w:val="16"/>
                      <w:lang w:val="en-US"/>
                    </w:rPr>
                  </w:rPrChange>
                </w:rPr>
                <w:delText>1.9%</w:delText>
              </w:r>
            </w:del>
          </w:p>
        </w:tc>
      </w:tr>
      <w:tr w:rsidR="00F50E0E" w:rsidRPr="00F77336" w:rsidDel="00216840" w14:paraId="34209952" w14:textId="498C046E" w:rsidTr="00216840">
        <w:tblPrEx>
          <w:tblW w:w="9246" w:type="dxa"/>
          <w:jc w:val="center"/>
          <w:tblCellMar>
            <w:left w:w="29" w:type="dxa"/>
            <w:right w:w="29" w:type="dxa"/>
          </w:tblCellMar>
          <w:tblPrExChange w:id="3274" w:author="Balasubramanian, Ruchita" w:date="2025-08-06T09:13:00Z" w16du:dateUtc="2025-08-06T13:13:00Z">
            <w:tblPrEx>
              <w:tblW w:w="9246" w:type="dxa"/>
              <w:jc w:val="center"/>
              <w:tblCellMar>
                <w:left w:w="29" w:type="dxa"/>
                <w:right w:w="29" w:type="dxa"/>
              </w:tblCellMar>
            </w:tblPrEx>
          </w:tblPrExChange>
        </w:tblPrEx>
        <w:trPr>
          <w:trHeight w:val="144"/>
          <w:jc w:val="center"/>
          <w:del w:id="3275" w:author="Balasubramanian, Ruchita" w:date="2025-08-06T09:13:00Z" w16du:dateUtc="2025-08-06T13:13:00Z"/>
          <w:trPrChange w:id="3276" w:author="Balasubramanian, Ruchita" w:date="2025-08-06T09:13:00Z" w16du:dateUtc="2025-08-06T13:13:00Z">
            <w:trPr>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3277" w:author="Balasubramanian, Ruchita" w:date="2025-08-06T09:13:00Z" w16du:dateUtc="2025-08-06T13:13:00Z">
              <w:tcPr>
                <w:tcW w:w="1123" w:type="dxa"/>
                <w:gridSpan w:val="2"/>
                <w:vMerge/>
                <w:tcBorders>
                  <w:left w:val="single" w:sz="8" w:space="0" w:color="auto"/>
                  <w:bottom w:val="single" w:sz="8" w:space="0" w:color="auto"/>
                  <w:right w:val="single" w:sz="8" w:space="0" w:color="auto"/>
                </w:tcBorders>
                <w:vAlign w:val="center"/>
              </w:tcPr>
            </w:tcPrChange>
          </w:tcPr>
          <w:p w14:paraId="2BEF22D6" w14:textId="7A6554D1" w:rsidR="00F50E0E" w:rsidRPr="00F77336" w:rsidDel="00216840" w:rsidRDefault="00F50E0E" w:rsidP="007B5A9B">
            <w:pPr>
              <w:spacing w:line="204" w:lineRule="auto"/>
              <w:jc w:val="center"/>
              <w:rPr>
                <w:del w:id="3278" w:author="Balasubramanian, Ruchita" w:date="2025-08-06T09:13:00Z" w16du:dateUtc="2025-08-06T13:13:00Z"/>
                <w:rFonts w:ascii="Times New Roman" w:hAnsi="Times New Roman" w:cs="Times New Roman"/>
                <w:b/>
                <w:bCs/>
                <w:sz w:val="24"/>
                <w:szCs w:val="24"/>
                <w:rPrChange w:id="3279" w:author="Balasubramanian, Ruchita" w:date="2025-08-05T15:31:00Z" w16du:dateUtc="2025-08-05T19:31:00Z">
                  <w:rPr>
                    <w:del w:id="3280" w:author="Balasubramanian, Ruchita" w:date="2025-08-06T09:13:00Z" w16du:dateUtc="2025-08-06T13:13:00Z"/>
                    <w:b/>
                    <w:bCs/>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3281" w:author="Balasubramanian, Ruchita" w:date="2025-08-06T09:13:00Z" w16du:dateUtc="2025-08-06T13:13:00Z">
              <w:tcPr>
                <w:tcW w:w="1511" w:type="dxa"/>
                <w:gridSpan w:val="2"/>
                <w:tcBorders>
                  <w:top w:val="nil"/>
                  <w:left w:val="nil"/>
                  <w:bottom w:val="single" w:sz="4" w:space="0" w:color="auto"/>
                  <w:right w:val="single" w:sz="4" w:space="0" w:color="auto"/>
                </w:tcBorders>
                <w:shd w:val="clear" w:color="FFFFFF" w:fill="FFFFFF"/>
              </w:tcPr>
            </w:tcPrChange>
          </w:tcPr>
          <w:p w14:paraId="10183E3E" w14:textId="22328A04" w:rsidR="00F50E0E" w:rsidRPr="00F77336" w:rsidDel="00216840" w:rsidRDefault="00F50E0E" w:rsidP="007B5A9B">
            <w:pPr>
              <w:spacing w:line="204" w:lineRule="auto"/>
              <w:jc w:val="center"/>
              <w:rPr>
                <w:del w:id="3282" w:author="Balasubramanian, Ruchita" w:date="2025-08-06T09:13:00Z" w16du:dateUtc="2025-08-06T13:13:00Z"/>
                <w:rFonts w:ascii="Times New Roman" w:hAnsi="Times New Roman" w:cs="Times New Roman"/>
                <w:sz w:val="24"/>
                <w:szCs w:val="24"/>
                <w:rPrChange w:id="3283" w:author="Balasubramanian, Ruchita" w:date="2025-08-05T15:31:00Z" w16du:dateUtc="2025-08-05T19:31:00Z">
                  <w:rPr>
                    <w:del w:id="3284" w:author="Balasubramanian, Ruchita" w:date="2025-08-06T09:13:00Z" w16du:dateUtc="2025-08-06T13:13:00Z"/>
                    <w:sz w:val="16"/>
                    <w:szCs w:val="16"/>
                  </w:rPr>
                </w:rPrChange>
              </w:rPr>
            </w:pPr>
            <w:del w:id="3285" w:author="Balasubramanian, Ruchita" w:date="2025-08-06T09:13:00Z" w16du:dateUtc="2025-08-06T13:13:00Z">
              <w:r w:rsidRPr="00F77336" w:rsidDel="00216840">
                <w:rPr>
                  <w:rFonts w:ascii="Times New Roman" w:hAnsi="Times New Roman" w:cs="Times New Roman"/>
                  <w:sz w:val="24"/>
                  <w:szCs w:val="24"/>
                  <w:rPrChange w:id="3286" w:author="Balasubramanian, Ruchita" w:date="2025-08-05T15:31:00Z" w16du:dateUtc="2025-08-05T19:31:00Z">
                    <w:rPr>
                      <w:sz w:val="16"/>
                      <w:szCs w:val="16"/>
                    </w:rPr>
                  </w:rPrChange>
                </w:rPr>
                <w:delText>(1,153 - 1,662)</w:delText>
              </w:r>
            </w:del>
          </w:p>
        </w:tc>
        <w:tc>
          <w:tcPr>
            <w:tcW w:w="1035" w:type="dxa"/>
            <w:tcBorders>
              <w:top w:val="nil"/>
              <w:left w:val="nil"/>
              <w:bottom w:val="single" w:sz="4" w:space="0" w:color="auto"/>
              <w:right w:val="single" w:sz="4" w:space="0" w:color="auto"/>
            </w:tcBorders>
            <w:shd w:val="clear" w:color="FFDD00" w:fill="FFDD00"/>
            <w:vAlign w:val="bottom"/>
            <w:tcPrChange w:id="3287" w:author="Balasubramanian, Ruchita" w:date="2025-08-06T09:13:00Z" w16du:dateUtc="2025-08-06T13:13:00Z">
              <w:tcPr>
                <w:tcW w:w="1210" w:type="dxa"/>
                <w:tcBorders>
                  <w:top w:val="nil"/>
                  <w:left w:val="nil"/>
                  <w:bottom w:val="single" w:sz="4" w:space="0" w:color="auto"/>
                  <w:right w:val="single" w:sz="4" w:space="0" w:color="auto"/>
                </w:tcBorders>
                <w:shd w:val="clear" w:color="FFDD00" w:fill="FFDD00"/>
                <w:vAlign w:val="bottom"/>
              </w:tcPr>
            </w:tcPrChange>
          </w:tcPr>
          <w:p w14:paraId="0D18837A" w14:textId="081F8F29" w:rsidR="00F50E0E" w:rsidRPr="00F77336" w:rsidDel="00216840" w:rsidRDefault="00F50E0E" w:rsidP="007B5A9B">
            <w:pPr>
              <w:spacing w:line="204" w:lineRule="auto"/>
              <w:jc w:val="center"/>
              <w:rPr>
                <w:del w:id="3288" w:author="Balasubramanian, Ruchita" w:date="2025-08-06T09:13:00Z" w16du:dateUtc="2025-08-06T13:13:00Z"/>
                <w:rFonts w:ascii="Times New Roman" w:hAnsi="Times New Roman" w:cs="Times New Roman"/>
                <w:sz w:val="24"/>
                <w:szCs w:val="24"/>
                <w:rPrChange w:id="3289" w:author="Balasubramanian, Ruchita" w:date="2025-08-05T15:31:00Z" w16du:dateUtc="2025-08-05T19:31:00Z">
                  <w:rPr>
                    <w:del w:id="3290" w:author="Balasubramanian, Ruchita" w:date="2025-08-06T09:13:00Z" w16du:dateUtc="2025-08-06T13:13:00Z"/>
                    <w:sz w:val="15"/>
                    <w:szCs w:val="15"/>
                  </w:rPr>
                </w:rPrChange>
              </w:rPr>
            </w:pPr>
            <w:del w:id="329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92" w:author="Balasubramanian, Ruchita" w:date="2025-08-05T15:31:00Z" w16du:dateUtc="2025-08-05T19:31:00Z">
                    <w:rPr>
                      <w:rFonts w:eastAsia="Times New Roman"/>
                      <w:color w:val="000000"/>
                      <w:sz w:val="16"/>
                      <w:szCs w:val="16"/>
                      <w:lang w:val="en-US"/>
                    </w:rPr>
                  </w:rPrChange>
                </w:rPr>
                <w:delText>(19 - 106)</w:delText>
              </w:r>
            </w:del>
          </w:p>
        </w:tc>
        <w:tc>
          <w:tcPr>
            <w:tcW w:w="1138" w:type="dxa"/>
            <w:gridSpan w:val="3"/>
            <w:tcBorders>
              <w:top w:val="nil"/>
              <w:left w:val="single" w:sz="4" w:space="0" w:color="auto"/>
              <w:bottom w:val="single" w:sz="4" w:space="0" w:color="auto"/>
              <w:right w:val="single" w:sz="4" w:space="0" w:color="auto"/>
            </w:tcBorders>
            <w:shd w:val="clear" w:color="FFDD00" w:fill="FFDD00"/>
            <w:vAlign w:val="bottom"/>
            <w:tcPrChange w:id="3293"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DD00" w:fill="FFDD00"/>
                <w:vAlign w:val="bottom"/>
              </w:tcPr>
            </w:tcPrChange>
          </w:tcPr>
          <w:p w14:paraId="0078A695" w14:textId="1E578AEA" w:rsidR="00F50E0E" w:rsidRPr="00F77336" w:rsidDel="00216840" w:rsidRDefault="00F50E0E" w:rsidP="007B5A9B">
            <w:pPr>
              <w:spacing w:line="204" w:lineRule="auto"/>
              <w:jc w:val="center"/>
              <w:rPr>
                <w:del w:id="3294" w:author="Balasubramanian, Ruchita" w:date="2025-08-06T09:13:00Z" w16du:dateUtc="2025-08-06T13:13:00Z"/>
                <w:rFonts w:ascii="Times New Roman" w:hAnsi="Times New Roman" w:cs="Times New Roman"/>
                <w:sz w:val="24"/>
                <w:szCs w:val="24"/>
                <w:rPrChange w:id="3295" w:author="Balasubramanian, Ruchita" w:date="2025-08-05T15:31:00Z" w16du:dateUtc="2025-08-05T19:31:00Z">
                  <w:rPr>
                    <w:del w:id="3296" w:author="Balasubramanian, Ruchita" w:date="2025-08-06T09:13:00Z" w16du:dateUtc="2025-08-06T13:13:00Z"/>
                    <w:sz w:val="15"/>
                    <w:szCs w:val="15"/>
                  </w:rPr>
                </w:rPrChange>
              </w:rPr>
            </w:pPr>
            <w:del w:id="329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298" w:author="Balasubramanian, Ruchita" w:date="2025-08-05T15:31:00Z" w16du:dateUtc="2025-08-05T19:31:00Z">
                    <w:rPr>
                      <w:rFonts w:eastAsia="Times New Roman"/>
                      <w:color w:val="000000"/>
                      <w:sz w:val="16"/>
                      <w:szCs w:val="16"/>
                      <w:lang w:val="en-US"/>
                    </w:rPr>
                  </w:rPrChange>
                </w:rPr>
                <w:delText>(1.4 - 7.0%)</w:delText>
              </w:r>
            </w:del>
          </w:p>
        </w:tc>
        <w:tc>
          <w:tcPr>
            <w:tcW w:w="1035" w:type="dxa"/>
            <w:tcBorders>
              <w:top w:val="nil"/>
              <w:left w:val="single" w:sz="4" w:space="0" w:color="auto"/>
              <w:bottom w:val="single" w:sz="4" w:space="0" w:color="auto"/>
              <w:right w:val="single" w:sz="4" w:space="0" w:color="auto"/>
            </w:tcBorders>
            <w:shd w:val="clear" w:color="FFE100" w:fill="FFE100"/>
            <w:vAlign w:val="bottom"/>
            <w:tcPrChange w:id="3299"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E100" w:fill="FFE100"/>
                <w:vAlign w:val="bottom"/>
              </w:tcPr>
            </w:tcPrChange>
          </w:tcPr>
          <w:p w14:paraId="2F9B4BA4" w14:textId="7F2E722F" w:rsidR="00F50E0E" w:rsidRPr="00F77336" w:rsidDel="00216840" w:rsidRDefault="00F50E0E" w:rsidP="007B5A9B">
            <w:pPr>
              <w:spacing w:line="204" w:lineRule="auto"/>
              <w:jc w:val="center"/>
              <w:rPr>
                <w:del w:id="3300" w:author="Balasubramanian, Ruchita" w:date="2025-08-06T09:13:00Z" w16du:dateUtc="2025-08-06T13:13:00Z"/>
                <w:rFonts w:ascii="Times New Roman" w:hAnsi="Times New Roman" w:cs="Times New Roman"/>
                <w:sz w:val="24"/>
                <w:szCs w:val="24"/>
                <w:rPrChange w:id="3301" w:author="Balasubramanian, Ruchita" w:date="2025-08-05T15:31:00Z" w16du:dateUtc="2025-08-05T19:31:00Z">
                  <w:rPr>
                    <w:del w:id="3302" w:author="Balasubramanian, Ruchita" w:date="2025-08-06T09:13:00Z" w16du:dateUtc="2025-08-06T13:13:00Z"/>
                    <w:sz w:val="15"/>
                    <w:szCs w:val="15"/>
                  </w:rPr>
                </w:rPrChange>
              </w:rPr>
            </w:pPr>
            <w:del w:id="330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04" w:author="Balasubramanian, Ruchita" w:date="2025-08-05T15:31:00Z" w16du:dateUtc="2025-08-05T19:31:00Z">
                    <w:rPr>
                      <w:rFonts w:eastAsia="Times New Roman"/>
                      <w:color w:val="000000"/>
                      <w:sz w:val="16"/>
                      <w:szCs w:val="16"/>
                      <w:lang w:val="en-US"/>
                    </w:rPr>
                  </w:rPrChange>
                </w:rPr>
                <w:delText>(16 - 92)</w:delText>
              </w:r>
            </w:del>
          </w:p>
        </w:tc>
        <w:tc>
          <w:tcPr>
            <w:tcW w:w="1138" w:type="dxa"/>
            <w:gridSpan w:val="3"/>
            <w:tcBorders>
              <w:top w:val="nil"/>
              <w:left w:val="single" w:sz="4" w:space="0" w:color="auto"/>
              <w:bottom w:val="single" w:sz="4" w:space="0" w:color="auto"/>
              <w:right w:val="single" w:sz="4" w:space="0" w:color="auto"/>
            </w:tcBorders>
            <w:shd w:val="clear" w:color="FFE100" w:fill="FFE100"/>
            <w:vAlign w:val="bottom"/>
            <w:tcPrChange w:id="3305"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E100" w:fill="FFE100"/>
                <w:vAlign w:val="bottom"/>
              </w:tcPr>
            </w:tcPrChange>
          </w:tcPr>
          <w:p w14:paraId="73B19E2E" w14:textId="2066422A" w:rsidR="00F50E0E" w:rsidRPr="00F77336" w:rsidDel="00216840" w:rsidRDefault="00F50E0E" w:rsidP="007B5A9B">
            <w:pPr>
              <w:spacing w:line="204" w:lineRule="auto"/>
              <w:jc w:val="center"/>
              <w:rPr>
                <w:del w:id="3306" w:author="Balasubramanian, Ruchita" w:date="2025-08-06T09:13:00Z" w16du:dateUtc="2025-08-06T13:13:00Z"/>
                <w:rFonts w:ascii="Times New Roman" w:hAnsi="Times New Roman" w:cs="Times New Roman"/>
                <w:sz w:val="24"/>
                <w:szCs w:val="24"/>
                <w:rPrChange w:id="3307" w:author="Balasubramanian, Ruchita" w:date="2025-08-05T15:31:00Z" w16du:dateUtc="2025-08-05T19:31:00Z">
                  <w:rPr>
                    <w:del w:id="3308" w:author="Balasubramanian, Ruchita" w:date="2025-08-06T09:13:00Z" w16du:dateUtc="2025-08-06T13:13:00Z"/>
                    <w:sz w:val="15"/>
                    <w:szCs w:val="15"/>
                  </w:rPr>
                </w:rPrChange>
              </w:rPr>
            </w:pPr>
            <w:del w:id="330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10" w:author="Balasubramanian, Ruchita" w:date="2025-08-05T15:31:00Z" w16du:dateUtc="2025-08-05T19:31:00Z">
                    <w:rPr>
                      <w:rFonts w:eastAsia="Times New Roman"/>
                      <w:color w:val="000000"/>
                      <w:sz w:val="16"/>
                      <w:szCs w:val="16"/>
                      <w:lang w:val="en-US"/>
                    </w:rPr>
                  </w:rPrChange>
                </w:rPr>
                <w:delText>(1.2 - 6.2%)</w:delText>
              </w:r>
            </w:del>
          </w:p>
        </w:tc>
        <w:tc>
          <w:tcPr>
            <w:tcW w:w="1035" w:type="dxa"/>
            <w:tcBorders>
              <w:top w:val="nil"/>
              <w:left w:val="single" w:sz="4" w:space="0" w:color="auto"/>
              <w:bottom w:val="single" w:sz="4" w:space="0" w:color="auto"/>
              <w:right w:val="single" w:sz="4" w:space="0" w:color="auto"/>
            </w:tcBorders>
            <w:shd w:val="clear" w:color="FFEF00" w:fill="FFEF00"/>
            <w:vAlign w:val="bottom"/>
            <w:tcPrChange w:id="3311"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EF00" w:fill="FFEF00"/>
                <w:vAlign w:val="bottom"/>
              </w:tcPr>
            </w:tcPrChange>
          </w:tcPr>
          <w:p w14:paraId="000E3A9F" w14:textId="707C2DD2" w:rsidR="00F50E0E" w:rsidRPr="00F77336" w:rsidDel="00216840" w:rsidRDefault="00F50E0E" w:rsidP="007B5A9B">
            <w:pPr>
              <w:spacing w:line="204" w:lineRule="auto"/>
              <w:jc w:val="center"/>
              <w:rPr>
                <w:del w:id="3312" w:author="Balasubramanian, Ruchita" w:date="2025-08-06T09:13:00Z" w16du:dateUtc="2025-08-06T13:13:00Z"/>
                <w:rFonts w:ascii="Times New Roman" w:hAnsi="Times New Roman" w:cs="Times New Roman"/>
                <w:sz w:val="24"/>
                <w:szCs w:val="24"/>
                <w:rPrChange w:id="3313" w:author="Balasubramanian, Ruchita" w:date="2025-08-05T15:31:00Z" w16du:dateUtc="2025-08-05T19:31:00Z">
                  <w:rPr>
                    <w:del w:id="3314" w:author="Balasubramanian, Ruchita" w:date="2025-08-06T09:13:00Z" w16du:dateUtc="2025-08-06T13:13:00Z"/>
                    <w:sz w:val="15"/>
                    <w:szCs w:val="15"/>
                  </w:rPr>
                </w:rPrChange>
              </w:rPr>
            </w:pPr>
            <w:del w:id="331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16" w:author="Balasubramanian, Ruchita" w:date="2025-08-05T15:31:00Z" w16du:dateUtc="2025-08-05T19:31:00Z">
                    <w:rPr>
                      <w:rFonts w:eastAsia="Times New Roman"/>
                      <w:color w:val="000000"/>
                      <w:sz w:val="16"/>
                      <w:szCs w:val="16"/>
                      <w:lang w:val="en-US"/>
                    </w:rPr>
                  </w:rPrChange>
                </w:rPr>
                <w:delText>(9 - 49)</w:delText>
              </w:r>
            </w:del>
          </w:p>
        </w:tc>
        <w:tc>
          <w:tcPr>
            <w:tcW w:w="1138" w:type="dxa"/>
            <w:gridSpan w:val="2"/>
            <w:tcBorders>
              <w:top w:val="nil"/>
              <w:left w:val="single" w:sz="4" w:space="0" w:color="auto"/>
              <w:bottom w:val="single" w:sz="4" w:space="0" w:color="auto"/>
              <w:right w:val="single" w:sz="4" w:space="0" w:color="auto"/>
            </w:tcBorders>
            <w:shd w:val="clear" w:color="FFEF00" w:fill="FFEF00"/>
            <w:vAlign w:val="bottom"/>
            <w:tcPrChange w:id="3317" w:author="Balasubramanian, Ruchita" w:date="2025-08-06T09:13:00Z" w16du:dateUtc="2025-08-06T13:13:00Z">
              <w:tcPr>
                <w:tcW w:w="994" w:type="dxa"/>
                <w:gridSpan w:val="2"/>
                <w:tcBorders>
                  <w:top w:val="nil"/>
                  <w:left w:val="single" w:sz="4" w:space="0" w:color="auto"/>
                  <w:bottom w:val="single" w:sz="4" w:space="0" w:color="auto"/>
                  <w:right w:val="single" w:sz="4" w:space="0" w:color="auto"/>
                </w:tcBorders>
                <w:shd w:val="clear" w:color="FFEF00" w:fill="FFEF00"/>
                <w:vAlign w:val="bottom"/>
              </w:tcPr>
            </w:tcPrChange>
          </w:tcPr>
          <w:p w14:paraId="3CEB90D9" w14:textId="2154B40C" w:rsidR="00F50E0E" w:rsidRPr="00F77336" w:rsidDel="00216840" w:rsidRDefault="00F50E0E" w:rsidP="007B5A9B">
            <w:pPr>
              <w:spacing w:line="204" w:lineRule="auto"/>
              <w:jc w:val="center"/>
              <w:rPr>
                <w:del w:id="3318" w:author="Balasubramanian, Ruchita" w:date="2025-08-06T09:13:00Z" w16du:dateUtc="2025-08-06T13:13:00Z"/>
                <w:rFonts w:ascii="Times New Roman" w:hAnsi="Times New Roman" w:cs="Times New Roman"/>
                <w:sz w:val="24"/>
                <w:szCs w:val="24"/>
                <w:rPrChange w:id="3319" w:author="Balasubramanian, Ruchita" w:date="2025-08-05T15:31:00Z" w16du:dateUtc="2025-08-05T19:31:00Z">
                  <w:rPr>
                    <w:del w:id="3320" w:author="Balasubramanian, Ruchita" w:date="2025-08-06T09:13:00Z" w16du:dateUtc="2025-08-06T13:13:00Z"/>
                    <w:sz w:val="15"/>
                    <w:szCs w:val="15"/>
                  </w:rPr>
                </w:rPrChange>
              </w:rPr>
            </w:pPr>
            <w:del w:id="332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22" w:author="Balasubramanian, Ruchita" w:date="2025-08-05T15:31:00Z" w16du:dateUtc="2025-08-05T19:31:00Z">
                    <w:rPr>
                      <w:rFonts w:eastAsia="Times New Roman"/>
                      <w:color w:val="000000"/>
                      <w:sz w:val="16"/>
                      <w:szCs w:val="16"/>
                      <w:lang w:val="en-US"/>
                    </w:rPr>
                  </w:rPrChange>
                </w:rPr>
                <w:delText>(0.7 - 3.2%)</w:delText>
              </w:r>
            </w:del>
          </w:p>
        </w:tc>
      </w:tr>
      <w:tr w:rsidR="00F50E0E" w:rsidRPr="00F77336" w:rsidDel="00216840" w14:paraId="3E867A60" w14:textId="43DAA3F2" w:rsidTr="00216840">
        <w:tblPrEx>
          <w:tblW w:w="9246" w:type="dxa"/>
          <w:jc w:val="center"/>
          <w:tblCellMar>
            <w:left w:w="29" w:type="dxa"/>
            <w:right w:w="29" w:type="dxa"/>
          </w:tblCellMar>
          <w:tblPrExChange w:id="3323" w:author="Balasubramanian, Ruchita" w:date="2025-08-06T09:13:00Z" w16du:dateUtc="2025-08-06T13:13:00Z">
            <w:tblPrEx>
              <w:tblW w:w="9246" w:type="dxa"/>
              <w:jc w:val="center"/>
              <w:tblCellMar>
                <w:left w:w="29" w:type="dxa"/>
                <w:right w:w="29" w:type="dxa"/>
              </w:tblCellMar>
            </w:tblPrEx>
          </w:tblPrExChange>
        </w:tblPrEx>
        <w:trPr>
          <w:trHeight w:val="144"/>
          <w:jc w:val="center"/>
          <w:del w:id="3324" w:author="Balasubramanian, Ruchita" w:date="2025-08-06T09:13:00Z" w16du:dateUtc="2025-08-06T13:13:00Z"/>
          <w:trPrChange w:id="3325" w:author="Balasubramanian, Ruchita" w:date="2025-08-06T09:13:00Z" w16du:dateUtc="2025-08-06T13:13:00Z">
            <w:trPr>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3326" w:author="Balasubramanian, Ruchita" w:date="2025-08-06T09:13:00Z" w16du:dateUtc="2025-08-06T13:13:00Z">
              <w:tcPr>
                <w:tcW w:w="1123" w:type="dxa"/>
                <w:gridSpan w:val="2"/>
                <w:vMerge w:val="restart"/>
                <w:tcBorders>
                  <w:top w:val="single" w:sz="8" w:space="0" w:color="auto"/>
                  <w:left w:val="single" w:sz="8" w:space="0" w:color="auto"/>
                  <w:bottom w:val="single" w:sz="4" w:space="0" w:color="auto"/>
                  <w:right w:val="single" w:sz="8" w:space="0" w:color="auto"/>
                </w:tcBorders>
                <w:vAlign w:val="center"/>
              </w:tcPr>
            </w:tcPrChange>
          </w:tcPr>
          <w:p w14:paraId="61A6A0A6" w14:textId="682F5C55" w:rsidR="00F50E0E" w:rsidRPr="00F77336" w:rsidDel="00216840" w:rsidRDefault="00F50E0E" w:rsidP="007B5A9B">
            <w:pPr>
              <w:spacing w:line="204" w:lineRule="auto"/>
              <w:jc w:val="center"/>
              <w:rPr>
                <w:del w:id="3327" w:author="Balasubramanian, Ruchita" w:date="2025-08-06T09:13:00Z" w16du:dateUtc="2025-08-06T13:13:00Z"/>
                <w:rFonts w:ascii="Times New Roman" w:hAnsi="Times New Roman" w:cs="Times New Roman"/>
                <w:b/>
                <w:bCs/>
                <w:sz w:val="24"/>
                <w:szCs w:val="24"/>
                <w:rPrChange w:id="3328" w:author="Balasubramanian, Ruchita" w:date="2025-08-05T15:31:00Z" w16du:dateUtc="2025-08-05T19:31:00Z">
                  <w:rPr>
                    <w:del w:id="3329" w:author="Balasubramanian, Ruchita" w:date="2025-08-06T09:13:00Z" w16du:dateUtc="2025-08-06T13:13:00Z"/>
                    <w:b/>
                    <w:bCs/>
                    <w:sz w:val="16"/>
                    <w:szCs w:val="16"/>
                  </w:rPr>
                </w:rPrChange>
              </w:rPr>
            </w:pPr>
            <w:del w:id="3330" w:author="Balasubramanian, Ruchita" w:date="2025-08-06T09:13:00Z" w16du:dateUtc="2025-08-06T13:13:00Z">
              <w:r w:rsidRPr="00F77336" w:rsidDel="00216840">
                <w:rPr>
                  <w:rFonts w:ascii="Times New Roman" w:hAnsi="Times New Roman" w:cs="Times New Roman"/>
                  <w:b/>
                  <w:bCs/>
                  <w:sz w:val="24"/>
                  <w:szCs w:val="24"/>
                  <w:rPrChange w:id="3331" w:author="Balasubramanian, Ruchita" w:date="2025-08-05T15:31:00Z" w16du:dateUtc="2025-08-05T19:31:00Z">
                    <w:rPr>
                      <w:b/>
                      <w:bCs/>
                      <w:sz w:val="16"/>
                      <w:szCs w:val="16"/>
                    </w:rPr>
                  </w:rPrChange>
                </w:rPr>
                <w:delText>Illinois</w:delText>
              </w:r>
            </w:del>
          </w:p>
        </w:tc>
        <w:tc>
          <w:tcPr>
            <w:tcW w:w="1427" w:type="dxa"/>
            <w:gridSpan w:val="2"/>
            <w:tcBorders>
              <w:top w:val="nil"/>
              <w:left w:val="nil"/>
              <w:bottom w:val="nil"/>
              <w:right w:val="single" w:sz="4" w:space="0" w:color="auto"/>
            </w:tcBorders>
            <w:shd w:val="clear" w:color="FFFFFF" w:fill="FFFFFF"/>
            <w:tcPrChange w:id="3332" w:author="Balasubramanian, Ruchita" w:date="2025-08-06T09:13:00Z" w16du:dateUtc="2025-08-06T13:13:00Z">
              <w:tcPr>
                <w:tcW w:w="1511" w:type="dxa"/>
                <w:gridSpan w:val="2"/>
                <w:tcBorders>
                  <w:top w:val="nil"/>
                  <w:left w:val="nil"/>
                  <w:bottom w:val="nil"/>
                  <w:right w:val="single" w:sz="4" w:space="0" w:color="auto"/>
                </w:tcBorders>
                <w:shd w:val="clear" w:color="FFFFFF" w:fill="FFFFFF"/>
              </w:tcPr>
            </w:tcPrChange>
          </w:tcPr>
          <w:p w14:paraId="506DF38B" w14:textId="2D425FEC" w:rsidR="00F50E0E" w:rsidRPr="00F77336" w:rsidDel="00216840" w:rsidRDefault="00F50E0E" w:rsidP="007B5A9B">
            <w:pPr>
              <w:spacing w:line="204" w:lineRule="auto"/>
              <w:jc w:val="center"/>
              <w:rPr>
                <w:del w:id="3333" w:author="Balasubramanian, Ruchita" w:date="2025-08-06T09:13:00Z" w16du:dateUtc="2025-08-06T13:13:00Z"/>
                <w:rFonts w:ascii="Times New Roman" w:hAnsi="Times New Roman" w:cs="Times New Roman"/>
                <w:sz w:val="24"/>
                <w:szCs w:val="24"/>
                <w:rPrChange w:id="3334" w:author="Balasubramanian, Ruchita" w:date="2025-08-05T15:31:00Z" w16du:dateUtc="2025-08-05T19:31:00Z">
                  <w:rPr>
                    <w:del w:id="3335" w:author="Balasubramanian, Ruchita" w:date="2025-08-06T09:13:00Z" w16du:dateUtc="2025-08-06T13:13:00Z"/>
                    <w:sz w:val="16"/>
                    <w:szCs w:val="16"/>
                  </w:rPr>
                </w:rPrChange>
              </w:rPr>
            </w:pPr>
            <w:del w:id="3336" w:author="Balasubramanian, Ruchita" w:date="2025-08-06T09:13:00Z" w16du:dateUtc="2025-08-06T13:13:00Z">
              <w:r w:rsidRPr="00F77336" w:rsidDel="00216840">
                <w:rPr>
                  <w:rFonts w:ascii="Times New Roman" w:hAnsi="Times New Roman" w:cs="Times New Roman"/>
                  <w:sz w:val="24"/>
                  <w:szCs w:val="24"/>
                  <w:rPrChange w:id="3337" w:author="Balasubramanian, Ruchita" w:date="2025-08-05T15:31:00Z" w16du:dateUtc="2025-08-05T19:31:00Z">
                    <w:rPr>
                      <w:sz w:val="16"/>
                      <w:szCs w:val="16"/>
                    </w:rPr>
                  </w:rPrChange>
                </w:rPr>
                <w:delText>5,204</w:delText>
              </w:r>
            </w:del>
          </w:p>
        </w:tc>
        <w:tc>
          <w:tcPr>
            <w:tcW w:w="1035" w:type="dxa"/>
            <w:tcBorders>
              <w:top w:val="single" w:sz="4" w:space="0" w:color="auto"/>
              <w:left w:val="nil"/>
              <w:bottom w:val="nil"/>
              <w:right w:val="single" w:sz="4" w:space="0" w:color="auto"/>
            </w:tcBorders>
            <w:shd w:val="clear" w:color="FFE200" w:fill="FFE200"/>
            <w:vAlign w:val="bottom"/>
            <w:tcPrChange w:id="3338" w:author="Balasubramanian, Ruchita" w:date="2025-08-06T09:13:00Z" w16du:dateUtc="2025-08-06T13:13:00Z">
              <w:tcPr>
                <w:tcW w:w="1210" w:type="dxa"/>
                <w:tcBorders>
                  <w:top w:val="single" w:sz="4" w:space="0" w:color="auto"/>
                  <w:left w:val="nil"/>
                  <w:bottom w:val="nil"/>
                  <w:right w:val="single" w:sz="4" w:space="0" w:color="auto"/>
                </w:tcBorders>
                <w:shd w:val="clear" w:color="FFE200" w:fill="FFE200"/>
                <w:vAlign w:val="bottom"/>
              </w:tcPr>
            </w:tcPrChange>
          </w:tcPr>
          <w:p w14:paraId="25250346" w14:textId="0E0AAB56" w:rsidR="00F50E0E" w:rsidRPr="00F77336" w:rsidDel="00216840" w:rsidRDefault="00F50E0E" w:rsidP="007B5A9B">
            <w:pPr>
              <w:spacing w:line="204" w:lineRule="auto"/>
              <w:jc w:val="center"/>
              <w:rPr>
                <w:del w:id="3339" w:author="Balasubramanian, Ruchita" w:date="2025-08-06T09:13:00Z" w16du:dateUtc="2025-08-06T13:13:00Z"/>
                <w:rFonts w:ascii="Times New Roman" w:hAnsi="Times New Roman" w:cs="Times New Roman"/>
                <w:sz w:val="24"/>
                <w:szCs w:val="24"/>
                <w:rPrChange w:id="3340" w:author="Balasubramanian, Ruchita" w:date="2025-08-05T15:31:00Z" w16du:dateUtc="2025-08-05T19:31:00Z">
                  <w:rPr>
                    <w:del w:id="3341" w:author="Balasubramanian, Ruchita" w:date="2025-08-06T09:13:00Z" w16du:dateUtc="2025-08-06T13:13:00Z"/>
                    <w:sz w:val="15"/>
                    <w:szCs w:val="15"/>
                  </w:rPr>
                </w:rPrChange>
              </w:rPr>
            </w:pPr>
            <w:del w:id="334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43" w:author="Balasubramanian, Ruchita" w:date="2025-08-05T15:31:00Z" w16du:dateUtc="2025-08-05T19:31:00Z">
                    <w:rPr>
                      <w:rFonts w:eastAsia="Times New Roman"/>
                      <w:color w:val="000000"/>
                      <w:sz w:val="16"/>
                      <w:szCs w:val="16"/>
                      <w:lang w:val="en-US"/>
                    </w:rPr>
                  </w:rPrChange>
                </w:rPr>
                <w:delText>178</w:delText>
              </w:r>
            </w:del>
          </w:p>
        </w:tc>
        <w:tc>
          <w:tcPr>
            <w:tcW w:w="1138" w:type="dxa"/>
            <w:gridSpan w:val="3"/>
            <w:tcBorders>
              <w:top w:val="single" w:sz="4" w:space="0" w:color="auto"/>
              <w:left w:val="single" w:sz="4" w:space="0" w:color="auto"/>
              <w:bottom w:val="nil"/>
              <w:right w:val="single" w:sz="4" w:space="0" w:color="auto"/>
            </w:tcBorders>
            <w:shd w:val="clear" w:color="FFE200" w:fill="FFE200"/>
            <w:vAlign w:val="bottom"/>
            <w:tcPrChange w:id="3344"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E200" w:fill="FFE200"/>
                <w:vAlign w:val="bottom"/>
              </w:tcPr>
            </w:tcPrChange>
          </w:tcPr>
          <w:p w14:paraId="17FB5DDD" w14:textId="3C821811" w:rsidR="00F50E0E" w:rsidRPr="00F77336" w:rsidDel="00216840" w:rsidRDefault="00F50E0E" w:rsidP="007B5A9B">
            <w:pPr>
              <w:spacing w:line="204" w:lineRule="auto"/>
              <w:jc w:val="center"/>
              <w:rPr>
                <w:del w:id="3345" w:author="Balasubramanian, Ruchita" w:date="2025-08-06T09:13:00Z" w16du:dateUtc="2025-08-06T13:13:00Z"/>
                <w:rFonts w:ascii="Times New Roman" w:hAnsi="Times New Roman" w:cs="Times New Roman"/>
                <w:sz w:val="24"/>
                <w:szCs w:val="24"/>
                <w:rPrChange w:id="3346" w:author="Balasubramanian, Ruchita" w:date="2025-08-05T15:31:00Z" w16du:dateUtc="2025-08-05T19:31:00Z">
                  <w:rPr>
                    <w:del w:id="3347" w:author="Balasubramanian, Ruchita" w:date="2025-08-06T09:13:00Z" w16du:dateUtc="2025-08-06T13:13:00Z"/>
                    <w:sz w:val="15"/>
                    <w:szCs w:val="15"/>
                  </w:rPr>
                </w:rPrChange>
              </w:rPr>
            </w:pPr>
            <w:del w:id="334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49" w:author="Balasubramanian, Ruchita" w:date="2025-08-05T15:31:00Z" w16du:dateUtc="2025-08-05T19:31:00Z">
                    <w:rPr>
                      <w:rFonts w:eastAsia="Times New Roman"/>
                      <w:color w:val="000000"/>
                      <w:sz w:val="16"/>
                      <w:szCs w:val="16"/>
                      <w:lang w:val="en-US"/>
                    </w:rPr>
                  </w:rPrChange>
                </w:rPr>
                <w:delText>3.4%</w:delText>
              </w:r>
            </w:del>
          </w:p>
        </w:tc>
        <w:tc>
          <w:tcPr>
            <w:tcW w:w="1035" w:type="dxa"/>
            <w:tcBorders>
              <w:top w:val="single" w:sz="4" w:space="0" w:color="auto"/>
              <w:left w:val="single" w:sz="4" w:space="0" w:color="auto"/>
              <w:bottom w:val="nil"/>
              <w:right w:val="single" w:sz="4" w:space="0" w:color="auto"/>
            </w:tcBorders>
            <w:shd w:val="clear" w:color="FFE600" w:fill="FFE600"/>
            <w:vAlign w:val="bottom"/>
            <w:tcPrChange w:id="3350"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E600" w:fill="FFE600"/>
                <w:vAlign w:val="bottom"/>
              </w:tcPr>
            </w:tcPrChange>
          </w:tcPr>
          <w:p w14:paraId="214C9B10" w14:textId="2D981D48" w:rsidR="00F50E0E" w:rsidRPr="00F77336" w:rsidDel="00216840" w:rsidRDefault="00F50E0E" w:rsidP="007B5A9B">
            <w:pPr>
              <w:spacing w:line="204" w:lineRule="auto"/>
              <w:jc w:val="center"/>
              <w:rPr>
                <w:del w:id="3351" w:author="Balasubramanian, Ruchita" w:date="2025-08-06T09:13:00Z" w16du:dateUtc="2025-08-06T13:13:00Z"/>
                <w:rFonts w:ascii="Times New Roman" w:hAnsi="Times New Roman" w:cs="Times New Roman"/>
                <w:sz w:val="24"/>
                <w:szCs w:val="24"/>
                <w:rPrChange w:id="3352" w:author="Balasubramanian, Ruchita" w:date="2025-08-05T15:31:00Z" w16du:dateUtc="2025-08-05T19:31:00Z">
                  <w:rPr>
                    <w:del w:id="3353" w:author="Balasubramanian, Ruchita" w:date="2025-08-06T09:13:00Z" w16du:dateUtc="2025-08-06T13:13:00Z"/>
                    <w:sz w:val="15"/>
                    <w:szCs w:val="15"/>
                  </w:rPr>
                </w:rPrChange>
              </w:rPr>
            </w:pPr>
            <w:del w:id="335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55" w:author="Balasubramanian, Ruchita" w:date="2025-08-05T15:31:00Z" w16du:dateUtc="2025-08-05T19:31:00Z">
                    <w:rPr>
                      <w:rFonts w:eastAsia="Times New Roman"/>
                      <w:color w:val="000000"/>
                      <w:sz w:val="16"/>
                      <w:szCs w:val="16"/>
                      <w:lang w:val="en-US"/>
                    </w:rPr>
                  </w:rPrChange>
                </w:rPr>
                <w:delText>153</w:delText>
              </w:r>
            </w:del>
          </w:p>
        </w:tc>
        <w:tc>
          <w:tcPr>
            <w:tcW w:w="1138" w:type="dxa"/>
            <w:gridSpan w:val="3"/>
            <w:tcBorders>
              <w:top w:val="single" w:sz="4" w:space="0" w:color="auto"/>
              <w:left w:val="single" w:sz="4" w:space="0" w:color="auto"/>
              <w:bottom w:val="nil"/>
              <w:right w:val="single" w:sz="4" w:space="0" w:color="auto"/>
            </w:tcBorders>
            <w:shd w:val="clear" w:color="FFE600" w:fill="FFE600"/>
            <w:vAlign w:val="bottom"/>
            <w:tcPrChange w:id="3356"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E600" w:fill="FFE600"/>
                <w:vAlign w:val="bottom"/>
              </w:tcPr>
            </w:tcPrChange>
          </w:tcPr>
          <w:p w14:paraId="12E57BFF" w14:textId="32517E9F" w:rsidR="00F50E0E" w:rsidRPr="00F77336" w:rsidDel="00216840" w:rsidRDefault="00F50E0E" w:rsidP="007B5A9B">
            <w:pPr>
              <w:spacing w:line="204" w:lineRule="auto"/>
              <w:jc w:val="center"/>
              <w:rPr>
                <w:del w:id="3357" w:author="Balasubramanian, Ruchita" w:date="2025-08-06T09:13:00Z" w16du:dateUtc="2025-08-06T13:13:00Z"/>
                <w:rFonts w:ascii="Times New Roman" w:hAnsi="Times New Roman" w:cs="Times New Roman"/>
                <w:sz w:val="24"/>
                <w:szCs w:val="24"/>
                <w:rPrChange w:id="3358" w:author="Balasubramanian, Ruchita" w:date="2025-08-05T15:31:00Z" w16du:dateUtc="2025-08-05T19:31:00Z">
                  <w:rPr>
                    <w:del w:id="3359" w:author="Balasubramanian, Ruchita" w:date="2025-08-06T09:13:00Z" w16du:dateUtc="2025-08-06T13:13:00Z"/>
                    <w:sz w:val="15"/>
                    <w:szCs w:val="15"/>
                  </w:rPr>
                </w:rPrChange>
              </w:rPr>
            </w:pPr>
            <w:del w:id="336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61" w:author="Balasubramanian, Ruchita" w:date="2025-08-05T15:31:00Z" w16du:dateUtc="2025-08-05T19:31:00Z">
                    <w:rPr>
                      <w:rFonts w:eastAsia="Times New Roman"/>
                      <w:color w:val="000000"/>
                      <w:sz w:val="16"/>
                      <w:szCs w:val="16"/>
                      <w:lang w:val="en-US"/>
                    </w:rPr>
                  </w:rPrChange>
                </w:rPr>
                <w:delText>2.9%</w:delText>
              </w:r>
            </w:del>
          </w:p>
        </w:tc>
        <w:tc>
          <w:tcPr>
            <w:tcW w:w="1035" w:type="dxa"/>
            <w:tcBorders>
              <w:top w:val="single" w:sz="4" w:space="0" w:color="auto"/>
              <w:left w:val="single" w:sz="4" w:space="0" w:color="auto"/>
              <w:bottom w:val="nil"/>
              <w:right w:val="single" w:sz="4" w:space="0" w:color="auto"/>
            </w:tcBorders>
            <w:shd w:val="clear" w:color="FFF200" w:fill="FFF200"/>
            <w:vAlign w:val="bottom"/>
            <w:tcPrChange w:id="3362"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F200" w:fill="FFF200"/>
                <w:vAlign w:val="bottom"/>
              </w:tcPr>
            </w:tcPrChange>
          </w:tcPr>
          <w:p w14:paraId="08D2AE8C" w14:textId="12E81D81" w:rsidR="00F50E0E" w:rsidRPr="00F77336" w:rsidDel="00216840" w:rsidRDefault="00F50E0E" w:rsidP="007B5A9B">
            <w:pPr>
              <w:spacing w:line="204" w:lineRule="auto"/>
              <w:jc w:val="center"/>
              <w:rPr>
                <w:del w:id="3363" w:author="Balasubramanian, Ruchita" w:date="2025-08-06T09:13:00Z" w16du:dateUtc="2025-08-06T13:13:00Z"/>
                <w:rFonts w:ascii="Times New Roman" w:hAnsi="Times New Roman" w:cs="Times New Roman"/>
                <w:sz w:val="24"/>
                <w:szCs w:val="24"/>
                <w:rPrChange w:id="3364" w:author="Balasubramanian, Ruchita" w:date="2025-08-05T15:31:00Z" w16du:dateUtc="2025-08-05T19:31:00Z">
                  <w:rPr>
                    <w:del w:id="3365" w:author="Balasubramanian, Ruchita" w:date="2025-08-06T09:13:00Z" w16du:dateUtc="2025-08-06T13:13:00Z"/>
                    <w:sz w:val="15"/>
                    <w:szCs w:val="15"/>
                  </w:rPr>
                </w:rPrChange>
              </w:rPr>
            </w:pPr>
            <w:del w:id="336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67" w:author="Balasubramanian, Ruchita" w:date="2025-08-05T15:31:00Z" w16du:dateUtc="2025-08-05T19:31:00Z">
                    <w:rPr>
                      <w:rFonts w:eastAsia="Times New Roman"/>
                      <w:color w:val="000000"/>
                      <w:sz w:val="16"/>
                      <w:szCs w:val="16"/>
                      <w:lang w:val="en-US"/>
                    </w:rPr>
                  </w:rPrChange>
                </w:rPr>
                <w:delText>78</w:delText>
              </w:r>
            </w:del>
          </w:p>
        </w:tc>
        <w:tc>
          <w:tcPr>
            <w:tcW w:w="1138" w:type="dxa"/>
            <w:gridSpan w:val="2"/>
            <w:tcBorders>
              <w:top w:val="single" w:sz="4" w:space="0" w:color="auto"/>
              <w:left w:val="single" w:sz="4" w:space="0" w:color="auto"/>
              <w:bottom w:val="nil"/>
              <w:right w:val="single" w:sz="4" w:space="0" w:color="auto"/>
            </w:tcBorders>
            <w:shd w:val="clear" w:color="FFF200" w:fill="FFF200"/>
            <w:vAlign w:val="bottom"/>
            <w:tcPrChange w:id="3368" w:author="Balasubramanian, Ruchita" w:date="2025-08-06T09:13:00Z" w16du:dateUtc="2025-08-06T13:13:00Z">
              <w:tcPr>
                <w:tcW w:w="994" w:type="dxa"/>
                <w:gridSpan w:val="2"/>
                <w:tcBorders>
                  <w:top w:val="single" w:sz="4" w:space="0" w:color="auto"/>
                  <w:left w:val="single" w:sz="4" w:space="0" w:color="auto"/>
                  <w:bottom w:val="nil"/>
                  <w:right w:val="single" w:sz="4" w:space="0" w:color="auto"/>
                </w:tcBorders>
                <w:shd w:val="clear" w:color="FFF200" w:fill="FFF200"/>
                <w:vAlign w:val="bottom"/>
              </w:tcPr>
            </w:tcPrChange>
          </w:tcPr>
          <w:p w14:paraId="157EDA39" w14:textId="12FE60F7" w:rsidR="00F50E0E" w:rsidRPr="00F77336" w:rsidDel="00216840" w:rsidRDefault="00F50E0E" w:rsidP="007B5A9B">
            <w:pPr>
              <w:spacing w:line="204" w:lineRule="auto"/>
              <w:jc w:val="center"/>
              <w:rPr>
                <w:del w:id="3369" w:author="Balasubramanian, Ruchita" w:date="2025-08-06T09:13:00Z" w16du:dateUtc="2025-08-06T13:13:00Z"/>
                <w:rFonts w:ascii="Times New Roman" w:hAnsi="Times New Roman" w:cs="Times New Roman"/>
                <w:sz w:val="24"/>
                <w:szCs w:val="24"/>
                <w:rPrChange w:id="3370" w:author="Balasubramanian, Ruchita" w:date="2025-08-05T15:31:00Z" w16du:dateUtc="2025-08-05T19:31:00Z">
                  <w:rPr>
                    <w:del w:id="3371" w:author="Balasubramanian, Ruchita" w:date="2025-08-06T09:13:00Z" w16du:dateUtc="2025-08-06T13:13:00Z"/>
                    <w:sz w:val="15"/>
                    <w:szCs w:val="15"/>
                  </w:rPr>
                </w:rPrChange>
              </w:rPr>
            </w:pPr>
            <w:del w:id="337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73" w:author="Balasubramanian, Ruchita" w:date="2025-08-05T15:31:00Z" w16du:dateUtc="2025-08-05T19:31:00Z">
                    <w:rPr>
                      <w:rFonts w:eastAsia="Times New Roman"/>
                      <w:color w:val="000000"/>
                      <w:sz w:val="16"/>
                      <w:szCs w:val="16"/>
                      <w:lang w:val="en-US"/>
                    </w:rPr>
                  </w:rPrChange>
                </w:rPr>
                <w:delText>1.5%</w:delText>
              </w:r>
            </w:del>
          </w:p>
        </w:tc>
      </w:tr>
      <w:tr w:rsidR="00F50E0E" w:rsidRPr="00F77336" w:rsidDel="00216840" w14:paraId="75ECD2AD" w14:textId="71154D9C" w:rsidTr="00216840">
        <w:tblPrEx>
          <w:tblW w:w="9246" w:type="dxa"/>
          <w:jc w:val="center"/>
          <w:tblCellMar>
            <w:left w:w="29" w:type="dxa"/>
            <w:right w:w="29" w:type="dxa"/>
          </w:tblCellMar>
          <w:tblPrExChange w:id="3374" w:author="Balasubramanian, Ruchita" w:date="2025-08-06T09:13:00Z" w16du:dateUtc="2025-08-06T13:13:00Z">
            <w:tblPrEx>
              <w:tblW w:w="9246" w:type="dxa"/>
              <w:jc w:val="center"/>
              <w:tblCellMar>
                <w:left w:w="29" w:type="dxa"/>
                <w:right w:w="29" w:type="dxa"/>
              </w:tblCellMar>
            </w:tblPrEx>
          </w:tblPrExChange>
        </w:tblPrEx>
        <w:trPr>
          <w:trHeight w:val="144"/>
          <w:jc w:val="center"/>
          <w:del w:id="3375" w:author="Balasubramanian, Ruchita" w:date="2025-08-06T09:13:00Z" w16du:dateUtc="2025-08-06T13:13:00Z"/>
          <w:trPrChange w:id="3376" w:author="Balasubramanian, Ruchita" w:date="2025-08-06T09:13:00Z" w16du:dateUtc="2025-08-06T13:13:00Z">
            <w:trPr>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3377" w:author="Balasubramanian, Ruchita" w:date="2025-08-06T09:13:00Z" w16du:dateUtc="2025-08-06T13:13:00Z">
              <w:tcPr>
                <w:tcW w:w="1123" w:type="dxa"/>
                <w:gridSpan w:val="2"/>
                <w:vMerge/>
                <w:tcBorders>
                  <w:left w:val="single" w:sz="8" w:space="0" w:color="auto"/>
                  <w:bottom w:val="single" w:sz="8" w:space="0" w:color="auto"/>
                  <w:right w:val="single" w:sz="8" w:space="0" w:color="auto"/>
                </w:tcBorders>
                <w:vAlign w:val="center"/>
              </w:tcPr>
            </w:tcPrChange>
          </w:tcPr>
          <w:p w14:paraId="48117B28" w14:textId="35D047F1" w:rsidR="00F50E0E" w:rsidRPr="00F77336" w:rsidDel="00216840" w:rsidRDefault="00F50E0E" w:rsidP="007B5A9B">
            <w:pPr>
              <w:spacing w:line="204" w:lineRule="auto"/>
              <w:jc w:val="center"/>
              <w:rPr>
                <w:del w:id="3378" w:author="Balasubramanian, Ruchita" w:date="2025-08-06T09:13:00Z" w16du:dateUtc="2025-08-06T13:13:00Z"/>
                <w:rFonts w:ascii="Times New Roman" w:hAnsi="Times New Roman" w:cs="Times New Roman"/>
                <w:sz w:val="24"/>
                <w:szCs w:val="24"/>
                <w:rPrChange w:id="3379" w:author="Balasubramanian, Ruchita" w:date="2025-08-05T15:31:00Z" w16du:dateUtc="2025-08-05T19:31:00Z">
                  <w:rPr>
                    <w:del w:id="3380" w:author="Balasubramanian, Ruchita" w:date="2025-08-06T09:13:00Z" w16du:dateUtc="2025-08-06T13:13:00Z"/>
                    <w:sz w:val="16"/>
                    <w:szCs w:val="16"/>
                  </w:rPr>
                </w:rPrChange>
              </w:rPr>
            </w:pPr>
          </w:p>
        </w:tc>
        <w:tc>
          <w:tcPr>
            <w:tcW w:w="1427" w:type="dxa"/>
            <w:gridSpan w:val="2"/>
            <w:tcBorders>
              <w:top w:val="nil"/>
              <w:left w:val="nil"/>
              <w:bottom w:val="single" w:sz="4" w:space="0" w:color="auto"/>
              <w:right w:val="single" w:sz="4" w:space="0" w:color="auto"/>
            </w:tcBorders>
            <w:shd w:val="clear" w:color="FFFFFF" w:fill="FFFFFF"/>
            <w:tcPrChange w:id="3381" w:author="Balasubramanian, Ruchita" w:date="2025-08-06T09:13:00Z" w16du:dateUtc="2025-08-06T13:13:00Z">
              <w:tcPr>
                <w:tcW w:w="1511" w:type="dxa"/>
                <w:gridSpan w:val="2"/>
                <w:tcBorders>
                  <w:top w:val="nil"/>
                  <w:left w:val="nil"/>
                  <w:bottom w:val="single" w:sz="4" w:space="0" w:color="auto"/>
                  <w:right w:val="single" w:sz="4" w:space="0" w:color="auto"/>
                </w:tcBorders>
                <w:shd w:val="clear" w:color="FFFFFF" w:fill="FFFFFF"/>
              </w:tcPr>
            </w:tcPrChange>
          </w:tcPr>
          <w:p w14:paraId="61AE95E8" w14:textId="3CEFDA1B" w:rsidR="00F50E0E" w:rsidRPr="00F77336" w:rsidDel="00216840" w:rsidRDefault="00F50E0E" w:rsidP="007B5A9B">
            <w:pPr>
              <w:spacing w:line="204" w:lineRule="auto"/>
              <w:jc w:val="center"/>
              <w:rPr>
                <w:del w:id="3382" w:author="Balasubramanian, Ruchita" w:date="2025-08-06T09:13:00Z" w16du:dateUtc="2025-08-06T13:13:00Z"/>
                <w:rFonts w:ascii="Times New Roman" w:hAnsi="Times New Roman" w:cs="Times New Roman"/>
                <w:sz w:val="24"/>
                <w:szCs w:val="24"/>
                <w:rPrChange w:id="3383" w:author="Balasubramanian, Ruchita" w:date="2025-08-05T15:31:00Z" w16du:dateUtc="2025-08-05T19:31:00Z">
                  <w:rPr>
                    <w:del w:id="3384" w:author="Balasubramanian, Ruchita" w:date="2025-08-06T09:13:00Z" w16du:dateUtc="2025-08-06T13:13:00Z"/>
                    <w:sz w:val="16"/>
                    <w:szCs w:val="16"/>
                  </w:rPr>
                </w:rPrChange>
              </w:rPr>
            </w:pPr>
            <w:del w:id="3385" w:author="Balasubramanian, Ruchita" w:date="2025-08-06T09:13:00Z" w16du:dateUtc="2025-08-06T13:13:00Z">
              <w:r w:rsidRPr="00F77336" w:rsidDel="00216840">
                <w:rPr>
                  <w:rFonts w:ascii="Times New Roman" w:hAnsi="Times New Roman" w:cs="Times New Roman"/>
                  <w:sz w:val="24"/>
                  <w:szCs w:val="24"/>
                  <w:rPrChange w:id="3386" w:author="Balasubramanian, Ruchita" w:date="2025-08-05T15:31:00Z" w16du:dateUtc="2025-08-05T19:31:00Z">
                    <w:rPr>
                      <w:sz w:val="16"/>
                      <w:szCs w:val="16"/>
                    </w:rPr>
                  </w:rPrChange>
                </w:rPr>
                <w:delText>(4,438 - 6,337)</w:delText>
              </w:r>
            </w:del>
          </w:p>
        </w:tc>
        <w:tc>
          <w:tcPr>
            <w:tcW w:w="1035" w:type="dxa"/>
            <w:tcBorders>
              <w:top w:val="nil"/>
              <w:left w:val="nil"/>
              <w:bottom w:val="single" w:sz="4" w:space="0" w:color="auto"/>
              <w:right w:val="single" w:sz="4" w:space="0" w:color="auto"/>
            </w:tcBorders>
            <w:shd w:val="clear" w:color="FFE200" w:fill="FFE200"/>
            <w:vAlign w:val="bottom"/>
            <w:tcPrChange w:id="3387" w:author="Balasubramanian, Ruchita" w:date="2025-08-06T09:13:00Z" w16du:dateUtc="2025-08-06T13:13:00Z">
              <w:tcPr>
                <w:tcW w:w="1210" w:type="dxa"/>
                <w:tcBorders>
                  <w:top w:val="nil"/>
                  <w:left w:val="nil"/>
                  <w:bottom w:val="single" w:sz="4" w:space="0" w:color="auto"/>
                  <w:right w:val="single" w:sz="4" w:space="0" w:color="auto"/>
                </w:tcBorders>
                <w:shd w:val="clear" w:color="FFE200" w:fill="FFE200"/>
                <w:vAlign w:val="bottom"/>
              </w:tcPr>
            </w:tcPrChange>
          </w:tcPr>
          <w:p w14:paraId="01B9C019" w14:textId="04B34B2B" w:rsidR="00F50E0E" w:rsidRPr="00F77336" w:rsidDel="00216840" w:rsidRDefault="00F50E0E" w:rsidP="007B5A9B">
            <w:pPr>
              <w:spacing w:line="204" w:lineRule="auto"/>
              <w:jc w:val="center"/>
              <w:rPr>
                <w:del w:id="3388" w:author="Balasubramanian, Ruchita" w:date="2025-08-06T09:13:00Z" w16du:dateUtc="2025-08-06T13:13:00Z"/>
                <w:rFonts w:ascii="Times New Roman" w:hAnsi="Times New Roman" w:cs="Times New Roman"/>
                <w:sz w:val="24"/>
                <w:szCs w:val="24"/>
                <w:rPrChange w:id="3389" w:author="Balasubramanian, Ruchita" w:date="2025-08-05T15:31:00Z" w16du:dateUtc="2025-08-05T19:31:00Z">
                  <w:rPr>
                    <w:del w:id="3390" w:author="Balasubramanian, Ruchita" w:date="2025-08-06T09:13:00Z" w16du:dateUtc="2025-08-06T13:13:00Z"/>
                    <w:sz w:val="15"/>
                    <w:szCs w:val="15"/>
                  </w:rPr>
                </w:rPrChange>
              </w:rPr>
            </w:pPr>
            <w:del w:id="339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92" w:author="Balasubramanian, Ruchita" w:date="2025-08-05T15:31:00Z" w16du:dateUtc="2025-08-05T19:31:00Z">
                    <w:rPr>
                      <w:rFonts w:eastAsia="Times New Roman"/>
                      <w:color w:val="000000"/>
                      <w:sz w:val="16"/>
                      <w:szCs w:val="16"/>
                      <w:lang w:val="en-US"/>
                    </w:rPr>
                  </w:rPrChange>
                </w:rPr>
                <w:delText>(64 - 324)</w:delText>
              </w:r>
            </w:del>
          </w:p>
        </w:tc>
        <w:tc>
          <w:tcPr>
            <w:tcW w:w="1138" w:type="dxa"/>
            <w:gridSpan w:val="3"/>
            <w:tcBorders>
              <w:top w:val="nil"/>
              <w:left w:val="single" w:sz="4" w:space="0" w:color="auto"/>
              <w:bottom w:val="single" w:sz="4" w:space="0" w:color="auto"/>
              <w:right w:val="single" w:sz="4" w:space="0" w:color="auto"/>
            </w:tcBorders>
            <w:shd w:val="clear" w:color="FFE200" w:fill="FFE200"/>
            <w:vAlign w:val="bottom"/>
            <w:tcPrChange w:id="3393"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E200" w:fill="FFE200"/>
                <w:vAlign w:val="bottom"/>
              </w:tcPr>
            </w:tcPrChange>
          </w:tcPr>
          <w:p w14:paraId="4E0B3840" w14:textId="4F70C4AE" w:rsidR="00F50E0E" w:rsidRPr="00F77336" w:rsidDel="00216840" w:rsidRDefault="00F50E0E" w:rsidP="007B5A9B">
            <w:pPr>
              <w:spacing w:line="204" w:lineRule="auto"/>
              <w:jc w:val="center"/>
              <w:rPr>
                <w:del w:id="3394" w:author="Balasubramanian, Ruchita" w:date="2025-08-06T09:13:00Z" w16du:dateUtc="2025-08-06T13:13:00Z"/>
                <w:rFonts w:ascii="Times New Roman" w:hAnsi="Times New Roman" w:cs="Times New Roman"/>
                <w:sz w:val="24"/>
                <w:szCs w:val="24"/>
                <w:rPrChange w:id="3395" w:author="Balasubramanian, Ruchita" w:date="2025-08-05T15:31:00Z" w16du:dateUtc="2025-08-05T19:31:00Z">
                  <w:rPr>
                    <w:del w:id="3396" w:author="Balasubramanian, Ruchita" w:date="2025-08-06T09:13:00Z" w16du:dateUtc="2025-08-06T13:13:00Z"/>
                    <w:sz w:val="15"/>
                    <w:szCs w:val="15"/>
                  </w:rPr>
                </w:rPrChange>
              </w:rPr>
            </w:pPr>
            <w:del w:id="339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398" w:author="Balasubramanian, Ruchita" w:date="2025-08-05T15:31:00Z" w16du:dateUtc="2025-08-05T19:31:00Z">
                    <w:rPr>
                      <w:rFonts w:eastAsia="Times New Roman"/>
                      <w:color w:val="000000"/>
                      <w:sz w:val="16"/>
                      <w:szCs w:val="16"/>
                      <w:lang w:val="en-US"/>
                    </w:rPr>
                  </w:rPrChange>
                </w:rPr>
                <w:delText>(1.2 - 5.9%)</w:delText>
              </w:r>
            </w:del>
          </w:p>
        </w:tc>
        <w:tc>
          <w:tcPr>
            <w:tcW w:w="1035" w:type="dxa"/>
            <w:tcBorders>
              <w:top w:val="nil"/>
              <w:left w:val="single" w:sz="4" w:space="0" w:color="auto"/>
              <w:bottom w:val="single" w:sz="4" w:space="0" w:color="auto"/>
              <w:right w:val="single" w:sz="4" w:space="0" w:color="auto"/>
            </w:tcBorders>
            <w:shd w:val="clear" w:color="FFE600" w:fill="FFE600"/>
            <w:vAlign w:val="bottom"/>
            <w:tcPrChange w:id="3399"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E600" w:fill="FFE600"/>
                <w:vAlign w:val="bottom"/>
              </w:tcPr>
            </w:tcPrChange>
          </w:tcPr>
          <w:p w14:paraId="1F79DFCC" w14:textId="1D9E6A60" w:rsidR="00F50E0E" w:rsidRPr="00F77336" w:rsidDel="00216840" w:rsidRDefault="00F50E0E" w:rsidP="007B5A9B">
            <w:pPr>
              <w:spacing w:line="204" w:lineRule="auto"/>
              <w:jc w:val="center"/>
              <w:rPr>
                <w:del w:id="3400" w:author="Balasubramanian, Ruchita" w:date="2025-08-06T09:13:00Z" w16du:dateUtc="2025-08-06T13:13:00Z"/>
                <w:rFonts w:ascii="Times New Roman" w:hAnsi="Times New Roman" w:cs="Times New Roman"/>
                <w:sz w:val="24"/>
                <w:szCs w:val="24"/>
                <w:rPrChange w:id="3401" w:author="Balasubramanian, Ruchita" w:date="2025-08-05T15:31:00Z" w16du:dateUtc="2025-08-05T19:31:00Z">
                  <w:rPr>
                    <w:del w:id="3402" w:author="Balasubramanian, Ruchita" w:date="2025-08-06T09:13:00Z" w16du:dateUtc="2025-08-06T13:13:00Z"/>
                    <w:sz w:val="15"/>
                    <w:szCs w:val="15"/>
                  </w:rPr>
                </w:rPrChange>
              </w:rPr>
            </w:pPr>
            <w:del w:id="340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04" w:author="Balasubramanian, Ruchita" w:date="2025-08-05T15:31:00Z" w16du:dateUtc="2025-08-05T19:31:00Z">
                    <w:rPr>
                      <w:rFonts w:eastAsia="Times New Roman"/>
                      <w:color w:val="000000"/>
                      <w:sz w:val="16"/>
                      <w:szCs w:val="16"/>
                      <w:lang w:val="en-US"/>
                    </w:rPr>
                  </w:rPrChange>
                </w:rPr>
                <w:delText>(55 - 278)</w:delText>
              </w:r>
            </w:del>
          </w:p>
        </w:tc>
        <w:tc>
          <w:tcPr>
            <w:tcW w:w="1138" w:type="dxa"/>
            <w:gridSpan w:val="3"/>
            <w:tcBorders>
              <w:top w:val="nil"/>
              <w:left w:val="single" w:sz="4" w:space="0" w:color="auto"/>
              <w:bottom w:val="single" w:sz="4" w:space="0" w:color="auto"/>
              <w:right w:val="single" w:sz="4" w:space="0" w:color="auto"/>
            </w:tcBorders>
            <w:shd w:val="clear" w:color="FFE600" w:fill="FFE600"/>
            <w:vAlign w:val="bottom"/>
            <w:tcPrChange w:id="3405"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E600" w:fill="FFE600"/>
                <w:vAlign w:val="bottom"/>
              </w:tcPr>
            </w:tcPrChange>
          </w:tcPr>
          <w:p w14:paraId="218B58D9" w14:textId="49D4CCF2" w:rsidR="00F50E0E" w:rsidRPr="00F77336" w:rsidDel="00216840" w:rsidRDefault="00F50E0E" w:rsidP="007B5A9B">
            <w:pPr>
              <w:spacing w:line="204" w:lineRule="auto"/>
              <w:jc w:val="center"/>
              <w:rPr>
                <w:del w:id="3406" w:author="Balasubramanian, Ruchita" w:date="2025-08-06T09:13:00Z" w16du:dateUtc="2025-08-06T13:13:00Z"/>
                <w:rFonts w:ascii="Times New Roman" w:hAnsi="Times New Roman" w:cs="Times New Roman"/>
                <w:sz w:val="24"/>
                <w:szCs w:val="24"/>
                <w:rPrChange w:id="3407" w:author="Balasubramanian, Ruchita" w:date="2025-08-05T15:31:00Z" w16du:dateUtc="2025-08-05T19:31:00Z">
                  <w:rPr>
                    <w:del w:id="3408" w:author="Balasubramanian, Ruchita" w:date="2025-08-06T09:13:00Z" w16du:dateUtc="2025-08-06T13:13:00Z"/>
                    <w:sz w:val="15"/>
                    <w:szCs w:val="15"/>
                  </w:rPr>
                </w:rPrChange>
              </w:rPr>
            </w:pPr>
            <w:del w:id="340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10" w:author="Balasubramanian, Ruchita" w:date="2025-08-05T15:31:00Z" w16du:dateUtc="2025-08-05T19:31:00Z">
                    <w:rPr>
                      <w:rFonts w:eastAsia="Times New Roman"/>
                      <w:color w:val="000000"/>
                      <w:sz w:val="16"/>
                      <w:szCs w:val="16"/>
                      <w:lang w:val="en-US"/>
                    </w:rPr>
                  </w:rPrChange>
                </w:rPr>
                <w:delText>(1.1 - 5.1%)</w:delText>
              </w:r>
            </w:del>
          </w:p>
        </w:tc>
        <w:tc>
          <w:tcPr>
            <w:tcW w:w="1035" w:type="dxa"/>
            <w:tcBorders>
              <w:top w:val="nil"/>
              <w:left w:val="single" w:sz="4" w:space="0" w:color="auto"/>
              <w:bottom w:val="single" w:sz="4" w:space="0" w:color="auto"/>
              <w:right w:val="single" w:sz="4" w:space="0" w:color="auto"/>
            </w:tcBorders>
            <w:shd w:val="clear" w:color="FFF200" w:fill="FFF200"/>
            <w:vAlign w:val="bottom"/>
            <w:tcPrChange w:id="3411"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F200" w:fill="FFF200"/>
                <w:vAlign w:val="bottom"/>
              </w:tcPr>
            </w:tcPrChange>
          </w:tcPr>
          <w:p w14:paraId="79DC3819" w14:textId="0EAE9F64" w:rsidR="00F50E0E" w:rsidRPr="00F77336" w:rsidDel="00216840" w:rsidRDefault="00F50E0E" w:rsidP="007B5A9B">
            <w:pPr>
              <w:spacing w:line="204" w:lineRule="auto"/>
              <w:jc w:val="center"/>
              <w:rPr>
                <w:del w:id="3412" w:author="Balasubramanian, Ruchita" w:date="2025-08-06T09:13:00Z" w16du:dateUtc="2025-08-06T13:13:00Z"/>
                <w:rFonts w:ascii="Times New Roman" w:hAnsi="Times New Roman" w:cs="Times New Roman"/>
                <w:sz w:val="24"/>
                <w:szCs w:val="24"/>
                <w:rPrChange w:id="3413" w:author="Balasubramanian, Ruchita" w:date="2025-08-05T15:31:00Z" w16du:dateUtc="2025-08-05T19:31:00Z">
                  <w:rPr>
                    <w:del w:id="3414" w:author="Balasubramanian, Ruchita" w:date="2025-08-06T09:13:00Z" w16du:dateUtc="2025-08-06T13:13:00Z"/>
                    <w:sz w:val="15"/>
                    <w:szCs w:val="15"/>
                  </w:rPr>
                </w:rPrChange>
              </w:rPr>
            </w:pPr>
            <w:del w:id="341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16" w:author="Balasubramanian, Ruchita" w:date="2025-08-05T15:31:00Z" w16du:dateUtc="2025-08-05T19:31:00Z">
                    <w:rPr>
                      <w:rFonts w:eastAsia="Times New Roman"/>
                      <w:color w:val="000000"/>
                      <w:sz w:val="16"/>
                      <w:szCs w:val="16"/>
                      <w:lang w:val="en-US"/>
                    </w:rPr>
                  </w:rPrChange>
                </w:rPr>
                <w:delText>(28 - 140)</w:delText>
              </w:r>
            </w:del>
          </w:p>
        </w:tc>
        <w:tc>
          <w:tcPr>
            <w:tcW w:w="1138" w:type="dxa"/>
            <w:gridSpan w:val="2"/>
            <w:tcBorders>
              <w:top w:val="nil"/>
              <w:left w:val="single" w:sz="4" w:space="0" w:color="auto"/>
              <w:bottom w:val="single" w:sz="4" w:space="0" w:color="auto"/>
              <w:right w:val="single" w:sz="4" w:space="0" w:color="auto"/>
            </w:tcBorders>
            <w:shd w:val="clear" w:color="FFF200" w:fill="FFF200"/>
            <w:vAlign w:val="bottom"/>
            <w:tcPrChange w:id="3417" w:author="Balasubramanian, Ruchita" w:date="2025-08-06T09:13:00Z" w16du:dateUtc="2025-08-06T13:13:00Z">
              <w:tcPr>
                <w:tcW w:w="994" w:type="dxa"/>
                <w:gridSpan w:val="2"/>
                <w:tcBorders>
                  <w:top w:val="nil"/>
                  <w:left w:val="single" w:sz="4" w:space="0" w:color="auto"/>
                  <w:bottom w:val="single" w:sz="4" w:space="0" w:color="auto"/>
                  <w:right w:val="single" w:sz="4" w:space="0" w:color="auto"/>
                </w:tcBorders>
                <w:shd w:val="clear" w:color="FFF200" w:fill="FFF200"/>
                <w:vAlign w:val="bottom"/>
              </w:tcPr>
            </w:tcPrChange>
          </w:tcPr>
          <w:p w14:paraId="10610AED" w14:textId="22FA22C9" w:rsidR="00F50E0E" w:rsidRPr="00F77336" w:rsidDel="00216840" w:rsidRDefault="00F50E0E" w:rsidP="007B5A9B">
            <w:pPr>
              <w:spacing w:line="204" w:lineRule="auto"/>
              <w:jc w:val="center"/>
              <w:rPr>
                <w:del w:id="3418" w:author="Balasubramanian, Ruchita" w:date="2025-08-06T09:13:00Z" w16du:dateUtc="2025-08-06T13:13:00Z"/>
                <w:rFonts w:ascii="Times New Roman" w:hAnsi="Times New Roman" w:cs="Times New Roman"/>
                <w:sz w:val="24"/>
                <w:szCs w:val="24"/>
                <w:rPrChange w:id="3419" w:author="Balasubramanian, Ruchita" w:date="2025-08-05T15:31:00Z" w16du:dateUtc="2025-08-05T19:31:00Z">
                  <w:rPr>
                    <w:del w:id="3420" w:author="Balasubramanian, Ruchita" w:date="2025-08-06T09:13:00Z" w16du:dateUtc="2025-08-06T13:13:00Z"/>
                    <w:sz w:val="15"/>
                    <w:szCs w:val="15"/>
                  </w:rPr>
                </w:rPrChange>
              </w:rPr>
            </w:pPr>
            <w:del w:id="342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22" w:author="Balasubramanian, Ruchita" w:date="2025-08-05T15:31:00Z" w16du:dateUtc="2025-08-05T19:31:00Z">
                    <w:rPr>
                      <w:rFonts w:eastAsia="Times New Roman"/>
                      <w:color w:val="000000"/>
                      <w:sz w:val="16"/>
                      <w:szCs w:val="16"/>
                      <w:lang w:val="en-US"/>
                    </w:rPr>
                  </w:rPrChange>
                </w:rPr>
                <w:delText>(0.5 - 2.6%)</w:delText>
              </w:r>
            </w:del>
          </w:p>
        </w:tc>
      </w:tr>
      <w:tr w:rsidR="00F50E0E" w:rsidRPr="00F77336" w:rsidDel="00216840" w14:paraId="59A6B78F" w14:textId="3CAB1350" w:rsidTr="00216840">
        <w:tblPrEx>
          <w:tblW w:w="9246" w:type="dxa"/>
          <w:jc w:val="center"/>
          <w:tblCellMar>
            <w:left w:w="29" w:type="dxa"/>
            <w:right w:w="29" w:type="dxa"/>
          </w:tblCellMar>
          <w:tblPrExChange w:id="3423" w:author="Balasubramanian, Ruchita" w:date="2025-08-06T09:13:00Z" w16du:dateUtc="2025-08-06T13:13:00Z">
            <w:tblPrEx>
              <w:tblW w:w="9246" w:type="dxa"/>
              <w:jc w:val="center"/>
              <w:tblCellMar>
                <w:left w:w="29" w:type="dxa"/>
                <w:right w:w="29" w:type="dxa"/>
              </w:tblCellMar>
            </w:tblPrEx>
          </w:tblPrExChange>
        </w:tblPrEx>
        <w:trPr>
          <w:trHeight w:val="144"/>
          <w:jc w:val="center"/>
          <w:del w:id="3424" w:author="Balasubramanian, Ruchita" w:date="2025-08-06T09:13:00Z" w16du:dateUtc="2025-08-06T13:13:00Z"/>
          <w:trPrChange w:id="3425" w:author="Balasubramanian, Ruchita" w:date="2025-08-06T09:13:00Z" w16du:dateUtc="2025-08-06T13:13:00Z">
            <w:trPr>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3426" w:author="Balasubramanian, Ruchita" w:date="2025-08-06T09:13:00Z" w16du:dateUtc="2025-08-06T13:13:00Z">
              <w:tcPr>
                <w:tcW w:w="1123" w:type="dxa"/>
                <w:gridSpan w:val="2"/>
                <w:vMerge w:val="restart"/>
                <w:tcBorders>
                  <w:top w:val="single" w:sz="8" w:space="0" w:color="auto"/>
                  <w:left w:val="single" w:sz="8" w:space="0" w:color="auto"/>
                  <w:bottom w:val="single" w:sz="4" w:space="0" w:color="auto"/>
                  <w:right w:val="single" w:sz="8" w:space="0" w:color="auto"/>
                </w:tcBorders>
                <w:vAlign w:val="center"/>
              </w:tcPr>
            </w:tcPrChange>
          </w:tcPr>
          <w:p w14:paraId="195B39FA" w14:textId="54A21343" w:rsidR="00F50E0E" w:rsidRPr="00F77336" w:rsidDel="00216840" w:rsidRDefault="00F50E0E" w:rsidP="007B5A9B">
            <w:pPr>
              <w:spacing w:line="204" w:lineRule="auto"/>
              <w:jc w:val="center"/>
              <w:rPr>
                <w:del w:id="3427" w:author="Balasubramanian, Ruchita" w:date="2025-08-06T09:13:00Z" w16du:dateUtc="2025-08-06T13:13:00Z"/>
                <w:rFonts w:ascii="Times New Roman" w:hAnsi="Times New Roman" w:cs="Times New Roman"/>
                <w:b/>
                <w:bCs/>
                <w:sz w:val="24"/>
                <w:szCs w:val="24"/>
                <w:rPrChange w:id="3428" w:author="Balasubramanian, Ruchita" w:date="2025-08-05T15:31:00Z" w16du:dateUtc="2025-08-05T19:31:00Z">
                  <w:rPr>
                    <w:del w:id="3429" w:author="Balasubramanian, Ruchita" w:date="2025-08-06T09:13:00Z" w16du:dateUtc="2025-08-06T13:13:00Z"/>
                    <w:b/>
                    <w:bCs/>
                    <w:sz w:val="16"/>
                    <w:szCs w:val="16"/>
                  </w:rPr>
                </w:rPrChange>
              </w:rPr>
            </w:pPr>
            <w:del w:id="3430" w:author="Balasubramanian, Ruchita" w:date="2025-08-06T09:13:00Z" w16du:dateUtc="2025-08-06T13:13:00Z">
              <w:r w:rsidRPr="00F77336" w:rsidDel="00216840">
                <w:rPr>
                  <w:rFonts w:ascii="Times New Roman" w:hAnsi="Times New Roman" w:cs="Times New Roman"/>
                  <w:b/>
                  <w:bCs/>
                  <w:sz w:val="24"/>
                  <w:szCs w:val="24"/>
                  <w:rPrChange w:id="3431" w:author="Balasubramanian, Ruchita" w:date="2025-08-05T15:31:00Z" w16du:dateUtc="2025-08-05T19:31:00Z">
                    <w:rPr>
                      <w:b/>
                      <w:bCs/>
                      <w:sz w:val="16"/>
                      <w:szCs w:val="16"/>
                    </w:rPr>
                  </w:rPrChange>
                </w:rPr>
                <w:delText>Maryland</w:delText>
              </w:r>
            </w:del>
          </w:p>
        </w:tc>
        <w:tc>
          <w:tcPr>
            <w:tcW w:w="1427" w:type="dxa"/>
            <w:gridSpan w:val="2"/>
            <w:tcBorders>
              <w:top w:val="single" w:sz="4" w:space="0" w:color="auto"/>
              <w:left w:val="single" w:sz="8" w:space="0" w:color="auto"/>
              <w:bottom w:val="nil"/>
              <w:right w:val="single" w:sz="8" w:space="0" w:color="auto"/>
            </w:tcBorders>
            <w:shd w:val="clear" w:color="auto" w:fill="FFFFFF" w:themeFill="background1"/>
            <w:tcPrChange w:id="3432" w:author="Balasubramanian, Ruchita" w:date="2025-08-06T09:13:00Z" w16du:dateUtc="2025-08-06T13:13:00Z">
              <w:tcPr>
                <w:tcW w:w="1511" w:type="dxa"/>
                <w:gridSpan w:val="2"/>
                <w:tcBorders>
                  <w:top w:val="single" w:sz="4" w:space="0" w:color="auto"/>
                  <w:left w:val="single" w:sz="8" w:space="0" w:color="auto"/>
                  <w:bottom w:val="nil"/>
                  <w:right w:val="single" w:sz="8" w:space="0" w:color="auto"/>
                </w:tcBorders>
                <w:shd w:val="clear" w:color="auto" w:fill="FFFFFF" w:themeFill="background1"/>
              </w:tcPr>
            </w:tcPrChange>
          </w:tcPr>
          <w:p w14:paraId="5BCBDA80" w14:textId="2098947B" w:rsidR="00F50E0E" w:rsidRPr="00F77336" w:rsidDel="00216840" w:rsidRDefault="00F50E0E" w:rsidP="007B5A9B">
            <w:pPr>
              <w:spacing w:line="204" w:lineRule="auto"/>
              <w:jc w:val="center"/>
              <w:rPr>
                <w:del w:id="3433" w:author="Balasubramanian, Ruchita" w:date="2025-08-06T09:13:00Z" w16du:dateUtc="2025-08-06T13:13:00Z"/>
                <w:rFonts w:ascii="Times New Roman" w:hAnsi="Times New Roman" w:cs="Times New Roman"/>
                <w:sz w:val="24"/>
                <w:szCs w:val="24"/>
                <w:rPrChange w:id="3434" w:author="Balasubramanian, Ruchita" w:date="2025-08-05T15:31:00Z" w16du:dateUtc="2025-08-05T19:31:00Z">
                  <w:rPr>
                    <w:del w:id="3435" w:author="Balasubramanian, Ruchita" w:date="2025-08-06T09:13:00Z" w16du:dateUtc="2025-08-06T13:13:00Z"/>
                    <w:sz w:val="16"/>
                    <w:szCs w:val="16"/>
                  </w:rPr>
                </w:rPrChange>
              </w:rPr>
            </w:pPr>
            <w:del w:id="3436" w:author="Balasubramanian, Ruchita" w:date="2025-08-06T09:13:00Z" w16du:dateUtc="2025-08-06T13:13:00Z">
              <w:r w:rsidRPr="00F77336" w:rsidDel="00216840">
                <w:rPr>
                  <w:rFonts w:ascii="Times New Roman" w:hAnsi="Times New Roman" w:cs="Times New Roman"/>
                  <w:sz w:val="24"/>
                  <w:szCs w:val="24"/>
                  <w:rPrChange w:id="3437" w:author="Balasubramanian, Ruchita" w:date="2025-08-05T15:31:00Z" w16du:dateUtc="2025-08-05T19:31:00Z">
                    <w:rPr>
                      <w:sz w:val="16"/>
                      <w:szCs w:val="16"/>
                    </w:rPr>
                  </w:rPrChange>
                </w:rPr>
                <w:delText>2,747</w:delText>
              </w:r>
            </w:del>
          </w:p>
        </w:tc>
        <w:tc>
          <w:tcPr>
            <w:tcW w:w="1035" w:type="dxa"/>
            <w:tcBorders>
              <w:top w:val="single" w:sz="4" w:space="0" w:color="auto"/>
              <w:left w:val="nil"/>
              <w:bottom w:val="nil"/>
              <w:right w:val="single" w:sz="4" w:space="0" w:color="auto"/>
            </w:tcBorders>
            <w:shd w:val="clear" w:color="FFE200" w:fill="FFE200"/>
            <w:vAlign w:val="bottom"/>
            <w:tcPrChange w:id="3438" w:author="Balasubramanian, Ruchita" w:date="2025-08-06T09:13:00Z" w16du:dateUtc="2025-08-06T13:13:00Z">
              <w:tcPr>
                <w:tcW w:w="1210" w:type="dxa"/>
                <w:tcBorders>
                  <w:top w:val="single" w:sz="4" w:space="0" w:color="auto"/>
                  <w:left w:val="nil"/>
                  <w:bottom w:val="nil"/>
                  <w:right w:val="single" w:sz="4" w:space="0" w:color="auto"/>
                </w:tcBorders>
                <w:shd w:val="clear" w:color="FFE200" w:fill="FFE200"/>
                <w:vAlign w:val="bottom"/>
              </w:tcPr>
            </w:tcPrChange>
          </w:tcPr>
          <w:p w14:paraId="368A408F" w14:textId="3EDA54EB" w:rsidR="00F50E0E" w:rsidRPr="00F77336" w:rsidDel="00216840" w:rsidRDefault="00F50E0E" w:rsidP="007B5A9B">
            <w:pPr>
              <w:spacing w:line="204" w:lineRule="auto"/>
              <w:jc w:val="center"/>
              <w:rPr>
                <w:del w:id="3439" w:author="Balasubramanian, Ruchita" w:date="2025-08-06T09:13:00Z" w16du:dateUtc="2025-08-06T13:13:00Z"/>
                <w:rFonts w:ascii="Times New Roman" w:hAnsi="Times New Roman" w:cs="Times New Roman"/>
                <w:sz w:val="24"/>
                <w:szCs w:val="24"/>
                <w:rPrChange w:id="3440" w:author="Balasubramanian, Ruchita" w:date="2025-08-05T15:31:00Z" w16du:dateUtc="2025-08-05T19:31:00Z">
                  <w:rPr>
                    <w:del w:id="3441" w:author="Balasubramanian, Ruchita" w:date="2025-08-06T09:13:00Z" w16du:dateUtc="2025-08-06T13:13:00Z"/>
                    <w:sz w:val="15"/>
                    <w:szCs w:val="15"/>
                  </w:rPr>
                </w:rPrChange>
              </w:rPr>
            </w:pPr>
            <w:del w:id="344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43" w:author="Balasubramanian, Ruchita" w:date="2025-08-05T15:31:00Z" w16du:dateUtc="2025-08-05T19:31:00Z">
                    <w:rPr>
                      <w:rFonts w:eastAsia="Times New Roman"/>
                      <w:color w:val="000000"/>
                      <w:sz w:val="16"/>
                      <w:szCs w:val="16"/>
                      <w:lang w:val="en-US"/>
                    </w:rPr>
                  </w:rPrChange>
                </w:rPr>
                <w:delText>92</w:delText>
              </w:r>
            </w:del>
          </w:p>
        </w:tc>
        <w:tc>
          <w:tcPr>
            <w:tcW w:w="1138" w:type="dxa"/>
            <w:gridSpan w:val="3"/>
            <w:tcBorders>
              <w:top w:val="single" w:sz="4" w:space="0" w:color="auto"/>
              <w:left w:val="single" w:sz="4" w:space="0" w:color="auto"/>
              <w:bottom w:val="nil"/>
              <w:right w:val="single" w:sz="4" w:space="0" w:color="auto"/>
            </w:tcBorders>
            <w:shd w:val="clear" w:color="FFE200" w:fill="FFE200"/>
            <w:vAlign w:val="bottom"/>
            <w:tcPrChange w:id="3444"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E200" w:fill="FFE200"/>
                <w:vAlign w:val="bottom"/>
              </w:tcPr>
            </w:tcPrChange>
          </w:tcPr>
          <w:p w14:paraId="70DB828A" w14:textId="5372AAEF" w:rsidR="00F50E0E" w:rsidRPr="00F77336" w:rsidDel="00216840" w:rsidRDefault="00F50E0E" w:rsidP="007B5A9B">
            <w:pPr>
              <w:spacing w:line="204" w:lineRule="auto"/>
              <w:jc w:val="center"/>
              <w:rPr>
                <w:del w:id="3445" w:author="Balasubramanian, Ruchita" w:date="2025-08-06T09:13:00Z" w16du:dateUtc="2025-08-06T13:13:00Z"/>
                <w:rFonts w:ascii="Times New Roman" w:hAnsi="Times New Roman" w:cs="Times New Roman"/>
                <w:sz w:val="24"/>
                <w:szCs w:val="24"/>
                <w:rPrChange w:id="3446" w:author="Balasubramanian, Ruchita" w:date="2025-08-05T15:31:00Z" w16du:dateUtc="2025-08-05T19:31:00Z">
                  <w:rPr>
                    <w:del w:id="3447" w:author="Balasubramanian, Ruchita" w:date="2025-08-06T09:13:00Z" w16du:dateUtc="2025-08-06T13:13:00Z"/>
                    <w:sz w:val="15"/>
                    <w:szCs w:val="15"/>
                  </w:rPr>
                </w:rPrChange>
              </w:rPr>
            </w:pPr>
            <w:del w:id="344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49" w:author="Balasubramanian, Ruchita" w:date="2025-08-05T15:31:00Z" w16du:dateUtc="2025-08-05T19:31:00Z">
                    <w:rPr>
                      <w:rFonts w:eastAsia="Times New Roman"/>
                      <w:color w:val="000000"/>
                      <w:sz w:val="16"/>
                      <w:szCs w:val="16"/>
                      <w:lang w:val="en-US"/>
                    </w:rPr>
                  </w:rPrChange>
                </w:rPr>
                <w:delText>3.4%</w:delText>
              </w:r>
            </w:del>
          </w:p>
        </w:tc>
        <w:tc>
          <w:tcPr>
            <w:tcW w:w="1035" w:type="dxa"/>
            <w:tcBorders>
              <w:top w:val="single" w:sz="4" w:space="0" w:color="auto"/>
              <w:left w:val="single" w:sz="4" w:space="0" w:color="auto"/>
              <w:bottom w:val="nil"/>
              <w:right w:val="single" w:sz="4" w:space="0" w:color="auto"/>
            </w:tcBorders>
            <w:shd w:val="clear" w:color="FFE600" w:fill="FFE600"/>
            <w:vAlign w:val="bottom"/>
            <w:tcPrChange w:id="3450"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E600" w:fill="FFE600"/>
                <w:vAlign w:val="bottom"/>
              </w:tcPr>
            </w:tcPrChange>
          </w:tcPr>
          <w:p w14:paraId="302BEB1C" w14:textId="3A9EC4A4" w:rsidR="00F50E0E" w:rsidRPr="00F77336" w:rsidDel="00216840" w:rsidRDefault="00F50E0E" w:rsidP="007B5A9B">
            <w:pPr>
              <w:spacing w:line="204" w:lineRule="auto"/>
              <w:jc w:val="center"/>
              <w:rPr>
                <w:del w:id="3451" w:author="Balasubramanian, Ruchita" w:date="2025-08-06T09:13:00Z" w16du:dateUtc="2025-08-06T13:13:00Z"/>
                <w:rFonts w:ascii="Times New Roman" w:hAnsi="Times New Roman" w:cs="Times New Roman"/>
                <w:sz w:val="24"/>
                <w:szCs w:val="24"/>
                <w:rPrChange w:id="3452" w:author="Balasubramanian, Ruchita" w:date="2025-08-05T15:31:00Z" w16du:dateUtc="2025-08-05T19:31:00Z">
                  <w:rPr>
                    <w:del w:id="3453" w:author="Balasubramanian, Ruchita" w:date="2025-08-06T09:13:00Z" w16du:dateUtc="2025-08-06T13:13:00Z"/>
                    <w:sz w:val="15"/>
                    <w:szCs w:val="15"/>
                  </w:rPr>
                </w:rPrChange>
              </w:rPr>
            </w:pPr>
            <w:del w:id="345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55" w:author="Balasubramanian, Ruchita" w:date="2025-08-05T15:31:00Z" w16du:dateUtc="2025-08-05T19:31:00Z">
                    <w:rPr>
                      <w:rFonts w:eastAsia="Times New Roman"/>
                      <w:color w:val="000000"/>
                      <w:sz w:val="16"/>
                      <w:szCs w:val="16"/>
                      <w:lang w:val="en-US"/>
                    </w:rPr>
                  </w:rPrChange>
                </w:rPr>
                <w:delText>81</w:delText>
              </w:r>
            </w:del>
          </w:p>
        </w:tc>
        <w:tc>
          <w:tcPr>
            <w:tcW w:w="1138" w:type="dxa"/>
            <w:gridSpan w:val="3"/>
            <w:tcBorders>
              <w:top w:val="single" w:sz="4" w:space="0" w:color="auto"/>
              <w:left w:val="single" w:sz="4" w:space="0" w:color="auto"/>
              <w:bottom w:val="nil"/>
              <w:right w:val="single" w:sz="4" w:space="0" w:color="auto"/>
            </w:tcBorders>
            <w:shd w:val="clear" w:color="FFE600" w:fill="FFE600"/>
            <w:vAlign w:val="bottom"/>
            <w:tcPrChange w:id="3456"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E600" w:fill="FFE600"/>
                <w:vAlign w:val="bottom"/>
              </w:tcPr>
            </w:tcPrChange>
          </w:tcPr>
          <w:p w14:paraId="1FE75822" w14:textId="7FC95155" w:rsidR="00F50E0E" w:rsidRPr="00F77336" w:rsidDel="00216840" w:rsidRDefault="00F50E0E" w:rsidP="007B5A9B">
            <w:pPr>
              <w:spacing w:line="204" w:lineRule="auto"/>
              <w:jc w:val="center"/>
              <w:rPr>
                <w:del w:id="3457" w:author="Balasubramanian, Ruchita" w:date="2025-08-06T09:13:00Z" w16du:dateUtc="2025-08-06T13:13:00Z"/>
                <w:rFonts w:ascii="Times New Roman" w:hAnsi="Times New Roman" w:cs="Times New Roman"/>
                <w:sz w:val="24"/>
                <w:szCs w:val="24"/>
                <w:rPrChange w:id="3458" w:author="Balasubramanian, Ruchita" w:date="2025-08-05T15:31:00Z" w16du:dateUtc="2025-08-05T19:31:00Z">
                  <w:rPr>
                    <w:del w:id="3459" w:author="Balasubramanian, Ruchita" w:date="2025-08-06T09:13:00Z" w16du:dateUtc="2025-08-06T13:13:00Z"/>
                    <w:sz w:val="15"/>
                    <w:szCs w:val="15"/>
                  </w:rPr>
                </w:rPrChange>
              </w:rPr>
            </w:pPr>
            <w:del w:id="346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61" w:author="Balasubramanian, Ruchita" w:date="2025-08-05T15:31:00Z" w16du:dateUtc="2025-08-05T19:31:00Z">
                    <w:rPr>
                      <w:rFonts w:eastAsia="Times New Roman"/>
                      <w:color w:val="000000"/>
                      <w:sz w:val="16"/>
                      <w:szCs w:val="16"/>
                      <w:lang w:val="en-US"/>
                    </w:rPr>
                  </w:rPrChange>
                </w:rPr>
                <w:delText>2.9%</w:delText>
              </w:r>
            </w:del>
          </w:p>
        </w:tc>
        <w:tc>
          <w:tcPr>
            <w:tcW w:w="1035" w:type="dxa"/>
            <w:tcBorders>
              <w:top w:val="single" w:sz="4" w:space="0" w:color="auto"/>
              <w:left w:val="single" w:sz="4" w:space="0" w:color="auto"/>
              <w:bottom w:val="nil"/>
              <w:right w:val="single" w:sz="4" w:space="0" w:color="auto"/>
            </w:tcBorders>
            <w:shd w:val="clear" w:color="FFF100" w:fill="FFF100"/>
            <w:vAlign w:val="bottom"/>
            <w:tcPrChange w:id="3462"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F100" w:fill="FFF100"/>
                <w:vAlign w:val="bottom"/>
              </w:tcPr>
            </w:tcPrChange>
          </w:tcPr>
          <w:p w14:paraId="092CC45B" w14:textId="295E0480" w:rsidR="00F50E0E" w:rsidRPr="00F77336" w:rsidDel="00216840" w:rsidRDefault="00F50E0E" w:rsidP="007B5A9B">
            <w:pPr>
              <w:spacing w:line="204" w:lineRule="auto"/>
              <w:jc w:val="center"/>
              <w:rPr>
                <w:del w:id="3463" w:author="Balasubramanian, Ruchita" w:date="2025-08-06T09:13:00Z" w16du:dateUtc="2025-08-06T13:13:00Z"/>
                <w:rFonts w:ascii="Times New Roman" w:hAnsi="Times New Roman" w:cs="Times New Roman"/>
                <w:sz w:val="24"/>
                <w:szCs w:val="24"/>
                <w:rPrChange w:id="3464" w:author="Balasubramanian, Ruchita" w:date="2025-08-05T15:31:00Z" w16du:dateUtc="2025-08-05T19:31:00Z">
                  <w:rPr>
                    <w:del w:id="3465" w:author="Balasubramanian, Ruchita" w:date="2025-08-06T09:13:00Z" w16du:dateUtc="2025-08-06T13:13:00Z"/>
                    <w:sz w:val="15"/>
                    <w:szCs w:val="15"/>
                  </w:rPr>
                </w:rPrChange>
              </w:rPr>
            </w:pPr>
            <w:del w:id="346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67" w:author="Balasubramanian, Ruchita" w:date="2025-08-05T15:31:00Z" w16du:dateUtc="2025-08-05T19:31:00Z">
                    <w:rPr>
                      <w:rFonts w:eastAsia="Times New Roman"/>
                      <w:color w:val="000000"/>
                      <w:sz w:val="16"/>
                      <w:szCs w:val="16"/>
                      <w:lang w:val="en-US"/>
                    </w:rPr>
                  </w:rPrChange>
                </w:rPr>
                <w:delText>44</w:delText>
              </w:r>
            </w:del>
          </w:p>
        </w:tc>
        <w:tc>
          <w:tcPr>
            <w:tcW w:w="1138" w:type="dxa"/>
            <w:gridSpan w:val="2"/>
            <w:tcBorders>
              <w:top w:val="single" w:sz="4" w:space="0" w:color="auto"/>
              <w:left w:val="single" w:sz="4" w:space="0" w:color="auto"/>
              <w:bottom w:val="nil"/>
              <w:right w:val="single" w:sz="4" w:space="0" w:color="auto"/>
            </w:tcBorders>
            <w:shd w:val="clear" w:color="FFF100" w:fill="FFF100"/>
            <w:vAlign w:val="bottom"/>
            <w:tcPrChange w:id="3468" w:author="Balasubramanian, Ruchita" w:date="2025-08-06T09:13:00Z" w16du:dateUtc="2025-08-06T13:13:00Z">
              <w:tcPr>
                <w:tcW w:w="994" w:type="dxa"/>
                <w:gridSpan w:val="2"/>
                <w:tcBorders>
                  <w:top w:val="single" w:sz="4" w:space="0" w:color="auto"/>
                  <w:left w:val="single" w:sz="4" w:space="0" w:color="auto"/>
                  <w:bottom w:val="nil"/>
                  <w:right w:val="single" w:sz="4" w:space="0" w:color="auto"/>
                </w:tcBorders>
                <w:shd w:val="clear" w:color="FFF100" w:fill="FFF100"/>
                <w:vAlign w:val="bottom"/>
              </w:tcPr>
            </w:tcPrChange>
          </w:tcPr>
          <w:p w14:paraId="15758CC9" w14:textId="134AEE77" w:rsidR="00F50E0E" w:rsidRPr="00F77336" w:rsidDel="00216840" w:rsidRDefault="00F50E0E" w:rsidP="007B5A9B">
            <w:pPr>
              <w:spacing w:line="204" w:lineRule="auto"/>
              <w:jc w:val="center"/>
              <w:rPr>
                <w:del w:id="3469" w:author="Balasubramanian, Ruchita" w:date="2025-08-06T09:13:00Z" w16du:dateUtc="2025-08-06T13:13:00Z"/>
                <w:rFonts w:ascii="Times New Roman" w:hAnsi="Times New Roman" w:cs="Times New Roman"/>
                <w:sz w:val="24"/>
                <w:szCs w:val="24"/>
                <w:rPrChange w:id="3470" w:author="Balasubramanian, Ruchita" w:date="2025-08-05T15:31:00Z" w16du:dateUtc="2025-08-05T19:31:00Z">
                  <w:rPr>
                    <w:del w:id="3471" w:author="Balasubramanian, Ruchita" w:date="2025-08-06T09:13:00Z" w16du:dateUtc="2025-08-06T13:13:00Z"/>
                    <w:sz w:val="15"/>
                    <w:szCs w:val="15"/>
                  </w:rPr>
                </w:rPrChange>
              </w:rPr>
            </w:pPr>
            <w:del w:id="347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73" w:author="Balasubramanian, Ruchita" w:date="2025-08-05T15:31:00Z" w16du:dateUtc="2025-08-05T19:31:00Z">
                    <w:rPr>
                      <w:rFonts w:eastAsia="Times New Roman"/>
                      <w:color w:val="000000"/>
                      <w:sz w:val="16"/>
                      <w:szCs w:val="16"/>
                      <w:lang w:val="en-US"/>
                    </w:rPr>
                  </w:rPrChange>
                </w:rPr>
                <w:delText>1.6%</w:delText>
              </w:r>
            </w:del>
          </w:p>
        </w:tc>
      </w:tr>
      <w:tr w:rsidR="00F50E0E" w:rsidRPr="00F77336" w:rsidDel="00216840" w14:paraId="7E2B66B8" w14:textId="51BBBF21" w:rsidTr="00216840">
        <w:tblPrEx>
          <w:tblW w:w="9246" w:type="dxa"/>
          <w:jc w:val="center"/>
          <w:tblCellMar>
            <w:left w:w="29" w:type="dxa"/>
            <w:right w:w="29" w:type="dxa"/>
          </w:tblCellMar>
          <w:tblPrExChange w:id="3474" w:author="Balasubramanian, Ruchita" w:date="2025-08-06T09:13:00Z" w16du:dateUtc="2025-08-06T13:13:00Z">
            <w:tblPrEx>
              <w:tblW w:w="9246" w:type="dxa"/>
              <w:jc w:val="center"/>
              <w:tblCellMar>
                <w:left w:w="29" w:type="dxa"/>
                <w:right w:w="29" w:type="dxa"/>
              </w:tblCellMar>
            </w:tblPrEx>
          </w:tblPrExChange>
        </w:tblPrEx>
        <w:trPr>
          <w:trHeight w:val="144"/>
          <w:jc w:val="center"/>
          <w:del w:id="3475" w:author="Balasubramanian, Ruchita" w:date="2025-08-06T09:13:00Z" w16du:dateUtc="2025-08-06T13:13:00Z"/>
          <w:trPrChange w:id="3476" w:author="Balasubramanian, Ruchita" w:date="2025-08-06T09:13:00Z" w16du:dateUtc="2025-08-06T13:13:00Z">
            <w:trPr>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3477" w:author="Balasubramanian, Ruchita" w:date="2025-08-06T09:13:00Z" w16du:dateUtc="2025-08-06T13:13:00Z">
              <w:tcPr>
                <w:tcW w:w="1123" w:type="dxa"/>
                <w:gridSpan w:val="2"/>
                <w:vMerge/>
                <w:tcBorders>
                  <w:left w:val="single" w:sz="8" w:space="0" w:color="auto"/>
                  <w:bottom w:val="single" w:sz="8" w:space="0" w:color="auto"/>
                  <w:right w:val="single" w:sz="8" w:space="0" w:color="auto"/>
                </w:tcBorders>
                <w:vAlign w:val="center"/>
              </w:tcPr>
            </w:tcPrChange>
          </w:tcPr>
          <w:p w14:paraId="6BDCE028" w14:textId="0A10B3DD" w:rsidR="00F50E0E" w:rsidRPr="00F77336" w:rsidDel="00216840" w:rsidRDefault="00F50E0E" w:rsidP="007B5A9B">
            <w:pPr>
              <w:spacing w:line="204" w:lineRule="auto"/>
              <w:jc w:val="center"/>
              <w:rPr>
                <w:del w:id="3478" w:author="Balasubramanian, Ruchita" w:date="2025-08-06T09:13:00Z" w16du:dateUtc="2025-08-06T13:13:00Z"/>
                <w:rFonts w:ascii="Times New Roman" w:hAnsi="Times New Roman" w:cs="Times New Roman"/>
                <w:sz w:val="24"/>
                <w:szCs w:val="24"/>
                <w:rPrChange w:id="3479" w:author="Balasubramanian, Ruchita" w:date="2025-08-05T15:31:00Z" w16du:dateUtc="2025-08-05T19:31:00Z">
                  <w:rPr>
                    <w:del w:id="3480" w:author="Balasubramanian, Ruchita" w:date="2025-08-06T09:13:00Z" w16du:dateUtc="2025-08-06T13:13:00Z"/>
                    <w:sz w:val="16"/>
                    <w:szCs w:val="16"/>
                  </w:rPr>
                </w:rPrChange>
              </w:rPr>
            </w:pPr>
          </w:p>
        </w:tc>
        <w:tc>
          <w:tcPr>
            <w:tcW w:w="1427" w:type="dxa"/>
            <w:gridSpan w:val="2"/>
            <w:tcBorders>
              <w:top w:val="nil"/>
              <w:left w:val="single" w:sz="8" w:space="0" w:color="auto"/>
              <w:bottom w:val="single" w:sz="4" w:space="0" w:color="auto"/>
              <w:right w:val="single" w:sz="8" w:space="0" w:color="auto"/>
            </w:tcBorders>
            <w:shd w:val="clear" w:color="auto" w:fill="FFFFFF" w:themeFill="background1"/>
            <w:tcPrChange w:id="3481" w:author="Balasubramanian, Ruchita" w:date="2025-08-06T09:13:00Z" w16du:dateUtc="2025-08-06T13:13:00Z">
              <w:tcPr>
                <w:tcW w:w="1511" w:type="dxa"/>
                <w:gridSpan w:val="2"/>
                <w:tcBorders>
                  <w:top w:val="nil"/>
                  <w:left w:val="single" w:sz="8" w:space="0" w:color="auto"/>
                  <w:bottom w:val="single" w:sz="4" w:space="0" w:color="auto"/>
                  <w:right w:val="single" w:sz="8" w:space="0" w:color="auto"/>
                </w:tcBorders>
                <w:shd w:val="clear" w:color="auto" w:fill="FFFFFF" w:themeFill="background1"/>
              </w:tcPr>
            </w:tcPrChange>
          </w:tcPr>
          <w:p w14:paraId="13905E5D" w14:textId="12AAC4E6" w:rsidR="00F50E0E" w:rsidRPr="00F77336" w:rsidDel="00216840" w:rsidRDefault="00F50E0E" w:rsidP="007B5A9B">
            <w:pPr>
              <w:spacing w:line="204" w:lineRule="auto"/>
              <w:jc w:val="center"/>
              <w:rPr>
                <w:del w:id="3482" w:author="Balasubramanian, Ruchita" w:date="2025-08-06T09:13:00Z" w16du:dateUtc="2025-08-06T13:13:00Z"/>
                <w:rFonts w:ascii="Times New Roman" w:hAnsi="Times New Roman" w:cs="Times New Roman"/>
                <w:sz w:val="24"/>
                <w:szCs w:val="24"/>
                <w:rPrChange w:id="3483" w:author="Balasubramanian, Ruchita" w:date="2025-08-05T15:31:00Z" w16du:dateUtc="2025-08-05T19:31:00Z">
                  <w:rPr>
                    <w:del w:id="3484" w:author="Balasubramanian, Ruchita" w:date="2025-08-06T09:13:00Z" w16du:dateUtc="2025-08-06T13:13:00Z"/>
                    <w:sz w:val="16"/>
                    <w:szCs w:val="16"/>
                  </w:rPr>
                </w:rPrChange>
              </w:rPr>
            </w:pPr>
            <w:del w:id="3485" w:author="Balasubramanian, Ruchita" w:date="2025-08-06T09:13:00Z" w16du:dateUtc="2025-08-06T13:13:00Z">
              <w:r w:rsidRPr="00F77336" w:rsidDel="00216840">
                <w:rPr>
                  <w:rFonts w:ascii="Times New Roman" w:hAnsi="Times New Roman" w:cs="Times New Roman"/>
                  <w:sz w:val="24"/>
                  <w:szCs w:val="24"/>
                  <w:rPrChange w:id="3486" w:author="Balasubramanian, Ruchita" w:date="2025-08-05T15:31:00Z" w16du:dateUtc="2025-08-05T19:31:00Z">
                    <w:rPr>
                      <w:sz w:val="16"/>
                      <w:szCs w:val="16"/>
                    </w:rPr>
                  </w:rPrChange>
                </w:rPr>
                <w:delText>(2,261 - 3,440)</w:delText>
              </w:r>
            </w:del>
          </w:p>
        </w:tc>
        <w:tc>
          <w:tcPr>
            <w:tcW w:w="1035" w:type="dxa"/>
            <w:tcBorders>
              <w:top w:val="nil"/>
              <w:left w:val="nil"/>
              <w:bottom w:val="single" w:sz="4" w:space="0" w:color="auto"/>
              <w:right w:val="single" w:sz="4" w:space="0" w:color="auto"/>
            </w:tcBorders>
            <w:shd w:val="clear" w:color="FFE200" w:fill="FFE200"/>
            <w:vAlign w:val="bottom"/>
            <w:tcPrChange w:id="3487" w:author="Balasubramanian, Ruchita" w:date="2025-08-06T09:13:00Z" w16du:dateUtc="2025-08-06T13:13:00Z">
              <w:tcPr>
                <w:tcW w:w="1210" w:type="dxa"/>
                <w:tcBorders>
                  <w:top w:val="nil"/>
                  <w:left w:val="nil"/>
                  <w:bottom w:val="single" w:sz="4" w:space="0" w:color="auto"/>
                  <w:right w:val="single" w:sz="4" w:space="0" w:color="auto"/>
                </w:tcBorders>
                <w:shd w:val="clear" w:color="FFE200" w:fill="FFE200"/>
                <w:vAlign w:val="bottom"/>
              </w:tcPr>
            </w:tcPrChange>
          </w:tcPr>
          <w:p w14:paraId="2480C4C4" w14:textId="74968DD7" w:rsidR="00F50E0E" w:rsidRPr="00F77336" w:rsidDel="00216840" w:rsidRDefault="00F50E0E" w:rsidP="007B5A9B">
            <w:pPr>
              <w:spacing w:line="204" w:lineRule="auto"/>
              <w:jc w:val="center"/>
              <w:rPr>
                <w:del w:id="3488" w:author="Balasubramanian, Ruchita" w:date="2025-08-06T09:13:00Z" w16du:dateUtc="2025-08-06T13:13:00Z"/>
                <w:rFonts w:ascii="Times New Roman" w:hAnsi="Times New Roman" w:cs="Times New Roman"/>
                <w:sz w:val="24"/>
                <w:szCs w:val="24"/>
                <w:rPrChange w:id="3489" w:author="Balasubramanian, Ruchita" w:date="2025-08-05T15:31:00Z" w16du:dateUtc="2025-08-05T19:31:00Z">
                  <w:rPr>
                    <w:del w:id="3490" w:author="Balasubramanian, Ruchita" w:date="2025-08-06T09:13:00Z" w16du:dateUtc="2025-08-06T13:13:00Z"/>
                    <w:sz w:val="15"/>
                    <w:szCs w:val="15"/>
                  </w:rPr>
                </w:rPrChange>
              </w:rPr>
            </w:pPr>
            <w:del w:id="349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92" w:author="Balasubramanian, Ruchita" w:date="2025-08-05T15:31:00Z" w16du:dateUtc="2025-08-05T19:31:00Z">
                    <w:rPr>
                      <w:rFonts w:eastAsia="Times New Roman"/>
                      <w:color w:val="000000"/>
                      <w:sz w:val="16"/>
                      <w:szCs w:val="16"/>
                      <w:lang w:val="en-US"/>
                    </w:rPr>
                  </w:rPrChange>
                </w:rPr>
                <w:delText>(34 - 158)</w:delText>
              </w:r>
            </w:del>
          </w:p>
        </w:tc>
        <w:tc>
          <w:tcPr>
            <w:tcW w:w="1138" w:type="dxa"/>
            <w:gridSpan w:val="3"/>
            <w:tcBorders>
              <w:top w:val="nil"/>
              <w:left w:val="single" w:sz="4" w:space="0" w:color="auto"/>
              <w:bottom w:val="single" w:sz="4" w:space="0" w:color="auto"/>
              <w:right w:val="single" w:sz="4" w:space="0" w:color="auto"/>
            </w:tcBorders>
            <w:shd w:val="clear" w:color="FFE200" w:fill="FFE200"/>
            <w:vAlign w:val="bottom"/>
            <w:tcPrChange w:id="3493"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E200" w:fill="FFE200"/>
                <w:vAlign w:val="bottom"/>
              </w:tcPr>
            </w:tcPrChange>
          </w:tcPr>
          <w:p w14:paraId="7B0968C5" w14:textId="11E7AF1C" w:rsidR="00F50E0E" w:rsidRPr="00F77336" w:rsidDel="00216840" w:rsidRDefault="00F50E0E" w:rsidP="007B5A9B">
            <w:pPr>
              <w:spacing w:line="204" w:lineRule="auto"/>
              <w:jc w:val="center"/>
              <w:rPr>
                <w:del w:id="3494" w:author="Balasubramanian, Ruchita" w:date="2025-08-06T09:13:00Z" w16du:dateUtc="2025-08-06T13:13:00Z"/>
                <w:rFonts w:ascii="Times New Roman" w:hAnsi="Times New Roman" w:cs="Times New Roman"/>
                <w:sz w:val="24"/>
                <w:szCs w:val="24"/>
                <w:rPrChange w:id="3495" w:author="Balasubramanian, Ruchita" w:date="2025-08-05T15:31:00Z" w16du:dateUtc="2025-08-05T19:31:00Z">
                  <w:rPr>
                    <w:del w:id="3496" w:author="Balasubramanian, Ruchita" w:date="2025-08-06T09:13:00Z" w16du:dateUtc="2025-08-06T13:13:00Z"/>
                    <w:sz w:val="15"/>
                    <w:szCs w:val="15"/>
                  </w:rPr>
                </w:rPrChange>
              </w:rPr>
            </w:pPr>
            <w:del w:id="349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498" w:author="Balasubramanian, Ruchita" w:date="2025-08-05T15:31:00Z" w16du:dateUtc="2025-08-05T19:31:00Z">
                    <w:rPr>
                      <w:rFonts w:eastAsia="Times New Roman"/>
                      <w:color w:val="000000"/>
                      <w:sz w:val="16"/>
                      <w:szCs w:val="16"/>
                      <w:lang w:val="en-US"/>
                    </w:rPr>
                  </w:rPrChange>
                </w:rPr>
                <w:delText>(1.2 - 5.8%)</w:delText>
              </w:r>
            </w:del>
          </w:p>
        </w:tc>
        <w:tc>
          <w:tcPr>
            <w:tcW w:w="1035" w:type="dxa"/>
            <w:tcBorders>
              <w:top w:val="nil"/>
              <w:left w:val="single" w:sz="4" w:space="0" w:color="auto"/>
              <w:bottom w:val="single" w:sz="4" w:space="0" w:color="auto"/>
              <w:right w:val="single" w:sz="4" w:space="0" w:color="auto"/>
            </w:tcBorders>
            <w:shd w:val="clear" w:color="FFE600" w:fill="FFE600"/>
            <w:vAlign w:val="bottom"/>
            <w:tcPrChange w:id="3499"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E600" w:fill="FFE600"/>
                <w:vAlign w:val="bottom"/>
              </w:tcPr>
            </w:tcPrChange>
          </w:tcPr>
          <w:p w14:paraId="3305380A" w14:textId="207BD1CB" w:rsidR="00F50E0E" w:rsidRPr="00F77336" w:rsidDel="00216840" w:rsidRDefault="00F50E0E" w:rsidP="007B5A9B">
            <w:pPr>
              <w:spacing w:line="204" w:lineRule="auto"/>
              <w:jc w:val="center"/>
              <w:rPr>
                <w:del w:id="3500" w:author="Balasubramanian, Ruchita" w:date="2025-08-06T09:13:00Z" w16du:dateUtc="2025-08-06T13:13:00Z"/>
                <w:rFonts w:ascii="Times New Roman" w:hAnsi="Times New Roman" w:cs="Times New Roman"/>
                <w:sz w:val="24"/>
                <w:szCs w:val="24"/>
                <w:rPrChange w:id="3501" w:author="Balasubramanian, Ruchita" w:date="2025-08-05T15:31:00Z" w16du:dateUtc="2025-08-05T19:31:00Z">
                  <w:rPr>
                    <w:del w:id="3502" w:author="Balasubramanian, Ruchita" w:date="2025-08-06T09:13:00Z" w16du:dateUtc="2025-08-06T13:13:00Z"/>
                    <w:sz w:val="15"/>
                    <w:szCs w:val="15"/>
                  </w:rPr>
                </w:rPrChange>
              </w:rPr>
            </w:pPr>
            <w:del w:id="350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04" w:author="Balasubramanian, Ruchita" w:date="2025-08-05T15:31:00Z" w16du:dateUtc="2025-08-05T19:31:00Z">
                    <w:rPr>
                      <w:rFonts w:eastAsia="Times New Roman"/>
                      <w:color w:val="000000"/>
                      <w:sz w:val="16"/>
                      <w:szCs w:val="16"/>
                      <w:lang w:val="en-US"/>
                    </w:rPr>
                  </w:rPrChange>
                </w:rPr>
                <w:delText>(30 - 137)</w:delText>
              </w:r>
            </w:del>
          </w:p>
        </w:tc>
        <w:tc>
          <w:tcPr>
            <w:tcW w:w="1138" w:type="dxa"/>
            <w:gridSpan w:val="3"/>
            <w:tcBorders>
              <w:top w:val="nil"/>
              <w:left w:val="single" w:sz="4" w:space="0" w:color="auto"/>
              <w:bottom w:val="single" w:sz="4" w:space="0" w:color="auto"/>
              <w:right w:val="single" w:sz="4" w:space="0" w:color="auto"/>
            </w:tcBorders>
            <w:shd w:val="clear" w:color="FFE600" w:fill="FFE600"/>
            <w:vAlign w:val="bottom"/>
            <w:tcPrChange w:id="3505"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E600" w:fill="FFE600"/>
                <w:vAlign w:val="bottom"/>
              </w:tcPr>
            </w:tcPrChange>
          </w:tcPr>
          <w:p w14:paraId="6A43B5D1" w14:textId="3F0AEB25" w:rsidR="00F50E0E" w:rsidRPr="00F77336" w:rsidDel="00216840" w:rsidRDefault="00F50E0E" w:rsidP="007B5A9B">
            <w:pPr>
              <w:spacing w:line="204" w:lineRule="auto"/>
              <w:jc w:val="center"/>
              <w:rPr>
                <w:del w:id="3506" w:author="Balasubramanian, Ruchita" w:date="2025-08-06T09:13:00Z" w16du:dateUtc="2025-08-06T13:13:00Z"/>
                <w:rFonts w:ascii="Times New Roman" w:hAnsi="Times New Roman" w:cs="Times New Roman"/>
                <w:sz w:val="24"/>
                <w:szCs w:val="24"/>
                <w:rPrChange w:id="3507" w:author="Balasubramanian, Ruchita" w:date="2025-08-05T15:31:00Z" w16du:dateUtc="2025-08-05T19:31:00Z">
                  <w:rPr>
                    <w:del w:id="3508" w:author="Balasubramanian, Ruchita" w:date="2025-08-06T09:13:00Z" w16du:dateUtc="2025-08-06T13:13:00Z"/>
                    <w:sz w:val="15"/>
                    <w:szCs w:val="15"/>
                  </w:rPr>
                </w:rPrChange>
              </w:rPr>
            </w:pPr>
            <w:del w:id="350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10" w:author="Balasubramanian, Ruchita" w:date="2025-08-05T15:31:00Z" w16du:dateUtc="2025-08-05T19:31:00Z">
                    <w:rPr>
                      <w:rFonts w:eastAsia="Times New Roman"/>
                      <w:color w:val="000000"/>
                      <w:sz w:val="16"/>
                      <w:szCs w:val="16"/>
                      <w:lang w:val="en-US"/>
                    </w:rPr>
                  </w:rPrChange>
                </w:rPr>
                <w:delText>(1.1 - 5.1%)</w:delText>
              </w:r>
            </w:del>
          </w:p>
        </w:tc>
        <w:tc>
          <w:tcPr>
            <w:tcW w:w="1035" w:type="dxa"/>
            <w:tcBorders>
              <w:top w:val="nil"/>
              <w:left w:val="single" w:sz="4" w:space="0" w:color="auto"/>
              <w:bottom w:val="single" w:sz="4" w:space="0" w:color="auto"/>
              <w:right w:val="single" w:sz="4" w:space="0" w:color="auto"/>
            </w:tcBorders>
            <w:shd w:val="clear" w:color="FFF100" w:fill="FFF100"/>
            <w:vAlign w:val="bottom"/>
            <w:tcPrChange w:id="3511"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F100" w:fill="FFF100"/>
                <w:vAlign w:val="bottom"/>
              </w:tcPr>
            </w:tcPrChange>
          </w:tcPr>
          <w:p w14:paraId="42A2F921" w14:textId="11CCD933" w:rsidR="00F50E0E" w:rsidRPr="00F77336" w:rsidDel="00216840" w:rsidRDefault="00F50E0E" w:rsidP="007B5A9B">
            <w:pPr>
              <w:spacing w:line="204" w:lineRule="auto"/>
              <w:jc w:val="center"/>
              <w:rPr>
                <w:del w:id="3512" w:author="Balasubramanian, Ruchita" w:date="2025-08-06T09:13:00Z" w16du:dateUtc="2025-08-06T13:13:00Z"/>
                <w:rFonts w:ascii="Times New Roman" w:hAnsi="Times New Roman" w:cs="Times New Roman"/>
                <w:sz w:val="24"/>
                <w:szCs w:val="24"/>
                <w:rPrChange w:id="3513" w:author="Balasubramanian, Ruchita" w:date="2025-08-05T15:31:00Z" w16du:dateUtc="2025-08-05T19:31:00Z">
                  <w:rPr>
                    <w:del w:id="3514" w:author="Balasubramanian, Ruchita" w:date="2025-08-06T09:13:00Z" w16du:dateUtc="2025-08-06T13:13:00Z"/>
                    <w:sz w:val="15"/>
                    <w:szCs w:val="15"/>
                  </w:rPr>
                </w:rPrChange>
              </w:rPr>
            </w:pPr>
            <w:del w:id="351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16" w:author="Balasubramanian, Ruchita" w:date="2025-08-05T15:31:00Z" w16du:dateUtc="2025-08-05T19:31:00Z">
                    <w:rPr>
                      <w:rFonts w:eastAsia="Times New Roman"/>
                      <w:color w:val="000000"/>
                      <w:sz w:val="16"/>
                      <w:szCs w:val="16"/>
                      <w:lang w:val="en-US"/>
                    </w:rPr>
                  </w:rPrChange>
                </w:rPr>
                <w:delText>(16 - 73)</w:delText>
              </w:r>
            </w:del>
          </w:p>
        </w:tc>
        <w:tc>
          <w:tcPr>
            <w:tcW w:w="1138" w:type="dxa"/>
            <w:gridSpan w:val="2"/>
            <w:tcBorders>
              <w:top w:val="nil"/>
              <w:left w:val="single" w:sz="4" w:space="0" w:color="auto"/>
              <w:bottom w:val="single" w:sz="4" w:space="0" w:color="auto"/>
              <w:right w:val="single" w:sz="4" w:space="0" w:color="auto"/>
            </w:tcBorders>
            <w:shd w:val="clear" w:color="FFF100" w:fill="FFF100"/>
            <w:vAlign w:val="bottom"/>
            <w:tcPrChange w:id="3517" w:author="Balasubramanian, Ruchita" w:date="2025-08-06T09:13:00Z" w16du:dateUtc="2025-08-06T13:13:00Z">
              <w:tcPr>
                <w:tcW w:w="994" w:type="dxa"/>
                <w:gridSpan w:val="2"/>
                <w:tcBorders>
                  <w:top w:val="nil"/>
                  <w:left w:val="single" w:sz="4" w:space="0" w:color="auto"/>
                  <w:bottom w:val="single" w:sz="4" w:space="0" w:color="auto"/>
                  <w:right w:val="single" w:sz="4" w:space="0" w:color="auto"/>
                </w:tcBorders>
                <w:shd w:val="clear" w:color="FFF100" w:fill="FFF100"/>
                <w:vAlign w:val="bottom"/>
              </w:tcPr>
            </w:tcPrChange>
          </w:tcPr>
          <w:p w14:paraId="013C378A" w14:textId="14A3247E" w:rsidR="00F50E0E" w:rsidRPr="00F77336" w:rsidDel="00216840" w:rsidRDefault="00F50E0E" w:rsidP="007B5A9B">
            <w:pPr>
              <w:spacing w:line="204" w:lineRule="auto"/>
              <w:jc w:val="center"/>
              <w:rPr>
                <w:del w:id="3518" w:author="Balasubramanian, Ruchita" w:date="2025-08-06T09:13:00Z" w16du:dateUtc="2025-08-06T13:13:00Z"/>
                <w:rFonts w:ascii="Times New Roman" w:hAnsi="Times New Roman" w:cs="Times New Roman"/>
                <w:sz w:val="24"/>
                <w:szCs w:val="24"/>
                <w:rPrChange w:id="3519" w:author="Balasubramanian, Ruchita" w:date="2025-08-05T15:31:00Z" w16du:dateUtc="2025-08-05T19:31:00Z">
                  <w:rPr>
                    <w:del w:id="3520" w:author="Balasubramanian, Ruchita" w:date="2025-08-06T09:13:00Z" w16du:dateUtc="2025-08-06T13:13:00Z"/>
                    <w:sz w:val="15"/>
                    <w:szCs w:val="15"/>
                  </w:rPr>
                </w:rPrChange>
              </w:rPr>
            </w:pPr>
            <w:del w:id="352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22" w:author="Balasubramanian, Ruchita" w:date="2025-08-05T15:31:00Z" w16du:dateUtc="2025-08-05T19:31:00Z">
                    <w:rPr>
                      <w:rFonts w:eastAsia="Times New Roman"/>
                      <w:color w:val="000000"/>
                      <w:sz w:val="16"/>
                      <w:szCs w:val="16"/>
                      <w:lang w:val="en-US"/>
                    </w:rPr>
                  </w:rPrChange>
                </w:rPr>
                <w:delText>(0.6 - 2.7%)</w:delText>
              </w:r>
            </w:del>
          </w:p>
        </w:tc>
      </w:tr>
      <w:tr w:rsidR="00F50E0E" w:rsidRPr="00F77336" w:rsidDel="00216840" w14:paraId="0F61B41D" w14:textId="44B11354" w:rsidTr="00216840">
        <w:tblPrEx>
          <w:tblW w:w="9246" w:type="dxa"/>
          <w:jc w:val="center"/>
          <w:tblCellMar>
            <w:left w:w="29" w:type="dxa"/>
            <w:right w:w="29" w:type="dxa"/>
          </w:tblCellMar>
          <w:tblPrExChange w:id="3523" w:author="Balasubramanian, Ruchita" w:date="2025-08-06T09:13:00Z" w16du:dateUtc="2025-08-06T13:13:00Z">
            <w:tblPrEx>
              <w:tblW w:w="9246" w:type="dxa"/>
              <w:jc w:val="center"/>
              <w:tblCellMar>
                <w:left w:w="29" w:type="dxa"/>
                <w:right w:w="29" w:type="dxa"/>
              </w:tblCellMar>
            </w:tblPrEx>
          </w:tblPrExChange>
        </w:tblPrEx>
        <w:trPr>
          <w:trHeight w:val="144"/>
          <w:jc w:val="center"/>
          <w:del w:id="3524" w:author="Balasubramanian, Ruchita" w:date="2025-08-06T09:13:00Z" w16du:dateUtc="2025-08-06T13:13:00Z"/>
          <w:trPrChange w:id="3525" w:author="Balasubramanian, Ruchita" w:date="2025-08-06T09:13:00Z" w16du:dateUtc="2025-08-06T13:13:00Z">
            <w:trPr>
              <w:trHeight w:val="144"/>
              <w:jc w:val="center"/>
            </w:trPr>
          </w:trPrChange>
        </w:trPr>
        <w:tc>
          <w:tcPr>
            <w:tcW w:w="1300" w:type="dxa"/>
            <w:gridSpan w:val="2"/>
            <w:vMerge w:val="restart"/>
            <w:tcBorders>
              <w:top w:val="single" w:sz="8" w:space="0" w:color="auto"/>
              <w:left w:val="single" w:sz="8" w:space="0" w:color="auto"/>
              <w:bottom w:val="single" w:sz="4" w:space="0" w:color="auto"/>
              <w:right w:val="single" w:sz="8" w:space="0" w:color="auto"/>
            </w:tcBorders>
            <w:vAlign w:val="center"/>
            <w:tcPrChange w:id="3526" w:author="Balasubramanian, Ruchita" w:date="2025-08-06T09:13:00Z" w16du:dateUtc="2025-08-06T13:13:00Z">
              <w:tcPr>
                <w:tcW w:w="1123" w:type="dxa"/>
                <w:gridSpan w:val="2"/>
                <w:vMerge w:val="restart"/>
                <w:tcBorders>
                  <w:top w:val="single" w:sz="8" w:space="0" w:color="auto"/>
                  <w:left w:val="single" w:sz="8" w:space="0" w:color="auto"/>
                  <w:bottom w:val="single" w:sz="4" w:space="0" w:color="auto"/>
                  <w:right w:val="single" w:sz="8" w:space="0" w:color="auto"/>
                </w:tcBorders>
                <w:vAlign w:val="center"/>
              </w:tcPr>
            </w:tcPrChange>
          </w:tcPr>
          <w:p w14:paraId="6210ACE2" w14:textId="5D317832" w:rsidR="00F50E0E" w:rsidRPr="00F77336" w:rsidDel="00216840" w:rsidRDefault="00F50E0E" w:rsidP="007B5A9B">
            <w:pPr>
              <w:spacing w:line="204" w:lineRule="auto"/>
              <w:jc w:val="center"/>
              <w:rPr>
                <w:del w:id="3527" w:author="Balasubramanian, Ruchita" w:date="2025-08-06T09:13:00Z" w16du:dateUtc="2025-08-06T13:13:00Z"/>
                <w:rFonts w:ascii="Times New Roman" w:hAnsi="Times New Roman" w:cs="Times New Roman"/>
                <w:b/>
                <w:bCs/>
                <w:sz w:val="24"/>
                <w:szCs w:val="24"/>
                <w:rPrChange w:id="3528" w:author="Balasubramanian, Ruchita" w:date="2025-08-05T15:31:00Z" w16du:dateUtc="2025-08-05T19:31:00Z">
                  <w:rPr>
                    <w:del w:id="3529" w:author="Balasubramanian, Ruchita" w:date="2025-08-06T09:13:00Z" w16du:dateUtc="2025-08-06T13:13:00Z"/>
                    <w:b/>
                    <w:bCs/>
                    <w:sz w:val="16"/>
                    <w:szCs w:val="16"/>
                  </w:rPr>
                </w:rPrChange>
              </w:rPr>
            </w:pPr>
            <w:del w:id="3530" w:author="Balasubramanian, Ruchita" w:date="2025-08-06T09:13:00Z" w16du:dateUtc="2025-08-06T13:13:00Z">
              <w:r w:rsidRPr="00F77336" w:rsidDel="00216840">
                <w:rPr>
                  <w:rFonts w:ascii="Times New Roman" w:hAnsi="Times New Roman" w:cs="Times New Roman"/>
                  <w:b/>
                  <w:bCs/>
                  <w:sz w:val="24"/>
                  <w:szCs w:val="24"/>
                  <w:rPrChange w:id="3531" w:author="Balasubramanian, Ruchita" w:date="2025-08-05T15:31:00Z" w16du:dateUtc="2025-08-05T19:31:00Z">
                    <w:rPr>
                      <w:b/>
                      <w:bCs/>
                      <w:sz w:val="16"/>
                      <w:szCs w:val="16"/>
                    </w:rPr>
                  </w:rPrChange>
                </w:rPr>
                <w:delText>Washington</w:delText>
              </w:r>
            </w:del>
          </w:p>
        </w:tc>
        <w:tc>
          <w:tcPr>
            <w:tcW w:w="1427" w:type="dxa"/>
            <w:gridSpan w:val="2"/>
            <w:tcBorders>
              <w:top w:val="single" w:sz="4" w:space="0" w:color="auto"/>
              <w:left w:val="single" w:sz="8" w:space="0" w:color="auto"/>
              <w:bottom w:val="nil"/>
              <w:right w:val="single" w:sz="8" w:space="0" w:color="auto"/>
            </w:tcBorders>
            <w:shd w:val="clear" w:color="auto" w:fill="FFFFFF" w:themeFill="background1"/>
            <w:tcPrChange w:id="3532" w:author="Balasubramanian, Ruchita" w:date="2025-08-06T09:13:00Z" w16du:dateUtc="2025-08-06T13:13:00Z">
              <w:tcPr>
                <w:tcW w:w="1511" w:type="dxa"/>
                <w:gridSpan w:val="2"/>
                <w:tcBorders>
                  <w:top w:val="single" w:sz="4" w:space="0" w:color="auto"/>
                  <w:left w:val="single" w:sz="8" w:space="0" w:color="auto"/>
                  <w:bottom w:val="nil"/>
                  <w:right w:val="single" w:sz="8" w:space="0" w:color="auto"/>
                </w:tcBorders>
                <w:shd w:val="clear" w:color="auto" w:fill="FFFFFF" w:themeFill="background1"/>
              </w:tcPr>
            </w:tcPrChange>
          </w:tcPr>
          <w:p w14:paraId="34C55236" w14:textId="3317E3B2" w:rsidR="00F50E0E" w:rsidRPr="00F77336" w:rsidDel="00216840" w:rsidRDefault="00F50E0E" w:rsidP="007B5A9B">
            <w:pPr>
              <w:spacing w:line="204" w:lineRule="auto"/>
              <w:jc w:val="center"/>
              <w:rPr>
                <w:del w:id="3533" w:author="Balasubramanian, Ruchita" w:date="2025-08-06T09:13:00Z" w16du:dateUtc="2025-08-06T13:13:00Z"/>
                <w:rFonts w:ascii="Times New Roman" w:hAnsi="Times New Roman" w:cs="Times New Roman"/>
                <w:sz w:val="24"/>
                <w:szCs w:val="24"/>
                <w:rPrChange w:id="3534" w:author="Balasubramanian, Ruchita" w:date="2025-08-05T15:31:00Z" w16du:dateUtc="2025-08-05T19:31:00Z">
                  <w:rPr>
                    <w:del w:id="3535" w:author="Balasubramanian, Ruchita" w:date="2025-08-06T09:13:00Z" w16du:dateUtc="2025-08-06T13:13:00Z"/>
                    <w:sz w:val="16"/>
                    <w:szCs w:val="16"/>
                  </w:rPr>
                </w:rPrChange>
              </w:rPr>
            </w:pPr>
            <w:del w:id="3536" w:author="Balasubramanian, Ruchita" w:date="2025-08-06T09:13:00Z" w16du:dateUtc="2025-08-06T13:13:00Z">
              <w:r w:rsidRPr="00F77336" w:rsidDel="00216840">
                <w:rPr>
                  <w:rFonts w:ascii="Times New Roman" w:hAnsi="Times New Roman" w:cs="Times New Roman"/>
                  <w:sz w:val="24"/>
                  <w:szCs w:val="24"/>
                  <w:rPrChange w:id="3537" w:author="Balasubramanian, Ruchita" w:date="2025-08-05T15:31:00Z" w16du:dateUtc="2025-08-05T19:31:00Z">
                    <w:rPr>
                      <w:sz w:val="16"/>
                      <w:szCs w:val="16"/>
                    </w:rPr>
                  </w:rPrChange>
                </w:rPr>
                <w:delText>3,404</w:delText>
              </w:r>
            </w:del>
          </w:p>
        </w:tc>
        <w:tc>
          <w:tcPr>
            <w:tcW w:w="1035" w:type="dxa"/>
            <w:tcBorders>
              <w:top w:val="single" w:sz="4" w:space="0" w:color="auto"/>
              <w:left w:val="nil"/>
              <w:bottom w:val="nil"/>
              <w:right w:val="single" w:sz="4" w:space="0" w:color="auto"/>
            </w:tcBorders>
            <w:shd w:val="clear" w:color="FFE800" w:fill="FFE800"/>
            <w:vAlign w:val="bottom"/>
            <w:tcPrChange w:id="3538" w:author="Balasubramanian, Ruchita" w:date="2025-08-06T09:13:00Z" w16du:dateUtc="2025-08-06T13:13:00Z">
              <w:tcPr>
                <w:tcW w:w="1210" w:type="dxa"/>
                <w:tcBorders>
                  <w:top w:val="single" w:sz="4" w:space="0" w:color="auto"/>
                  <w:left w:val="nil"/>
                  <w:bottom w:val="nil"/>
                  <w:right w:val="single" w:sz="4" w:space="0" w:color="auto"/>
                </w:tcBorders>
                <w:shd w:val="clear" w:color="FFE800" w:fill="FFE800"/>
                <w:vAlign w:val="bottom"/>
              </w:tcPr>
            </w:tcPrChange>
          </w:tcPr>
          <w:p w14:paraId="10EFC1FA" w14:textId="7295BC98" w:rsidR="00F50E0E" w:rsidRPr="00F77336" w:rsidDel="00216840" w:rsidRDefault="00F50E0E" w:rsidP="007B5A9B">
            <w:pPr>
              <w:spacing w:line="204" w:lineRule="auto"/>
              <w:jc w:val="center"/>
              <w:rPr>
                <w:del w:id="3539" w:author="Balasubramanian, Ruchita" w:date="2025-08-06T09:13:00Z" w16du:dateUtc="2025-08-06T13:13:00Z"/>
                <w:rFonts w:ascii="Times New Roman" w:hAnsi="Times New Roman" w:cs="Times New Roman"/>
                <w:sz w:val="24"/>
                <w:szCs w:val="24"/>
                <w:rPrChange w:id="3540" w:author="Balasubramanian, Ruchita" w:date="2025-08-05T15:31:00Z" w16du:dateUtc="2025-08-05T19:31:00Z">
                  <w:rPr>
                    <w:del w:id="3541" w:author="Balasubramanian, Ruchita" w:date="2025-08-06T09:13:00Z" w16du:dateUtc="2025-08-06T13:13:00Z"/>
                    <w:sz w:val="15"/>
                    <w:szCs w:val="15"/>
                  </w:rPr>
                </w:rPrChange>
              </w:rPr>
            </w:pPr>
            <w:del w:id="354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43" w:author="Balasubramanian, Ruchita" w:date="2025-08-05T15:31:00Z" w16du:dateUtc="2025-08-05T19:31:00Z">
                    <w:rPr>
                      <w:rFonts w:eastAsia="Times New Roman"/>
                      <w:color w:val="000000"/>
                      <w:sz w:val="16"/>
                      <w:szCs w:val="16"/>
                      <w:lang w:val="en-US"/>
                    </w:rPr>
                  </w:rPrChange>
                </w:rPr>
                <w:delText>92</w:delText>
              </w:r>
            </w:del>
          </w:p>
        </w:tc>
        <w:tc>
          <w:tcPr>
            <w:tcW w:w="1138" w:type="dxa"/>
            <w:gridSpan w:val="3"/>
            <w:tcBorders>
              <w:top w:val="single" w:sz="4" w:space="0" w:color="auto"/>
              <w:left w:val="single" w:sz="4" w:space="0" w:color="auto"/>
              <w:bottom w:val="nil"/>
              <w:right w:val="single" w:sz="4" w:space="0" w:color="auto"/>
            </w:tcBorders>
            <w:shd w:val="clear" w:color="FFE800" w:fill="FFE800"/>
            <w:vAlign w:val="bottom"/>
            <w:tcPrChange w:id="3544"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E800" w:fill="FFE800"/>
                <w:vAlign w:val="bottom"/>
              </w:tcPr>
            </w:tcPrChange>
          </w:tcPr>
          <w:p w14:paraId="58F15DEC" w14:textId="0D1452A5" w:rsidR="00F50E0E" w:rsidRPr="00F77336" w:rsidDel="00216840" w:rsidRDefault="00F50E0E" w:rsidP="007B5A9B">
            <w:pPr>
              <w:spacing w:line="204" w:lineRule="auto"/>
              <w:jc w:val="center"/>
              <w:rPr>
                <w:del w:id="3545" w:author="Balasubramanian, Ruchita" w:date="2025-08-06T09:13:00Z" w16du:dateUtc="2025-08-06T13:13:00Z"/>
                <w:rFonts w:ascii="Times New Roman" w:hAnsi="Times New Roman" w:cs="Times New Roman"/>
                <w:sz w:val="24"/>
                <w:szCs w:val="24"/>
                <w:rPrChange w:id="3546" w:author="Balasubramanian, Ruchita" w:date="2025-08-05T15:31:00Z" w16du:dateUtc="2025-08-05T19:31:00Z">
                  <w:rPr>
                    <w:del w:id="3547" w:author="Balasubramanian, Ruchita" w:date="2025-08-06T09:13:00Z" w16du:dateUtc="2025-08-06T13:13:00Z"/>
                    <w:sz w:val="15"/>
                    <w:szCs w:val="15"/>
                  </w:rPr>
                </w:rPrChange>
              </w:rPr>
            </w:pPr>
            <w:del w:id="354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49" w:author="Balasubramanian, Ruchita" w:date="2025-08-05T15:31:00Z" w16du:dateUtc="2025-08-05T19:31:00Z">
                    <w:rPr>
                      <w:rFonts w:eastAsia="Times New Roman"/>
                      <w:color w:val="000000"/>
                      <w:sz w:val="16"/>
                      <w:szCs w:val="16"/>
                      <w:lang w:val="en-US"/>
                    </w:rPr>
                  </w:rPrChange>
                </w:rPr>
                <w:delText>2.7%</w:delText>
              </w:r>
            </w:del>
          </w:p>
        </w:tc>
        <w:tc>
          <w:tcPr>
            <w:tcW w:w="1035" w:type="dxa"/>
            <w:tcBorders>
              <w:top w:val="single" w:sz="4" w:space="0" w:color="auto"/>
              <w:left w:val="single" w:sz="4" w:space="0" w:color="auto"/>
              <w:bottom w:val="nil"/>
              <w:right w:val="single" w:sz="4" w:space="0" w:color="auto"/>
            </w:tcBorders>
            <w:shd w:val="clear" w:color="FFEA00" w:fill="FFEA00"/>
            <w:vAlign w:val="bottom"/>
            <w:tcPrChange w:id="3550"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EA00" w:fill="FFEA00"/>
                <w:vAlign w:val="bottom"/>
              </w:tcPr>
            </w:tcPrChange>
          </w:tcPr>
          <w:p w14:paraId="3EAD193A" w14:textId="78D7DBBF" w:rsidR="00F50E0E" w:rsidRPr="00F77336" w:rsidDel="00216840" w:rsidRDefault="00F50E0E" w:rsidP="007B5A9B">
            <w:pPr>
              <w:spacing w:line="204" w:lineRule="auto"/>
              <w:jc w:val="center"/>
              <w:rPr>
                <w:del w:id="3551" w:author="Balasubramanian, Ruchita" w:date="2025-08-06T09:13:00Z" w16du:dateUtc="2025-08-06T13:13:00Z"/>
                <w:rFonts w:ascii="Times New Roman" w:hAnsi="Times New Roman" w:cs="Times New Roman"/>
                <w:sz w:val="24"/>
                <w:szCs w:val="24"/>
                <w:rPrChange w:id="3552" w:author="Balasubramanian, Ruchita" w:date="2025-08-05T15:31:00Z" w16du:dateUtc="2025-08-05T19:31:00Z">
                  <w:rPr>
                    <w:del w:id="3553" w:author="Balasubramanian, Ruchita" w:date="2025-08-06T09:13:00Z" w16du:dateUtc="2025-08-06T13:13:00Z"/>
                    <w:sz w:val="15"/>
                    <w:szCs w:val="15"/>
                  </w:rPr>
                </w:rPrChange>
              </w:rPr>
            </w:pPr>
            <w:del w:id="355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55" w:author="Balasubramanian, Ruchita" w:date="2025-08-05T15:31:00Z" w16du:dateUtc="2025-08-05T19:31:00Z">
                    <w:rPr>
                      <w:rFonts w:eastAsia="Times New Roman"/>
                      <w:color w:val="000000"/>
                      <w:sz w:val="16"/>
                      <w:szCs w:val="16"/>
                      <w:lang w:val="en-US"/>
                    </w:rPr>
                  </w:rPrChange>
                </w:rPr>
                <w:delText>83</w:delText>
              </w:r>
            </w:del>
          </w:p>
        </w:tc>
        <w:tc>
          <w:tcPr>
            <w:tcW w:w="1138" w:type="dxa"/>
            <w:gridSpan w:val="3"/>
            <w:tcBorders>
              <w:top w:val="single" w:sz="4" w:space="0" w:color="auto"/>
              <w:left w:val="single" w:sz="4" w:space="0" w:color="auto"/>
              <w:bottom w:val="nil"/>
              <w:right w:val="single" w:sz="4" w:space="0" w:color="auto"/>
            </w:tcBorders>
            <w:shd w:val="clear" w:color="FFEA00" w:fill="FFEA00"/>
            <w:vAlign w:val="bottom"/>
            <w:tcPrChange w:id="3556"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EA00" w:fill="FFEA00"/>
                <w:vAlign w:val="bottom"/>
              </w:tcPr>
            </w:tcPrChange>
          </w:tcPr>
          <w:p w14:paraId="11AD8E87" w14:textId="4ADADF08" w:rsidR="00F50E0E" w:rsidRPr="00F77336" w:rsidDel="00216840" w:rsidRDefault="00F50E0E" w:rsidP="007B5A9B">
            <w:pPr>
              <w:spacing w:line="204" w:lineRule="auto"/>
              <w:jc w:val="center"/>
              <w:rPr>
                <w:del w:id="3557" w:author="Balasubramanian, Ruchita" w:date="2025-08-06T09:13:00Z" w16du:dateUtc="2025-08-06T13:13:00Z"/>
                <w:rFonts w:ascii="Times New Roman" w:hAnsi="Times New Roman" w:cs="Times New Roman"/>
                <w:sz w:val="24"/>
                <w:szCs w:val="24"/>
                <w:rPrChange w:id="3558" w:author="Balasubramanian, Ruchita" w:date="2025-08-05T15:31:00Z" w16du:dateUtc="2025-08-05T19:31:00Z">
                  <w:rPr>
                    <w:del w:id="3559" w:author="Balasubramanian, Ruchita" w:date="2025-08-06T09:13:00Z" w16du:dateUtc="2025-08-06T13:13:00Z"/>
                    <w:sz w:val="15"/>
                    <w:szCs w:val="15"/>
                  </w:rPr>
                </w:rPrChange>
              </w:rPr>
            </w:pPr>
            <w:del w:id="356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61" w:author="Balasubramanian, Ruchita" w:date="2025-08-05T15:31:00Z" w16du:dateUtc="2025-08-05T19:31:00Z">
                    <w:rPr>
                      <w:rFonts w:eastAsia="Times New Roman"/>
                      <w:color w:val="000000"/>
                      <w:sz w:val="16"/>
                      <w:szCs w:val="16"/>
                      <w:lang w:val="en-US"/>
                    </w:rPr>
                  </w:rPrChange>
                </w:rPr>
                <w:delText>2.4%</w:delText>
              </w:r>
            </w:del>
          </w:p>
        </w:tc>
        <w:tc>
          <w:tcPr>
            <w:tcW w:w="1035" w:type="dxa"/>
            <w:tcBorders>
              <w:top w:val="single" w:sz="4" w:space="0" w:color="auto"/>
              <w:left w:val="single" w:sz="4" w:space="0" w:color="auto"/>
              <w:bottom w:val="nil"/>
              <w:right w:val="single" w:sz="4" w:space="0" w:color="auto"/>
            </w:tcBorders>
            <w:shd w:val="clear" w:color="FFF300" w:fill="FFF300"/>
            <w:vAlign w:val="bottom"/>
            <w:tcPrChange w:id="3562"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F300" w:fill="FFF300"/>
                <w:vAlign w:val="bottom"/>
              </w:tcPr>
            </w:tcPrChange>
          </w:tcPr>
          <w:p w14:paraId="4A419D52" w14:textId="43CCB572" w:rsidR="00F50E0E" w:rsidRPr="00F77336" w:rsidDel="00216840" w:rsidRDefault="00F50E0E" w:rsidP="007B5A9B">
            <w:pPr>
              <w:spacing w:line="204" w:lineRule="auto"/>
              <w:jc w:val="center"/>
              <w:rPr>
                <w:del w:id="3563" w:author="Balasubramanian, Ruchita" w:date="2025-08-06T09:13:00Z" w16du:dateUtc="2025-08-06T13:13:00Z"/>
                <w:rFonts w:ascii="Times New Roman" w:hAnsi="Times New Roman" w:cs="Times New Roman"/>
                <w:sz w:val="24"/>
                <w:szCs w:val="24"/>
                <w:rPrChange w:id="3564" w:author="Balasubramanian, Ruchita" w:date="2025-08-05T15:31:00Z" w16du:dateUtc="2025-08-05T19:31:00Z">
                  <w:rPr>
                    <w:del w:id="3565" w:author="Balasubramanian, Ruchita" w:date="2025-08-06T09:13:00Z" w16du:dateUtc="2025-08-06T13:13:00Z"/>
                    <w:sz w:val="15"/>
                    <w:szCs w:val="15"/>
                  </w:rPr>
                </w:rPrChange>
              </w:rPr>
            </w:pPr>
            <w:del w:id="356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67" w:author="Balasubramanian, Ruchita" w:date="2025-08-05T15:31:00Z" w16du:dateUtc="2025-08-05T19:31:00Z">
                    <w:rPr>
                      <w:rFonts w:eastAsia="Times New Roman"/>
                      <w:color w:val="000000"/>
                      <w:sz w:val="16"/>
                      <w:szCs w:val="16"/>
                      <w:lang w:val="en-US"/>
                    </w:rPr>
                  </w:rPrChange>
                </w:rPr>
                <w:delText>47</w:delText>
              </w:r>
            </w:del>
          </w:p>
        </w:tc>
        <w:tc>
          <w:tcPr>
            <w:tcW w:w="1138" w:type="dxa"/>
            <w:gridSpan w:val="2"/>
            <w:tcBorders>
              <w:top w:val="single" w:sz="4" w:space="0" w:color="auto"/>
              <w:left w:val="single" w:sz="4" w:space="0" w:color="auto"/>
              <w:bottom w:val="nil"/>
              <w:right w:val="single" w:sz="4" w:space="0" w:color="auto"/>
            </w:tcBorders>
            <w:shd w:val="clear" w:color="FFF300" w:fill="FFF300"/>
            <w:vAlign w:val="bottom"/>
            <w:tcPrChange w:id="3568" w:author="Balasubramanian, Ruchita" w:date="2025-08-06T09:13:00Z" w16du:dateUtc="2025-08-06T13:13:00Z">
              <w:tcPr>
                <w:tcW w:w="994" w:type="dxa"/>
                <w:gridSpan w:val="2"/>
                <w:tcBorders>
                  <w:top w:val="single" w:sz="4" w:space="0" w:color="auto"/>
                  <w:left w:val="single" w:sz="4" w:space="0" w:color="auto"/>
                  <w:bottom w:val="nil"/>
                  <w:right w:val="single" w:sz="4" w:space="0" w:color="auto"/>
                </w:tcBorders>
                <w:shd w:val="clear" w:color="FFF300" w:fill="FFF300"/>
                <w:vAlign w:val="bottom"/>
              </w:tcPr>
            </w:tcPrChange>
          </w:tcPr>
          <w:p w14:paraId="523D292E" w14:textId="4DEE293E" w:rsidR="00F50E0E" w:rsidRPr="00F77336" w:rsidDel="00216840" w:rsidRDefault="00F50E0E" w:rsidP="007B5A9B">
            <w:pPr>
              <w:spacing w:line="204" w:lineRule="auto"/>
              <w:jc w:val="center"/>
              <w:rPr>
                <w:del w:id="3569" w:author="Balasubramanian, Ruchita" w:date="2025-08-06T09:13:00Z" w16du:dateUtc="2025-08-06T13:13:00Z"/>
                <w:rFonts w:ascii="Times New Roman" w:hAnsi="Times New Roman" w:cs="Times New Roman"/>
                <w:sz w:val="24"/>
                <w:szCs w:val="24"/>
                <w:rPrChange w:id="3570" w:author="Balasubramanian, Ruchita" w:date="2025-08-05T15:31:00Z" w16du:dateUtc="2025-08-05T19:31:00Z">
                  <w:rPr>
                    <w:del w:id="3571" w:author="Balasubramanian, Ruchita" w:date="2025-08-06T09:13:00Z" w16du:dateUtc="2025-08-06T13:13:00Z"/>
                    <w:sz w:val="15"/>
                    <w:szCs w:val="15"/>
                  </w:rPr>
                </w:rPrChange>
              </w:rPr>
            </w:pPr>
            <w:del w:id="357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73" w:author="Balasubramanian, Ruchita" w:date="2025-08-05T15:31:00Z" w16du:dateUtc="2025-08-05T19:31:00Z">
                    <w:rPr>
                      <w:rFonts w:eastAsia="Times New Roman"/>
                      <w:color w:val="000000"/>
                      <w:sz w:val="16"/>
                      <w:szCs w:val="16"/>
                      <w:lang w:val="en-US"/>
                    </w:rPr>
                  </w:rPrChange>
                </w:rPr>
                <w:delText>1.4%</w:delText>
              </w:r>
            </w:del>
          </w:p>
        </w:tc>
      </w:tr>
      <w:tr w:rsidR="00F50E0E" w:rsidRPr="00F77336" w:rsidDel="00216840" w14:paraId="7CDBB07E" w14:textId="0171ED71" w:rsidTr="00216840">
        <w:tblPrEx>
          <w:tblW w:w="9246" w:type="dxa"/>
          <w:jc w:val="center"/>
          <w:tblCellMar>
            <w:left w:w="29" w:type="dxa"/>
            <w:right w:w="29" w:type="dxa"/>
          </w:tblCellMar>
          <w:tblPrExChange w:id="3574" w:author="Balasubramanian, Ruchita" w:date="2025-08-06T09:13:00Z" w16du:dateUtc="2025-08-06T13:13:00Z">
            <w:tblPrEx>
              <w:tblW w:w="9246" w:type="dxa"/>
              <w:jc w:val="center"/>
              <w:tblCellMar>
                <w:left w:w="29" w:type="dxa"/>
                <w:right w:w="29" w:type="dxa"/>
              </w:tblCellMar>
            </w:tblPrEx>
          </w:tblPrExChange>
        </w:tblPrEx>
        <w:trPr>
          <w:trHeight w:val="144"/>
          <w:jc w:val="center"/>
          <w:del w:id="3575" w:author="Balasubramanian, Ruchita" w:date="2025-08-06T09:13:00Z" w16du:dateUtc="2025-08-06T13:13:00Z"/>
          <w:trPrChange w:id="3576" w:author="Balasubramanian, Ruchita" w:date="2025-08-06T09:13:00Z" w16du:dateUtc="2025-08-06T13:13:00Z">
            <w:trPr>
              <w:trHeight w:val="144"/>
              <w:jc w:val="center"/>
            </w:trPr>
          </w:trPrChange>
        </w:trPr>
        <w:tc>
          <w:tcPr>
            <w:tcW w:w="1300" w:type="dxa"/>
            <w:gridSpan w:val="2"/>
            <w:vMerge/>
            <w:tcBorders>
              <w:left w:val="single" w:sz="8" w:space="0" w:color="auto"/>
              <w:bottom w:val="single" w:sz="8" w:space="0" w:color="auto"/>
              <w:right w:val="single" w:sz="8" w:space="0" w:color="auto"/>
            </w:tcBorders>
            <w:vAlign w:val="center"/>
            <w:tcPrChange w:id="3577" w:author="Balasubramanian, Ruchita" w:date="2025-08-06T09:13:00Z" w16du:dateUtc="2025-08-06T13:13:00Z">
              <w:tcPr>
                <w:tcW w:w="1123" w:type="dxa"/>
                <w:gridSpan w:val="2"/>
                <w:vMerge/>
                <w:tcBorders>
                  <w:left w:val="single" w:sz="8" w:space="0" w:color="auto"/>
                  <w:bottom w:val="single" w:sz="8" w:space="0" w:color="auto"/>
                  <w:right w:val="single" w:sz="8" w:space="0" w:color="auto"/>
                </w:tcBorders>
                <w:vAlign w:val="center"/>
              </w:tcPr>
            </w:tcPrChange>
          </w:tcPr>
          <w:p w14:paraId="32476D51" w14:textId="583F5541" w:rsidR="00F50E0E" w:rsidRPr="00F77336" w:rsidDel="00216840" w:rsidRDefault="00F50E0E" w:rsidP="007B5A9B">
            <w:pPr>
              <w:spacing w:line="204" w:lineRule="auto"/>
              <w:jc w:val="center"/>
              <w:rPr>
                <w:del w:id="3578" w:author="Balasubramanian, Ruchita" w:date="2025-08-06T09:13:00Z" w16du:dateUtc="2025-08-06T13:13:00Z"/>
                <w:rFonts w:ascii="Times New Roman" w:hAnsi="Times New Roman" w:cs="Times New Roman"/>
                <w:b/>
                <w:bCs/>
                <w:sz w:val="24"/>
                <w:szCs w:val="24"/>
                <w:rPrChange w:id="3579" w:author="Balasubramanian, Ruchita" w:date="2025-08-05T15:31:00Z" w16du:dateUtc="2025-08-05T19:31:00Z">
                  <w:rPr>
                    <w:del w:id="3580" w:author="Balasubramanian, Ruchita" w:date="2025-08-06T09:13:00Z" w16du:dateUtc="2025-08-06T13:13:00Z"/>
                    <w:b/>
                    <w:bCs/>
                    <w:sz w:val="16"/>
                    <w:szCs w:val="16"/>
                  </w:rPr>
                </w:rPrChange>
              </w:rPr>
            </w:pPr>
          </w:p>
        </w:tc>
        <w:tc>
          <w:tcPr>
            <w:tcW w:w="1427" w:type="dxa"/>
            <w:gridSpan w:val="2"/>
            <w:tcBorders>
              <w:top w:val="nil"/>
              <w:left w:val="single" w:sz="8" w:space="0" w:color="auto"/>
              <w:bottom w:val="single" w:sz="4" w:space="0" w:color="auto"/>
              <w:right w:val="single" w:sz="8" w:space="0" w:color="auto"/>
            </w:tcBorders>
            <w:shd w:val="clear" w:color="auto" w:fill="FFFFFF" w:themeFill="background1"/>
            <w:tcPrChange w:id="3581" w:author="Balasubramanian, Ruchita" w:date="2025-08-06T09:13:00Z" w16du:dateUtc="2025-08-06T13:13:00Z">
              <w:tcPr>
                <w:tcW w:w="1511" w:type="dxa"/>
                <w:gridSpan w:val="2"/>
                <w:tcBorders>
                  <w:top w:val="nil"/>
                  <w:left w:val="single" w:sz="8" w:space="0" w:color="auto"/>
                  <w:bottom w:val="single" w:sz="4" w:space="0" w:color="auto"/>
                  <w:right w:val="single" w:sz="8" w:space="0" w:color="auto"/>
                </w:tcBorders>
                <w:shd w:val="clear" w:color="auto" w:fill="FFFFFF" w:themeFill="background1"/>
              </w:tcPr>
            </w:tcPrChange>
          </w:tcPr>
          <w:p w14:paraId="7939796A" w14:textId="473FBD62" w:rsidR="00F50E0E" w:rsidRPr="00F77336" w:rsidDel="00216840" w:rsidRDefault="00F50E0E" w:rsidP="007B5A9B">
            <w:pPr>
              <w:spacing w:line="204" w:lineRule="auto"/>
              <w:jc w:val="center"/>
              <w:rPr>
                <w:del w:id="3582" w:author="Balasubramanian, Ruchita" w:date="2025-08-06T09:13:00Z" w16du:dateUtc="2025-08-06T13:13:00Z"/>
                <w:rFonts w:ascii="Times New Roman" w:hAnsi="Times New Roman" w:cs="Times New Roman"/>
                <w:sz w:val="24"/>
                <w:szCs w:val="24"/>
                <w:rPrChange w:id="3583" w:author="Balasubramanian, Ruchita" w:date="2025-08-05T15:31:00Z" w16du:dateUtc="2025-08-05T19:31:00Z">
                  <w:rPr>
                    <w:del w:id="3584" w:author="Balasubramanian, Ruchita" w:date="2025-08-06T09:13:00Z" w16du:dateUtc="2025-08-06T13:13:00Z"/>
                    <w:sz w:val="16"/>
                    <w:szCs w:val="16"/>
                  </w:rPr>
                </w:rPrChange>
              </w:rPr>
            </w:pPr>
            <w:del w:id="3585" w:author="Balasubramanian, Ruchita" w:date="2025-08-06T09:13:00Z" w16du:dateUtc="2025-08-06T13:13:00Z">
              <w:r w:rsidRPr="00F77336" w:rsidDel="00216840">
                <w:rPr>
                  <w:rFonts w:ascii="Times New Roman" w:hAnsi="Times New Roman" w:cs="Times New Roman"/>
                  <w:sz w:val="24"/>
                  <w:szCs w:val="24"/>
                  <w:rPrChange w:id="3586" w:author="Balasubramanian, Ruchita" w:date="2025-08-05T15:31:00Z" w16du:dateUtc="2025-08-05T19:31:00Z">
                    <w:rPr>
                      <w:sz w:val="16"/>
                      <w:szCs w:val="16"/>
                    </w:rPr>
                  </w:rPrChange>
                </w:rPr>
                <w:delText>(2,815 - 3,983)</w:delText>
              </w:r>
            </w:del>
          </w:p>
        </w:tc>
        <w:tc>
          <w:tcPr>
            <w:tcW w:w="1035" w:type="dxa"/>
            <w:tcBorders>
              <w:top w:val="nil"/>
              <w:left w:val="nil"/>
              <w:bottom w:val="single" w:sz="4" w:space="0" w:color="auto"/>
              <w:right w:val="single" w:sz="4" w:space="0" w:color="auto"/>
            </w:tcBorders>
            <w:shd w:val="clear" w:color="FFE800" w:fill="FFE800"/>
            <w:vAlign w:val="bottom"/>
            <w:tcPrChange w:id="3587" w:author="Balasubramanian, Ruchita" w:date="2025-08-06T09:13:00Z" w16du:dateUtc="2025-08-06T13:13:00Z">
              <w:tcPr>
                <w:tcW w:w="1210" w:type="dxa"/>
                <w:tcBorders>
                  <w:top w:val="nil"/>
                  <w:left w:val="nil"/>
                  <w:bottom w:val="single" w:sz="4" w:space="0" w:color="auto"/>
                  <w:right w:val="single" w:sz="4" w:space="0" w:color="auto"/>
                </w:tcBorders>
                <w:shd w:val="clear" w:color="FFE800" w:fill="FFE800"/>
                <w:vAlign w:val="bottom"/>
              </w:tcPr>
            </w:tcPrChange>
          </w:tcPr>
          <w:p w14:paraId="2CF3D22B" w14:textId="0F78AEAA" w:rsidR="00F50E0E" w:rsidRPr="00F77336" w:rsidDel="00216840" w:rsidRDefault="00F50E0E" w:rsidP="007B5A9B">
            <w:pPr>
              <w:spacing w:line="204" w:lineRule="auto"/>
              <w:jc w:val="center"/>
              <w:rPr>
                <w:del w:id="3588" w:author="Balasubramanian, Ruchita" w:date="2025-08-06T09:13:00Z" w16du:dateUtc="2025-08-06T13:13:00Z"/>
                <w:rFonts w:ascii="Times New Roman" w:hAnsi="Times New Roman" w:cs="Times New Roman"/>
                <w:sz w:val="24"/>
                <w:szCs w:val="24"/>
                <w:rPrChange w:id="3589" w:author="Balasubramanian, Ruchita" w:date="2025-08-05T15:31:00Z" w16du:dateUtc="2025-08-05T19:31:00Z">
                  <w:rPr>
                    <w:del w:id="3590" w:author="Balasubramanian, Ruchita" w:date="2025-08-06T09:13:00Z" w16du:dateUtc="2025-08-06T13:13:00Z"/>
                    <w:sz w:val="15"/>
                    <w:szCs w:val="15"/>
                  </w:rPr>
                </w:rPrChange>
              </w:rPr>
            </w:pPr>
            <w:del w:id="359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92" w:author="Balasubramanian, Ruchita" w:date="2025-08-05T15:31:00Z" w16du:dateUtc="2025-08-05T19:31:00Z">
                    <w:rPr>
                      <w:rFonts w:eastAsia="Times New Roman"/>
                      <w:color w:val="000000"/>
                      <w:sz w:val="16"/>
                      <w:szCs w:val="16"/>
                      <w:lang w:val="en-US"/>
                    </w:rPr>
                  </w:rPrChange>
                </w:rPr>
                <w:delText>(34 - 157)</w:delText>
              </w:r>
            </w:del>
          </w:p>
        </w:tc>
        <w:tc>
          <w:tcPr>
            <w:tcW w:w="1138" w:type="dxa"/>
            <w:gridSpan w:val="3"/>
            <w:tcBorders>
              <w:top w:val="nil"/>
              <w:left w:val="single" w:sz="4" w:space="0" w:color="auto"/>
              <w:bottom w:val="single" w:sz="4" w:space="0" w:color="auto"/>
              <w:right w:val="single" w:sz="4" w:space="0" w:color="auto"/>
            </w:tcBorders>
            <w:shd w:val="clear" w:color="FFE800" w:fill="FFE800"/>
            <w:vAlign w:val="bottom"/>
            <w:tcPrChange w:id="3593"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E800" w:fill="FFE800"/>
                <w:vAlign w:val="bottom"/>
              </w:tcPr>
            </w:tcPrChange>
          </w:tcPr>
          <w:p w14:paraId="20D27C70" w14:textId="31015BAE" w:rsidR="00F50E0E" w:rsidRPr="00F77336" w:rsidDel="00216840" w:rsidRDefault="00F50E0E" w:rsidP="007B5A9B">
            <w:pPr>
              <w:spacing w:line="204" w:lineRule="auto"/>
              <w:jc w:val="center"/>
              <w:rPr>
                <w:del w:id="3594" w:author="Balasubramanian, Ruchita" w:date="2025-08-06T09:13:00Z" w16du:dateUtc="2025-08-06T13:13:00Z"/>
                <w:rFonts w:ascii="Times New Roman" w:hAnsi="Times New Roman" w:cs="Times New Roman"/>
                <w:sz w:val="24"/>
                <w:szCs w:val="24"/>
                <w:rPrChange w:id="3595" w:author="Balasubramanian, Ruchita" w:date="2025-08-05T15:31:00Z" w16du:dateUtc="2025-08-05T19:31:00Z">
                  <w:rPr>
                    <w:del w:id="3596" w:author="Balasubramanian, Ruchita" w:date="2025-08-06T09:13:00Z" w16du:dateUtc="2025-08-06T13:13:00Z"/>
                    <w:sz w:val="15"/>
                    <w:szCs w:val="15"/>
                  </w:rPr>
                </w:rPrChange>
              </w:rPr>
            </w:pPr>
            <w:del w:id="359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598" w:author="Balasubramanian, Ruchita" w:date="2025-08-05T15:31:00Z" w16du:dateUtc="2025-08-05T19:31:00Z">
                    <w:rPr>
                      <w:rFonts w:eastAsia="Times New Roman"/>
                      <w:color w:val="000000"/>
                      <w:sz w:val="16"/>
                      <w:szCs w:val="16"/>
                      <w:lang w:val="en-US"/>
                    </w:rPr>
                  </w:rPrChange>
                </w:rPr>
                <w:delText>(1.0 - 4.7%)</w:delText>
              </w:r>
            </w:del>
          </w:p>
        </w:tc>
        <w:tc>
          <w:tcPr>
            <w:tcW w:w="1035" w:type="dxa"/>
            <w:tcBorders>
              <w:top w:val="nil"/>
              <w:left w:val="single" w:sz="4" w:space="0" w:color="auto"/>
              <w:bottom w:val="single" w:sz="4" w:space="0" w:color="auto"/>
              <w:right w:val="single" w:sz="4" w:space="0" w:color="auto"/>
            </w:tcBorders>
            <w:shd w:val="clear" w:color="FFEA00" w:fill="FFEA00"/>
            <w:vAlign w:val="bottom"/>
            <w:tcPrChange w:id="3599"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EA00" w:fill="FFEA00"/>
                <w:vAlign w:val="bottom"/>
              </w:tcPr>
            </w:tcPrChange>
          </w:tcPr>
          <w:p w14:paraId="45FC8CBC" w14:textId="1C5BAA85" w:rsidR="00F50E0E" w:rsidRPr="00F77336" w:rsidDel="00216840" w:rsidRDefault="00F50E0E" w:rsidP="007B5A9B">
            <w:pPr>
              <w:spacing w:line="204" w:lineRule="auto"/>
              <w:jc w:val="center"/>
              <w:rPr>
                <w:del w:id="3600" w:author="Balasubramanian, Ruchita" w:date="2025-08-06T09:13:00Z" w16du:dateUtc="2025-08-06T13:13:00Z"/>
                <w:rFonts w:ascii="Times New Roman" w:hAnsi="Times New Roman" w:cs="Times New Roman"/>
                <w:sz w:val="24"/>
                <w:szCs w:val="24"/>
                <w:rPrChange w:id="3601" w:author="Balasubramanian, Ruchita" w:date="2025-08-05T15:31:00Z" w16du:dateUtc="2025-08-05T19:31:00Z">
                  <w:rPr>
                    <w:del w:id="3602" w:author="Balasubramanian, Ruchita" w:date="2025-08-06T09:13:00Z" w16du:dateUtc="2025-08-06T13:13:00Z"/>
                    <w:sz w:val="15"/>
                    <w:szCs w:val="15"/>
                  </w:rPr>
                </w:rPrChange>
              </w:rPr>
            </w:pPr>
            <w:del w:id="360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04" w:author="Balasubramanian, Ruchita" w:date="2025-08-05T15:31:00Z" w16du:dateUtc="2025-08-05T19:31:00Z">
                    <w:rPr>
                      <w:rFonts w:eastAsia="Times New Roman"/>
                      <w:color w:val="000000"/>
                      <w:sz w:val="16"/>
                      <w:szCs w:val="16"/>
                      <w:lang w:val="en-US"/>
                    </w:rPr>
                  </w:rPrChange>
                </w:rPr>
                <w:delText>(31 - 140)</w:delText>
              </w:r>
            </w:del>
          </w:p>
        </w:tc>
        <w:tc>
          <w:tcPr>
            <w:tcW w:w="1138" w:type="dxa"/>
            <w:gridSpan w:val="3"/>
            <w:tcBorders>
              <w:top w:val="nil"/>
              <w:left w:val="single" w:sz="4" w:space="0" w:color="auto"/>
              <w:bottom w:val="single" w:sz="4" w:space="0" w:color="auto"/>
              <w:right w:val="single" w:sz="4" w:space="0" w:color="auto"/>
            </w:tcBorders>
            <w:shd w:val="clear" w:color="FFEA00" w:fill="FFEA00"/>
            <w:vAlign w:val="bottom"/>
            <w:tcPrChange w:id="3605" w:author="Balasubramanian, Ruchita" w:date="2025-08-06T09:13:00Z" w16du:dateUtc="2025-08-06T13:13:00Z">
              <w:tcPr>
                <w:tcW w:w="994" w:type="dxa"/>
                <w:gridSpan w:val="3"/>
                <w:tcBorders>
                  <w:top w:val="nil"/>
                  <w:left w:val="single" w:sz="4" w:space="0" w:color="auto"/>
                  <w:bottom w:val="single" w:sz="4" w:space="0" w:color="auto"/>
                  <w:right w:val="single" w:sz="4" w:space="0" w:color="auto"/>
                </w:tcBorders>
                <w:shd w:val="clear" w:color="FFEA00" w:fill="FFEA00"/>
                <w:vAlign w:val="bottom"/>
              </w:tcPr>
            </w:tcPrChange>
          </w:tcPr>
          <w:p w14:paraId="04AFDD0B" w14:textId="185A06E6" w:rsidR="00F50E0E" w:rsidRPr="00F77336" w:rsidDel="00216840" w:rsidRDefault="00F50E0E" w:rsidP="007B5A9B">
            <w:pPr>
              <w:spacing w:line="204" w:lineRule="auto"/>
              <w:jc w:val="center"/>
              <w:rPr>
                <w:del w:id="3606" w:author="Balasubramanian, Ruchita" w:date="2025-08-06T09:13:00Z" w16du:dateUtc="2025-08-06T13:13:00Z"/>
                <w:rFonts w:ascii="Times New Roman" w:hAnsi="Times New Roman" w:cs="Times New Roman"/>
                <w:sz w:val="24"/>
                <w:szCs w:val="24"/>
                <w:rPrChange w:id="3607" w:author="Balasubramanian, Ruchita" w:date="2025-08-05T15:31:00Z" w16du:dateUtc="2025-08-05T19:31:00Z">
                  <w:rPr>
                    <w:del w:id="3608" w:author="Balasubramanian, Ruchita" w:date="2025-08-06T09:13:00Z" w16du:dateUtc="2025-08-06T13:13:00Z"/>
                    <w:sz w:val="15"/>
                    <w:szCs w:val="15"/>
                  </w:rPr>
                </w:rPrChange>
              </w:rPr>
            </w:pPr>
            <w:del w:id="360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10" w:author="Balasubramanian, Ruchita" w:date="2025-08-05T15:31:00Z" w16du:dateUtc="2025-08-05T19:31:00Z">
                    <w:rPr>
                      <w:rFonts w:eastAsia="Times New Roman"/>
                      <w:color w:val="000000"/>
                      <w:sz w:val="16"/>
                      <w:szCs w:val="16"/>
                      <w:lang w:val="en-US"/>
                    </w:rPr>
                  </w:rPrChange>
                </w:rPr>
                <w:delText>(0.9 - 4.2%)</w:delText>
              </w:r>
            </w:del>
          </w:p>
        </w:tc>
        <w:tc>
          <w:tcPr>
            <w:tcW w:w="1035" w:type="dxa"/>
            <w:tcBorders>
              <w:top w:val="nil"/>
              <w:left w:val="single" w:sz="4" w:space="0" w:color="auto"/>
              <w:bottom w:val="single" w:sz="4" w:space="0" w:color="auto"/>
              <w:right w:val="single" w:sz="4" w:space="0" w:color="auto"/>
            </w:tcBorders>
            <w:shd w:val="clear" w:color="FFF300" w:fill="FFF300"/>
            <w:vAlign w:val="bottom"/>
            <w:tcPrChange w:id="3611" w:author="Balasubramanian, Ruchita" w:date="2025-08-06T09:13:00Z" w16du:dateUtc="2025-08-06T13:13:00Z">
              <w:tcPr>
                <w:tcW w:w="1210" w:type="dxa"/>
                <w:tcBorders>
                  <w:top w:val="nil"/>
                  <w:left w:val="single" w:sz="4" w:space="0" w:color="auto"/>
                  <w:bottom w:val="single" w:sz="4" w:space="0" w:color="auto"/>
                  <w:right w:val="single" w:sz="4" w:space="0" w:color="auto"/>
                </w:tcBorders>
                <w:shd w:val="clear" w:color="FFF300" w:fill="FFF300"/>
                <w:vAlign w:val="bottom"/>
              </w:tcPr>
            </w:tcPrChange>
          </w:tcPr>
          <w:p w14:paraId="69BFB32E" w14:textId="0BB20DF1" w:rsidR="00F50E0E" w:rsidRPr="00F77336" w:rsidDel="00216840" w:rsidRDefault="00F50E0E" w:rsidP="007B5A9B">
            <w:pPr>
              <w:spacing w:line="204" w:lineRule="auto"/>
              <w:jc w:val="center"/>
              <w:rPr>
                <w:del w:id="3612" w:author="Balasubramanian, Ruchita" w:date="2025-08-06T09:13:00Z" w16du:dateUtc="2025-08-06T13:13:00Z"/>
                <w:rFonts w:ascii="Times New Roman" w:hAnsi="Times New Roman" w:cs="Times New Roman"/>
                <w:sz w:val="24"/>
                <w:szCs w:val="24"/>
                <w:rPrChange w:id="3613" w:author="Balasubramanian, Ruchita" w:date="2025-08-05T15:31:00Z" w16du:dateUtc="2025-08-05T19:31:00Z">
                  <w:rPr>
                    <w:del w:id="3614" w:author="Balasubramanian, Ruchita" w:date="2025-08-06T09:13:00Z" w16du:dateUtc="2025-08-06T13:13:00Z"/>
                    <w:sz w:val="15"/>
                    <w:szCs w:val="15"/>
                  </w:rPr>
                </w:rPrChange>
              </w:rPr>
            </w:pPr>
            <w:del w:id="361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16" w:author="Balasubramanian, Ruchita" w:date="2025-08-05T15:31:00Z" w16du:dateUtc="2025-08-05T19:31:00Z">
                    <w:rPr>
                      <w:rFonts w:eastAsia="Times New Roman"/>
                      <w:color w:val="000000"/>
                      <w:sz w:val="16"/>
                      <w:szCs w:val="16"/>
                      <w:lang w:val="en-US"/>
                    </w:rPr>
                  </w:rPrChange>
                </w:rPr>
                <w:delText>(18 - 78)</w:delText>
              </w:r>
            </w:del>
          </w:p>
        </w:tc>
        <w:tc>
          <w:tcPr>
            <w:tcW w:w="1138" w:type="dxa"/>
            <w:gridSpan w:val="2"/>
            <w:tcBorders>
              <w:top w:val="nil"/>
              <w:left w:val="single" w:sz="4" w:space="0" w:color="auto"/>
              <w:bottom w:val="single" w:sz="4" w:space="0" w:color="auto"/>
              <w:right w:val="single" w:sz="4" w:space="0" w:color="auto"/>
            </w:tcBorders>
            <w:shd w:val="clear" w:color="FFF300" w:fill="FFF300"/>
            <w:vAlign w:val="bottom"/>
            <w:tcPrChange w:id="3617" w:author="Balasubramanian, Ruchita" w:date="2025-08-06T09:13:00Z" w16du:dateUtc="2025-08-06T13:13:00Z">
              <w:tcPr>
                <w:tcW w:w="994" w:type="dxa"/>
                <w:gridSpan w:val="2"/>
                <w:tcBorders>
                  <w:top w:val="nil"/>
                  <w:left w:val="single" w:sz="4" w:space="0" w:color="auto"/>
                  <w:bottom w:val="single" w:sz="4" w:space="0" w:color="auto"/>
                  <w:right w:val="single" w:sz="4" w:space="0" w:color="auto"/>
                </w:tcBorders>
                <w:shd w:val="clear" w:color="FFF300" w:fill="FFF300"/>
                <w:vAlign w:val="bottom"/>
              </w:tcPr>
            </w:tcPrChange>
          </w:tcPr>
          <w:p w14:paraId="7A49D0C9" w14:textId="120C6B02" w:rsidR="00F50E0E" w:rsidRPr="00F77336" w:rsidDel="00216840" w:rsidRDefault="00F50E0E" w:rsidP="007B5A9B">
            <w:pPr>
              <w:spacing w:line="204" w:lineRule="auto"/>
              <w:jc w:val="center"/>
              <w:rPr>
                <w:del w:id="3618" w:author="Balasubramanian, Ruchita" w:date="2025-08-06T09:13:00Z" w16du:dateUtc="2025-08-06T13:13:00Z"/>
                <w:rFonts w:ascii="Times New Roman" w:hAnsi="Times New Roman" w:cs="Times New Roman"/>
                <w:sz w:val="24"/>
                <w:szCs w:val="24"/>
                <w:rPrChange w:id="3619" w:author="Balasubramanian, Ruchita" w:date="2025-08-05T15:31:00Z" w16du:dateUtc="2025-08-05T19:31:00Z">
                  <w:rPr>
                    <w:del w:id="3620" w:author="Balasubramanian, Ruchita" w:date="2025-08-06T09:13:00Z" w16du:dateUtc="2025-08-06T13:13:00Z"/>
                    <w:sz w:val="15"/>
                    <w:szCs w:val="15"/>
                  </w:rPr>
                </w:rPrChange>
              </w:rPr>
            </w:pPr>
            <w:del w:id="362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22" w:author="Balasubramanian, Ruchita" w:date="2025-08-05T15:31:00Z" w16du:dateUtc="2025-08-05T19:31:00Z">
                    <w:rPr>
                      <w:rFonts w:eastAsia="Times New Roman"/>
                      <w:color w:val="000000"/>
                      <w:sz w:val="16"/>
                      <w:szCs w:val="16"/>
                      <w:lang w:val="en-US"/>
                    </w:rPr>
                  </w:rPrChange>
                </w:rPr>
                <w:delText>(0.5 - 2.3%)</w:delText>
              </w:r>
            </w:del>
          </w:p>
        </w:tc>
      </w:tr>
      <w:tr w:rsidR="00F50E0E" w:rsidRPr="00F77336" w:rsidDel="00216840" w14:paraId="65481384" w14:textId="4981AEEC" w:rsidTr="00216840">
        <w:tblPrEx>
          <w:tblW w:w="9246" w:type="dxa"/>
          <w:jc w:val="center"/>
          <w:tblCellMar>
            <w:left w:w="29" w:type="dxa"/>
            <w:right w:w="29" w:type="dxa"/>
          </w:tblCellMar>
          <w:tblPrExChange w:id="3623" w:author="Balasubramanian, Ruchita" w:date="2025-08-06T09:13:00Z" w16du:dateUtc="2025-08-06T13:13:00Z">
            <w:tblPrEx>
              <w:tblW w:w="9246" w:type="dxa"/>
              <w:jc w:val="center"/>
              <w:tblCellMar>
                <w:left w:w="29" w:type="dxa"/>
                <w:right w:w="29" w:type="dxa"/>
              </w:tblCellMar>
            </w:tblPrEx>
          </w:tblPrExChange>
        </w:tblPrEx>
        <w:trPr>
          <w:trHeight w:val="144"/>
          <w:jc w:val="center"/>
          <w:del w:id="3624" w:author="Balasubramanian, Ruchita" w:date="2025-08-06T09:13:00Z" w16du:dateUtc="2025-08-06T13:13:00Z"/>
          <w:trPrChange w:id="3625" w:author="Balasubramanian, Ruchita" w:date="2025-08-06T09:13:00Z" w16du:dateUtc="2025-08-06T13:13:00Z">
            <w:trPr>
              <w:trHeight w:val="144"/>
              <w:jc w:val="center"/>
            </w:trPr>
          </w:trPrChange>
        </w:trPr>
        <w:tc>
          <w:tcPr>
            <w:tcW w:w="1300" w:type="dxa"/>
            <w:gridSpan w:val="2"/>
            <w:vMerge w:val="restart"/>
            <w:tcBorders>
              <w:top w:val="single" w:sz="8" w:space="0" w:color="auto"/>
              <w:left w:val="single" w:sz="8" w:space="0" w:color="auto"/>
              <w:right w:val="single" w:sz="8" w:space="0" w:color="auto"/>
            </w:tcBorders>
            <w:vAlign w:val="center"/>
            <w:tcPrChange w:id="3626" w:author="Balasubramanian, Ruchita" w:date="2025-08-06T09:13:00Z" w16du:dateUtc="2025-08-06T13:13:00Z">
              <w:tcPr>
                <w:tcW w:w="1123" w:type="dxa"/>
                <w:gridSpan w:val="2"/>
                <w:vMerge w:val="restart"/>
                <w:tcBorders>
                  <w:top w:val="single" w:sz="8" w:space="0" w:color="auto"/>
                  <w:left w:val="single" w:sz="8" w:space="0" w:color="auto"/>
                  <w:right w:val="single" w:sz="8" w:space="0" w:color="auto"/>
                </w:tcBorders>
                <w:vAlign w:val="center"/>
              </w:tcPr>
            </w:tcPrChange>
          </w:tcPr>
          <w:p w14:paraId="130ECD2F" w14:textId="6E14C7ED" w:rsidR="00F50E0E" w:rsidRPr="00F77336" w:rsidDel="00216840" w:rsidRDefault="00F50E0E" w:rsidP="007B5A9B">
            <w:pPr>
              <w:spacing w:line="204" w:lineRule="auto"/>
              <w:jc w:val="center"/>
              <w:rPr>
                <w:del w:id="3627" w:author="Balasubramanian, Ruchita" w:date="2025-08-06T09:13:00Z" w16du:dateUtc="2025-08-06T13:13:00Z"/>
                <w:rFonts w:ascii="Times New Roman" w:hAnsi="Times New Roman" w:cs="Times New Roman"/>
                <w:b/>
                <w:bCs/>
                <w:sz w:val="24"/>
                <w:szCs w:val="24"/>
                <w:rPrChange w:id="3628" w:author="Balasubramanian, Ruchita" w:date="2025-08-05T15:31:00Z" w16du:dateUtc="2025-08-05T19:31:00Z">
                  <w:rPr>
                    <w:del w:id="3629" w:author="Balasubramanian, Ruchita" w:date="2025-08-06T09:13:00Z" w16du:dateUtc="2025-08-06T13:13:00Z"/>
                    <w:b/>
                    <w:bCs/>
                    <w:sz w:val="16"/>
                    <w:szCs w:val="16"/>
                  </w:rPr>
                </w:rPrChange>
              </w:rPr>
            </w:pPr>
            <w:del w:id="3630" w:author="Balasubramanian, Ruchita" w:date="2025-08-06T09:13:00Z" w16du:dateUtc="2025-08-06T13:13:00Z">
              <w:r w:rsidRPr="00F77336" w:rsidDel="00216840">
                <w:rPr>
                  <w:rFonts w:ascii="Times New Roman" w:hAnsi="Times New Roman" w:cs="Times New Roman"/>
                  <w:b/>
                  <w:bCs/>
                  <w:sz w:val="24"/>
                  <w:szCs w:val="24"/>
                  <w:rPrChange w:id="3631" w:author="Balasubramanian, Ruchita" w:date="2025-08-05T15:31:00Z" w16du:dateUtc="2025-08-05T19:31:00Z">
                    <w:rPr>
                      <w:b/>
                      <w:bCs/>
                      <w:sz w:val="16"/>
                      <w:szCs w:val="16"/>
                    </w:rPr>
                  </w:rPrChange>
                </w:rPr>
                <w:delText>Total</w:delText>
              </w:r>
            </w:del>
          </w:p>
        </w:tc>
        <w:tc>
          <w:tcPr>
            <w:tcW w:w="1427" w:type="dxa"/>
            <w:gridSpan w:val="2"/>
            <w:tcBorders>
              <w:top w:val="single" w:sz="4" w:space="0" w:color="auto"/>
              <w:left w:val="nil"/>
              <w:bottom w:val="nil"/>
              <w:right w:val="single" w:sz="4" w:space="0" w:color="auto"/>
            </w:tcBorders>
            <w:shd w:val="clear" w:color="FFFFFF" w:fill="FFFFFF"/>
            <w:tcPrChange w:id="3632" w:author="Balasubramanian, Ruchita" w:date="2025-08-06T09:13:00Z" w16du:dateUtc="2025-08-06T13:13:00Z">
              <w:tcPr>
                <w:tcW w:w="1511" w:type="dxa"/>
                <w:gridSpan w:val="2"/>
                <w:tcBorders>
                  <w:top w:val="single" w:sz="4" w:space="0" w:color="auto"/>
                  <w:left w:val="nil"/>
                  <w:bottom w:val="nil"/>
                  <w:right w:val="single" w:sz="4" w:space="0" w:color="auto"/>
                </w:tcBorders>
                <w:shd w:val="clear" w:color="FFFFFF" w:fill="FFFFFF"/>
              </w:tcPr>
            </w:tcPrChange>
          </w:tcPr>
          <w:p w14:paraId="39E23DD8" w14:textId="6CB28872" w:rsidR="00F50E0E" w:rsidRPr="00F77336" w:rsidDel="00216840" w:rsidRDefault="00F50E0E" w:rsidP="007B5A9B">
            <w:pPr>
              <w:spacing w:line="204" w:lineRule="auto"/>
              <w:jc w:val="center"/>
              <w:rPr>
                <w:del w:id="3633" w:author="Balasubramanian, Ruchita" w:date="2025-08-06T09:13:00Z" w16du:dateUtc="2025-08-06T13:13:00Z"/>
                <w:rFonts w:ascii="Times New Roman" w:hAnsi="Times New Roman" w:cs="Times New Roman"/>
                <w:b/>
                <w:bCs/>
                <w:sz w:val="24"/>
                <w:szCs w:val="24"/>
                <w:rPrChange w:id="3634" w:author="Balasubramanian, Ruchita" w:date="2025-08-05T15:31:00Z" w16du:dateUtc="2025-08-05T19:31:00Z">
                  <w:rPr>
                    <w:del w:id="3635" w:author="Balasubramanian, Ruchita" w:date="2025-08-06T09:13:00Z" w16du:dateUtc="2025-08-06T13:13:00Z"/>
                    <w:b/>
                    <w:bCs/>
                    <w:sz w:val="16"/>
                    <w:szCs w:val="16"/>
                  </w:rPr>
                </w:rPrChange>
              </w:rPr>
            </w:pPr>
            <w:del w:id="3636" w:author="Balasubramanian, Ruchita" w:date="2025-08-06T09:13:00Z" w16du:dateUtc="2025-08-06T13:13:00Z">
              <w:r w:rsidRPr="00F77336" w:rsidDel="00216840">
                <w:rPr>
                  <w:rFonts w:ascii="Times New Roman" w:hAnsi="Times New Roman" w:cs="Times New Roman"/>
                  <w:sz w:val="24"/>
                  <w:szCs w:val="24"/>
                  <w:rPrChange w:id="3637" w:author="Balasubramanian, Ruchita" w:date="2025-08-05T15:31:00Z" w16du:dateUtc="2025-08-05T19:31:00Z">
                    <w:rPr>
                      <w:sz w:val="16"/>
                      <w:szCs w:val="16"/>
                    </w:rPr>
                  </w:rPrChange>
                </w:rPr>
                <w:delText>129,252</w:delText>
              </w:r>
            </w:del>
          </w:p>
        </w:tc>
        <w:tc>
          <w:tcPr>
            <w:tcW w:w="1035" w:type="dxa"/>
            <w:tcBorders>
              <w:top w:val="single" w:sz="4" w:space="0" w:color="auto"/>
              <w:left w:val="nil"/>
              <w:bottom w:val="nil"/>
              <w:right w:val="single" w:sz="4" w:space="0" w:color="auto"/>
            </w:tcBorders>
            <w:shd w:val="clear" w:color="FFAB00" w:fill="FFAB00"/>
            <w:vAlign w:val="bottom"/>
            <w:tcPrChange w:id="3638" w:author="Balasubramanian, Ruchita" w:date="2025-08-06T09:13:00Z" w16du:dateUtc="2025-08-06T13:13:00Z">
              <w:tcPr>
                <w:tcW w:w="1210" w:type="dxa"/>
                <w:tcBorders>
                  <w:top w:val="single" w:sz="4" w:space="0" w:color="auto"/>
                  <w:left w:val="nil"/>
                  <w:bottom w:val="nil"/>
                  <w:right w:val="single" w:sz="4" w:space="0" w:color="auto"/>
                </w:tcBorders>
                <w:shd w:val="clear" w:color="FFAB00" w:fill="FFAB00"/>
                <w:vAlign w:val="bottom"/>
              </w:tcPr>
            </w:tcPrChange>
          </w:tcPr>
          <w:p w14:paraId="376B6308" w14:textId="061BFDBF" w:rsidR="00F50E0E" w:rsidRPr="00F77336" w:rsidDel="00216840" w:rsidRDefault="00F50E0E" w:rsidP="007B5A9B">
            <w:pPr>
              <w:spacing w:line="204" w:lineRule="auto"/>
              <w:jc w:val="center"/>
              <w:rPr>
                <w:del w:id="3639" w:author="Balasubramanian, Ruchita" w:date="2025-08-06T09:13:00Z" w16du:dateUtc="2025-08-06T13:13:00Z"/>
                <w:rFonts w:ascii="Times New Roman" w:hAnsi="Times New Roman" w:cs="Times New Roman"/>
                <w:b/>
                <w:bCs/>
                <w:sz w:val="24"/>
                <w:szCs w:val="24"/>
                <w:rPrChange w:id="3640" w:author="Balasubramanian, Ruchita" w:date="2025-08-05T15:31:00Z" w16du:dateUtc="2025-08-05T19:31:00Z">
                  <w:rPr>
                    <w:del w:id="3641" w:author="Balasubramanian, Ruchita" w:date="2025-08-06T09:13:00Z" w16du:dateUtc="2025-08-06T13:13:00Z"/>
                    <w:b/>
                    <w:bCs/>
                    <w:sz w:val="16"/>
                    <w:szCs w:val="16"/>
                  </w:rPr>
                </w:rPrChange>
              </w:rPr>
            </w:pPr>
            <w:del w:id="364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43" w:author="Balasubramanian, Ruchita" w:date="2025-08-05T15:31:00Z" w16du:dateUtc="2025-08-05T19:31:00Z">
                    <w:rPr>
                      <w:rFonts w:eastAsia="Times New Roman"/>
                      <w:color w:val="000000"/>
                      <w:sz w:val="16"/>
                      <w:szCs w:val="16"/>
                      <w:lang w:val="en-US"/>
                    </w:rPr>
                  </w:rPrChange>
                </w:rPr>
                <w:delText>12,751</w:delText>
              </w:r>
            </w:del>
          </w:p>
        </w:tc>
        <w:tc>
          <w:tcPr>
            <w:tcW w:w="1138" w:type="dxa"/>
            <w:gridSpan w:val="3"/>
            <w:tcBorders>
              <w:top w:val="single" w:sz="4" w:space="0" w:color="auto"/>
              <w:left w:val="single" w:sz="4" w:space="0" w:color="auto"/>
              <w:bottom w:val="nil"/>
              <w:right w:val="single" w:sz="4" w:space="0" w:color="auto"/>
            </w:tcBorders>
            <w:shd w:val="clear" w:color="FFAB00" w:fill="FFAB00"/>
            <w:vAlign w:val="bottom"/>
            <w:tcPrChange w:id="3644"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AB00" w:fill="FFAB00"/>
                <w:vAlign w:val="bottom"/>
              </w:tcPr>
            </w:tcPrChange>
          </w:tcPr>
          <w:p w14:paraId="2DC30266" w14:textId="51A41B8A" w:rsidR="00F50E0E" w:rsidRPr="00F77336" w:rsidDel="00216840" w:rsidRDefault="00F50E0E" w:rsidP="007B5A9B">
            <w:pPr>
              <w:spacing w:line="204" w:lineRule="auto"/>
              <w:jc w:val="center"/>
              <w:rPr>
                <w:del w:id="3645" w:author="Balasubramanian, Ruchita" w:date="2025-08-06T09:13:00Z" w16du:dateUtc="2025-08-06T13:13:00Z"/>
                <w:rFonts w:ascii="Times New Roman" w:hAnsi="Times New Roman" w:cs="Times New Roman"/>
                <w:b/>
                <w:bCs/>
                <w:sz w:val="24"/>
                <w:szCs w:val="24"/>
                <w:rPrChange w:id="3646" w:author="Balasubramanian, Ruchita" w:date="2025-08-05T15:31:00Z" w16du:dateUtc="2025-08-05T19:31:00Z">
                  <w:rPr>
                    <w:del w:id="3647" w:author="Balasubramanian, Ruchita" w:date="2025-08-06T09:13:00Z" w16du:dateUtc="2025-08-06T13:13:00Z"/>
                    <w:b/>
                    <w:bCs/>
                    <w:sz w:val="16"/>
                    <w:szCs w:val="16"/>
                  </w:rPr>
                </w:rPrChange>
              </w:rPr>
            </w:pPr>
            <w:del w:id="3648"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49" w:author="Balasubramanian, Ruchita" w:date="2025-08-05T15:31:00Z" w16du:dateUtc="2025-08-05T19:31:00Z">
                    <w:rPr>
                      <w:rFonts w:eastAsia="Times New Roman"/>
                      <w:color w:val="000000"/>
                      <w:sz w:val="16"/>
                      <w:szCs w:val="16"/>
                      <w:lang w:val="en-US"/>
                    </w:rPr>
                  </w:rPrChange>
                </w:rPr>
                <w:delText>9.9%</w:delText>
              </w:r>
            </w:del>
          </w:p>
        </w:tc>
        <w:tc>
          <w:tcPr>
            <w:tcW w:w="1035" w:type="dxa"/>
            <w:tcBorders>
              <w:top w:val="single" w:sz="4" w:space="0" w:color="auto"/>
              <w:left w:val="single" w:sz="4" w:space="0" w:color="auto"/>
              <w:bottom w:val="nil"/>
              <w:right w:val="single" w:sz="4" w:space="0" w:color="auto"/>
            </w:tcBorders>
            <w:shd w:val="clear" w:color="FFB900" w:fill="FFB900"/>
            <w:vAlign w:val="bottom"/>
            <w:tcPrChange w:id="3650"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B900" w:fill="FFB900"/>
                <w:vAlign w:val="bottom"/>
              </w:tcPr>
            </w:tcPrChange>
          </w:tcPr>
          <w:p w14:paraId="2D3FCA63" w14:textId="55A5B1FA" w:rsidR="00F50E0E" w:rsidRPr="00F77336" w:rsidDel="00216840" w:rsidRDefault="00F50E0E" w:rsidP="007B5A9B">
            <w:pPr>
              <w:spacing w:line="204" w:lineRule="auto"/>
              <w:jc w:val="center"/>
              <w:rPr>
                <w:del w:id="3651" w:author="Balasubramanian, Ruchita" w:date="2025-08-06T09:13:00Z" w16du:dateUtc="2025-08-06T13:13:00Z"/>
                <w:rFonts w:ascii="Times New Roman" w:hAnsi="Times New Roman" w:cs="Times New Roman"/>
                <w:b/>
                <w:bCs/>
                <w:sz w:val="24"/>
                <w:szCs w:val="24"/>
                <w:rPrChange w:id="3652" w:author="Balasubramanian, Ruchita" w:date="2025-08-05T15:31:00Z" w16du:dateUtc="2025-08-05T19:31:00Z">
                  <w:rPr>
                    <w:del w:id="3653" w:author="Balasubramanian, Ruchita" w:date="2025-08-06T09:13:00Z" w16du:dateUtc="2025-08-06T13:13:00Z"/>
                    <w:b/>
                    <w:bCs/>
                    <w:sz w:val="16"/>
                    <w:szCs w:val="16"/>
                  </w:rPr>
                </w:rPrChange>
              </w:rPr>
            </w:pPr>
            <w:del w:id="3654"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55" w:author="Balasubramanian, Ruchita" w:date="2025-08-05T15:31:00Z" w16du:dateUtc="2025-08-05T19:31:00Z">
                    <w:rPr>
                      <w:rFonts w:eastAsia="Times New Roman"/>
                      <w:color w:val="000000"/>
                      <w:sz w:val="16"/>
                      <w:szCs w:val="16"/>
                      <w:lang w:val="en-US"/>
                    </w:rPr>
                  </w:rPrChange>
                </w:rPr>
                <w:delText>10,630</w:delText>
              </w:r>
            </w:del>
          </w:p>
        </w:tc>
        <w:tc>
          <w:tcPr>
            <w:tcW w:w="1138" w:type="dxa"/>
            <w:gridSpan w:val="3"/>
            <w:tcBorders>
              <w:top w:val="single" w:sz="4" w:space="0" w:color="auto"/>
              <w:left w:val="single" w:sz="4" w:space="0" w:color="auto"/>
              <w:bottom w:val="nil"/>
              <w:right w:val="single" w:sz="4" w:space="0" w:color="auto"/>
            </w:tcBorders>
            <w:shd w:val="clear" w:color="FFB900" w:fill="FFB900"/>
            <w:vAlign w:val="bottom"/>
            <w:tcPrChange w:id="3656" w:author="Balasubramanian, Ruchita" w:date="2025-08-06T09:13:00Z" w16du:dateUtc="2025-08-06T13:13:00Z">
              <w:tcPr>
                <w:tcW w:w="994" w:type="dxa"/>
                <w:gridSpan w:val="3"/>
                <w:tcBorders>
                  <w:top w:val="single" w:sz="4" w:space="0" w:color="auto"/>
                  <w:left w:val="single" w:sz="4" w:space="0" w:color="auto"/>
                  <w:bottom w:val="nil"/>
                  <w:right w:val="single" w:sz="4" w:space="0" w:color="auto"/>
                </w:tcBorders>
                <w:shd w:val="clear" w:color="FFB900" w:fill="FFB900"/>
                <w:vAlign w:val="bottom"/>
              </w:tcPr>
            </w:tcPrChange>
          </w:tcPr>
          <w:p w14:paraId="03440ED0" w14:textId="14FE3A7C" w:rsidR="00F50E0E" w:rsidRPr="00F77336" w:rsidDel="00216840" w:rsidRDefault="00F50E0E" w:rsidP="007B5A9B">
            <w:pPr>
              <w:spacing w:line="204" w:lineRule="auto"/>
              <w:jc w:val="center"/>
              <w:rPr>
                <w:del w:id="3657" w:author="Balasubramanian, Ruchita" w:date="2025-08-06T09:13:00Z" w16du:dateUtc="2025-08-06T13:13:00Z"/>
                <w:rFonts w:ascii="Times New Roman" w:hAnsi="Times New Roman" w:cs="Times New Roman"/>
                <w:b/>
                <w:bCs/>
                <w:sz w:val="24"/>
                <w:szCs w:val="24"/>
                <w:rPrChange w:id="3658" w:author="Balasubramanian, Ruchita" w:date="2025-08-05T15:31:00Z" w16du:dateUtc="2025-08-05T19:31:00Z">
                  <w:rPr>
                    <w:del w:id="3659" w:author="Balasubramanian, Ruchita" w:date="2025-08-06T09:13:00Z" w16du:dateUtc="2025-08-06T13:13:00Z"/>
                    <w:b/>
                    <w:bCs/>
                    <w:sz w:val="16"/>
                    <w:szCs w:val="16"/>
                  </w:rPr>
                </w:rPrChange>
              </w:rPr>
            </w:pPr>
            <w:del w:id="3660"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61" w:author="Balasubramanian, Ruchita" w:date="2025-08-05T15:31:00Z" w16du:dateUtc="2025-08-05T19:31:00Z">
                    <w:rPr>
                      <w:rFonts w:eastAsia="Times New Roman"/>
                      <w:color w:val="000000"/>
                      <w:sz w:val="16"/>
                      <w:szCs w:val="16"/>
                      <w:lang w:val="en-US"/>
                    </w:rPr>
                  </w:rPrChange>
                </w:rPr>
                <w:delText>8.2%</w:delText>
              </w:r>
            </w:del>
          </w:p>
        </w:tc>
        <w:tc>
          <w:tcPr>
            <w:tcW w:w="1035" w:type="dxa"/>
            <w:tcBorders>
              <w:top w:val="single" w:sz="4" w:space="0" w:color="auto"/>
              <w:left w:val="single" w:sz="4" w:space="0" w:color="auto"/>
              <w:bottom w:val="nil"/>
              <w:right w:val="single" w:sz="4" w:space="0" w:color="auto"/>
            </w:tcBorders>
            <w:shd w:val="clear" w:color="FFDE00" w:fill="FFDE00"/>
            <w:vAlign w:val="bottom"/>
            <w:tcPrChange w:id="3662" w:author="Balasubramanian, Ruchita" w:date="2025-08-06T09:13:00Z" w16du:dateUtc="2025-08-06T13:13:00Z">
              <w:tcPr>
                <w:tcW w:w="1210" w:type="dxa"/>
                <w:tcBorders>
                  <w:top w:val="single" w:sz="4" w:space="0" w:color="auto"/>
                  <w:left w:val="single" w:sz="4" w:space="0" w:color="auto"/>
                  <w:bottom w:val="nil"/>
                  <w:right w:val="single" w:sz="4" w:space="0" w:color="auto"/>
                </w:tcBorders>
                <w:shd w:val="clear" w:color="FFDE00" w:fill="FFDE00"/>
                <w:vAlign w:val="bottom"/>
              </w:tcPr>
            </w:tcPrChange>
          </w:tcPr>
          <w:p w14:paraId="64F8E2AE" w14:textId="0E564470" w:rsidR="00F50E0E" w:rsidRPr="00F77336" w:rsidDel="00216840" w:rsidRDefault="00F50E0E" w:rsidP="007B5A9B">
            <w:pPr>
              <w:spacing w:line="204" w:lineRule="auto"/>
              <w:jc w:val="center"/>
              <w:rPr>
                <w:del w:id="3663" w:author="Balasubramanian, Ruchita" w:date="2025-08-06T09:13:00Z" w16du:dateUtc="2025-08-06T13:13:00Z"/>
                <w:rFonts w:ascii="Times New Roman" w:hAnsi="Times New Roman" w:cs="Times New Roman"/>
                <w:b/>
                <w:bCs/>
                <w:sz w:val="24"/>
                <w:szCs w:val="24"/>
                <w:rPrChange w:id="3664" w:author="Balasubramanian, Ruchita" w:date="2025-08-05T15:31:00Z" w16du:dateUtc="2025-08-05T19:31:00Z">
                  <w:rPr>
                    <w:del w:id="3665" w:author="Balasubramanian, Ruchita" w:date="2025-08-06T09:13:00Z" w16du:dateUtc="2025-08-06T13:13:00Z"/>
                    <w:b/>
                    <w:bCs/>
                    <w:sz w:val="16"/>
                    <w:szCs w:val="16"/>
                  </w:rPr>
                </w:rPrChange>
              </w:rPr>
            </w:pPr>
            <w:del w:id="3666"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67" w:author="Balasubramanian, Ruchita" w:date="2025-08-05T15:31:00Z" w16du:dateUtc="2025-08-05T19:31:00Z">
                    <w:rPr>
                      <w:rFonts w:eastAsia="Times New Roman"/>
                      <w:color w:val="000000"/>
                      <w:sz w:val="16"/>
                      <w:szCs w:val="16"/>
                      <w:lang w:val="en-US"/>
                    </w:rPr>
                  </w:rPrChange>
                </w:rPr>
                <w:delText>5,027</w:delText>
              </w:r>
            </w:del>
          </w:p>
        </w:tc>
        <w:tc>
          <w:tcPr>
            <w:tcW w:w="1138" w:type="dxa"/>
            <w:gridSpan w:val="2"/>
            <w:tcBorders>
              <w:top w:val="single" w:sz="4" w:space="0" w:color="auto"/>
              <w:left w:val="single" w:sz="4" w:space="0" w:color="auto"/>
              <w:bottom w:val="nil"/>
              <w:right w:val="single" w:sz="4" w:space="0" w:color="auto"/>
            </w:tcBorders>
            <w:shd w:val="clear" w:color="FFDE00" w:fill="FFDE00"/>
            <w:vAlign w:val="bottom"/>
            <w:tcPrChange w:id="3668" w:author="Balasubramanian, Ruchita" w:date="2025-08-06T09:13:00Z" w16du:dateUtc="2025-08-06T13:13:00Z">
              <w:tcPr>
                <w:tcW w:w="994" w:type="dxa"/>
                <w:gridSpan w:val="2"/>
                <w:tcBorders>
                  <w:top w:val="single" w:sz="4" w:space="0" w:color="auto"/>
                  <w:left w:val="single" w:sz="4" w:space="0" w:color="auto"/>
                  <w:bottom w:val="nil"/>
                  <w:right w:val="single" w:sz="4" w:space="0" w:color="auto"/>
                </w:tcBorders>
                <w:shd w:val="clear" w:color="FFDE00" w:fill="FFDE00"/>
                <w:vAlign w:val="bottom"/>
              </w:tcPr>
            </w:tcPrChange>
          </w:tcPr>
          <w:p w14:paraId="3B1D11FE" w14:textId="05AFEF72" w:rsidR="00F50E0E" w:rsidRPr="00F77336" w:rsidDel="00216840" w:rsidRDefault="00F50E0E" w:rsidP="007B5A9B">
            <w:pPr>
              <w:spacing w:line="204" w:lineRule="auto"/>
              <w:jc w:val="center"/>
              <w:rPr>
                <w:del w:id="3669" w:author="Balasubramanian, Ruchita" w:date="2025-08-06T09:13:00Z" w16du:dateUtc="2025-08-06T13:13:00Z"/>
                <w:rFonts w:ascii="Times New Roman" w:hAnsi="Times New Roman" w:cs="Times New Roman"/>
                <w:b/>
                <w:bCs/>
                <w:sz w:val="24"/>
                <w:szCs w:val="24"/>
                <w:rPrChange w:id="3670" w:author="Balasubramanian, Ruchita" w:date="2025-08-05T15:31:00Z" w16du:dateUtc="2025-08-05T19:31:00Z">
                  <w:rPr>
                    <w:del w:id="3671" w:author="Balasubramanian, Ruchita" w:date="2025-08-06T09:13:00Z" w16du:dateUtc="2025-08-06T13:13:00Z"/>
                    <w:b/>
                    <w:bCs/>
                    <w:sz w:val="16"/>
                    <w:szCs w:val="16"/>
                  </w:rPr>
                </w:rPrChange>
              </w:rPr>
            </w:pPr>
            <w:del w:id="3672"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73" w:author="Balasubramanian, Ruchita" w:date="2025-08-05T15:31:00Z" w16du:dateUtc="2025-08-05T19:31:00Z">
                    <w:rPr>
                      <w:rFonts w:eastAsia="Times New Roman"/>
                      <w:color w:val="000000"/>
                      <w:sz w:val="16"/>
                      <w:szCs w:val="16"/>
                      <w:lang w:val="en-US"/>
                    </w:rPr>
                  </w:rPrChange>
                </w:rPr>
                <w:delText>3.9%</w:delText>
              </w:r>
            </w:del>
          </w:p>
        </w:tc>
      </w:tr>
      <w:tr w:rsidR="00F50E0E" w:rsidRPr="00F77336" w:rsidDel="00216840" w14:paraId="06745664" w14:textId="307BB52F" w:rsidTr="00216840">
        <w:tblPrEx>
          <w:tblW w:w="9246" w:type="dxa"/>
          <w:jc w:val="center"/>
          <w:tblCellMar>
            <w:left w:w="29" w:type="dxa"/>
            <w:right w:w="29" w:type="dxa"/>
          </w:tblCellMar>
          <w:tblPrExChange w:id="3674" w:author="Balasubramanian, Ruchita" w:date="2025-08-06T09:13:00Z" w16du:dateUtc="2025-08-06T13:13:00Z">
            <w:tblPrEx>
              <w:tblW w:w="9246" w:type="dxa"/>
              <w:jc w:val="center"/>
              <w:tblCellMar>
                <w:left w:w="29" w:type="dxa"/>
                <w:right w:w="29" w:type="dxa"/>
              </w:tblCellMar>
            </w:tblPrEx>
          </w:tblPrExChange>
        </w:tblPrEx>
        <w:trPr>
          <w:trHeight w:val="144"/>
          <w:jc w:val="center"/>
          <w:del w:id="3675" w:author="Balasubramanian, Ruchita" w:date="2025-08-06T09:13:00Z" w16du:dateUtc="2025-08-06T13:13:00Z"/>
          <w:trPrChange w:id="3676" w:author="Balasubramanian, Ruchita" w:date="2025-08-06T09:13:00Z" w16du:dateUtc="2025-08-06T13:13:00Z">
            <w:trPr>
              <w:trHeight w:val="144"/>
              <w:jc w:val="center"/>
            </w:trPr>
          </w:trPrChange>
        </w:trPr>
        <w:tc>
          <w:tcPr>
            <w:tcW w:w="1300" w:type="dxa"/>
            <w:gridSpan w:val="2"/>
            <w:vMerge/>
            <w:tcBorders>
              <w:left w:val="single" w:sz="8" w:space="0" w:color="auto"/>
              <w:bottom w:val="single" w:sz="4" w:space="0" w:color="auto"/>
              <w:right w:val="single" w:sz="8" w:space="0" w:color="auto"/>
            </w:tcBorders>
            <w:vAlign w:val="center"/>
            <w:tcPrChange w:id="3677" w:author="Balasubramanian, Ruchita" w:date="2025-08-06T09:13:00Z" w16du:dateUtc="2025-08-06T13:13:00Z">
              <w:tcPr>
                <w:tcW w:w="1123" w:type="dxa"/>
                <w:gridSpan w:val="2"/>
                <w:vMerge/>
                <w:tcBorders>
                  <w:left w:val="single" w:sz="8" w:space="0" w:color="auto"/>
                  <w:bottom w:val="single" w:sz="4" w:space="0" w:color="auto"/>
                  <w:right w:val="single" w:sz="8" w:space="0" w:color="auto"/>
                </w:tcBorders>
                <w:vAlign w:val="center"/>
              </w:tcPr>
            </w:tcPrChange>
          </w:tcPr>
          <w:p w14:paraId="19218B6B" w14:textId="0F206AA8" w:rsidR="00F50E0E" w:rsidRPr="00F77336" w:rsidDel="00216840" w:rsidRDefault="00F50E0E" w:rsidP="007B5A9B">
            <w:pPr>
              <w:spacing w:line="204" w:lineRule="auto"/>
              <w:jc w:val="center"/>
              <w:rPr>
                <w:del w:id="3678" w:author="Balasubramanian, Ruchita" w:date="2025-08-06T09:13:00Z" w16du:dateUtc="2025-08-06T13:13:00Z"/>
                <w:rFonts w:ascii="Times New Roman" w:hAnsi="Times New Roman" w:cs="Times New Roman"/>
                <w:b/>
                <w:bCs/>
                <w:sz w:val="24"/>
                <w:szCs w:val="24"/>
                <w:rPrChange w:id="3679" w:author="Balasubramanian, Ruchita" w:date="2025-08-05T15:31:00Z" w16du:dateUtc="2025-08-05T19:31:00Z">
                  <w:rPr>
                    <w:del w:id="3680" w:author="Balasubramanian, Ruchita" w:date="2025-08-06T09:13:00Z" w16du:dateUtc="2025-08-06T13:13:00Z"/>
                    <w:b/>
                    <w:bCs/>
                    <w:sz w:val="14"/>
                    <w:szCs w:val="14"/>
                  </w:rPr>
                </w:rPrChange>
              </w:rPr>
            </w:pPr>
          </w:p>
        </w:tc>
        <w:tc>
          <w:tcPr>
            <w:tcW w:w="1427" w:type="dxa"/>
            <w:gridSpan w:val="2"/>
            <w:tcBorders>
              <w:top w:val="nil"/>
              <w:left w:val="nil"/>
              <w:bottom w:val="single" w:sz="4" w:space="0" w:color="auto"/>
              <w:right w:val="single" w:sz="4" w:space="0" w:color="auto"/>
            </w:tcBorders>
            <w:shd w:val="clear" w:color="FFFFFF" w:fill="FFFFFF"/>
            <w:tcPrChange w:id="3681" w:author="Balasubramanian, Ruchita" w:date="2025-08-06T09:13:00Z" w16du:dateUtc="2025-08-06T13:13:00Z">
              <w:tcPr>
                <w:tcW w:w="1511" w:type="dxa"/>
                <w:gridSpan w:val="2"/>
                <w:tcBorders>
                  <w:top w:val="nil"/>
                  <w:left w:val="nil"/>
                  <w:bottom w:val="single" w:sz="4" w:space="0" w:color="auto"/>
                  <w:right w:val="single" w:sz="4" w:space="0" w:color="auto"/>
                </w:tcBorders>
                <w:shd w:val="clear" w:color="FFFFFF" w:fill="FFFFFF"/>
              </w:tcPr>
            </w:tcPrChange>
          </w:tcPr>
          <w:p w14:paraId="36EE40E4" w14:textId="7A22FA8D" w:rsidR="00F50E0E" w:rsidRPr="00F77336" w:rsidDel="00216840" w:rsidRDefault="00F50E0E" w:rsidP="007B5A9B">
            <w:pPr>
              <w:spacing w:line="204" w:lineRule="auto"/>
              <w:jc w:val="center"/>
              <w:rPr>
                <w:del w:id="3682" w:author="Balasubramanian, Ruchita" w:date="2025-08-06T09:13:00Z" w16du:dateUtc="2025-08-06T13:13:00Z"/>
                <w:rFonts w:ascii="Times New Roman" w:hAnsi="Times New Roman" w:cs="Times New Roman"/>
                <w:b/>
                <w:bCs/>
                <w:sz w:val="24"/>
                <w:szCs w:val="24"/>
                <w:rPrChange w:id="3683" w:author="Balasubramanian, Ruchita" w:date="2025-08-05T15:31:00Z" w16du:dateUtc="2025-08-05T19:31:00Z">
                  <w:rPr>
                    <w:del w:id="3684" w:author="Balasubramanian, Ruchita" w:date="2025-08-06T09:13:00Z" w16du:dateUtc="2025-08-06T13:13:00Z"/>
                    <w:b/>
                    <w:bCs/>
                    <w:sz w:val="16"/>
                    <w:szCs w:val="16"/>
                  </w:rPr>
                </w:rPrChange>
              </w:rPr>
            </w:pPr>
            <w:del w:id="3685" w:author="Balasubramanian, Ruchita" w:date="2025-08-06T09:13:00Z" w16du:dateUtc="2025-08-06T13:13:00Z">
              <w:r w:rsidRPr="00F77336" w:rsidDel="00216840">
                <w:rPr>
                  <w:rFonts w:ascii="Times New Roman" w:hAnsi="Times New Roman" w:cs="Times New Roman"/>
                  <w:sz w:val="24"/>
                  <w:szCs w:val="24"/>
                  <w:rPrChange w:id="3686" w:author="Balasubramanian, Ruchita" w:date="2025-08-05T15:31:00Z" w16du:dateUtc="2025-08-05T19:31:00Z">
                    <w:rPr>
                      <w:sz w:val="16"/>
                      <w:szCs w:val="16"/>
                    </w:rPr>
                  </w:rPrChange>
                </w:rPr>
                <w:delText>(123,738 - 136,034)</w:delText>
              </w:r>
            </w:del>
          </w:p>
        </w:tc>
        <w:tc>
          <w:tcPr>
            <w:tcW w:w="1035" w:type="dxa"/>
            <w:tcBorders>
              <w:top w:val="nil"/>
              <w:left w:val="nil"/>
              <w:bottom w:val="nil"/>
              <w:right w:val="single" w:sz="4" w:space="0" w:color="auto"/>
            </w:tcBorders>
            <w:shd w:val="clear" w:color="FFAB00" w:fill="FFAB00"/>
            <w:vAlign w:val="bottom"/>
            <w:tcPrChange w:id="3687" w:author="Balasubramanian, Ruchita" w:date="2025-08-06T09:13:00Z" w16du:dateUtc="2025-08-06T13:13:00Z">
              <w:tcPr>
                <w:tcW w:w="1210" w:type="dxa"/>
                <w:tcBorders>
                  <w:top w:val="nil"/>
                  <w:left w:val="nil"/>
                  <w:bottom w:val="nil"/>
                  <w:right w:val="single" w:sz="4" w:space="0" w:color="auto"/>
                </w:tcBorders>
                <w:shd w:val="clear" w:color="FFAB00" w:fill="FFAB00"/>
                <w:vAlign w:val="bottom"/>
              </w:tcPr>
            </w:tcPrChange>
          </w:tcPr>
          <w:p w14:paraId="6D3C4D6E" w14:textId="47431965" w:rsidR="00F50E0E" w:rsidRPr="00F77336" w:rsidDel="00216840" w:rsidRDefault="00F50E0E" w:rsidP="007B5A9B">
            <w:pPr>
              <w:spacing w:line="204" w:lineRule="auto"/>
              <w:jc w:val="center"/>
              <w:rPr>
                <w:del w:id="3688" w:author="Balasubramanian, Ruchita" w:date="2025-08-06T09:13:00Z" w16du:dateUtc="2025-08-06T13:13:00Z"/>
                <w:rFonts w:ascii="Times New Roman" w:hAnsi="Times New Roman" w:cs="Times New Roman"/>
                <w:b/>
                <w:bCs/>
                <w:sz w:val="24"/>
                <w:szCs w:val="24"/>
                <w:rPrChange w:id="3689" w:author="Balasubramanian, Ruchita" w:date="2025-08-05T15:31:00Z" w16du:dateUtc="2025-08-05T19:31:00Z">
                  <w:rPr>
                    <w:del w:id="3690" w:author="Balasubramanian, Ruchita" w:date="2025-08-06T09:13:00Z" w16du:dateUtc="2025-08-06T13:13:00Z"/>
                    <w:b/>
                    <w:bCs/>
                    <w:sz w:val="16"/>
                    <w:szCs w:val="16"/>
                  </w:rPr>
                </w:rPrChange>
              </w:rPr>
            </w:pPr>
            <w:del w:id="369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92" w:author="Balasubramanian, Ruchita" w:date="2025-08-05T15:31:00Z" w16du:dateUtc="2025-08-05T19:31:00Z">
                    <w:rPr>
                      <w:rFonts w:eastAsia="Times New Roman"/>
                      <w:color w:val="000000"/>
                      <w:sz w:val="16"/>
                      <w:szCs w:val="16"/>
                      <w:lang w:val="en-US"/>
                    </w:rPr>
                  </w:rPrChange>
                </w:rPr>
                <w:delText>(4,548 - 21,906)</w:delText>
              </w:r>
            </w:del>
          </w:p>
        </w:tc>
        <w:tc>
          <w:tcPr>
            <w:tcW w:w="1138" w:type="dxa"/>
            <w:gridSpan w:val="3"/>
            <w:tcBorders>
              <w:top w:val="nil"/>
              <w:left w:val="single" w:sz="4" w:space="0" w:color="auto"/>
              <w:bottom w:val="nil"/>
              <w:right w:val="single" w:sz="4" w:space="0" w:color="auto"/>
            </w:tcBorders>
            <w:shd w:val="clear" w:color="FFAB00" w:fill="FFAB00"/>
            <w:vAlign w:val="bottom"/>
            <w:tcPrChange w:id="3693" w:author="Balasubramanian, Ruchita" w:date="2025-08-06T09:13:00Z" w16du:dateUtc="2025-08-06T13:13:00Z">
              <w:tcPr>
                <w:tcW w:w="994" w:type="dxa"/>
                <w:gridSpan w:val="3"/>
                <w:tcBorders>
                  <w:top w:val="nil"/>
                  <w:left w:val="single" w:sz="4" w:space="0" w:color="auto"/>
                  <w:bottom w:val="nil"/>
                  <w:right w:val="single" w:sz="4" w:space="0" w:color="auto"/>
                </w:tcBorders>
                <w:shd w:val="clear" w:color="FFAB00" w:fill="FFAB00"/>
                <w:vAlign w:val="bottom"/>
              </w:tcPr>
            </w:tcPrChange>
          </w:tcPr>
          <w:p w14:paraId="3D7376AA" w14:textId="3E814F78" w:rsidR="00F50E0E" w:rsidRPr="00F77336" w:rsidDel="00216840" w:rsidRDefault="00F50E0E" w:rsidP="007B5A9B">
            <w:pPr>
              <w:spacing w:line="204" w:lineRule="auto"/>
              <w:jc w:val="center"/>
              <w:rPr>
                <w:del w:id="3694" w:author="Balasubramanian, Ruchita" w:date="2025-08-06T09:13:00Z" w16du:dateUtc="2025-08-06T13:13:00Z"/>
                <w:rFonts w:ascii="Times New Roman" w:hAnsi="Times New Roman" w:cs="Times New Roman"/>
                <w:b/>
                <w:bCs/>
                <w:sz w:val="24"/>
                <w:szCs w:val="24"/>
                <w:rPrChange w:id="3695" w:author="Balasubramanian, Ruchita" w:date="2025-08-05T15:31:00Z" w16du:dateUtc="2025-08-05T19:31:00Z">
                  <w:rPr>
                    <w:del w:id="3696" w:author="Balasubramanian, Ruchita" w:date="2025-08-06T09:13:00Z" w16du:dateUtc="2025-08-06T13:13:00Z"/>
                    <w:b/>
                    <w:bCs/>
                    <w:sz w:val="16"/>
                    <w:szCs w:val="16"/>
                  </w:rPr>
                </w:rPrChange>
              </w:rPr>
            </w:pPr>
            <w:del w:id="3697"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698" w:author="Balasubramanian, Ruchita" w:date="2025-08-05T15:31:00Z" w16du:dateUtc="2025-08-05T19:31:00Z">
                    <w:rPr>
                      <w:rFonts w:eastAsia="Times New Roman"/>
                      <w:color w:val="000000"/>
                      <w:sz w:val="16"/>
                      <w:szCs w:val="16"/>
                      <w:lang w:val="en-US"/>
                    </w:rPr>
                  </w:rPrChange>
                </w:rPr>
                <w:delText>(3.6 - 16.9%)</w:delText>
              </w:r>
            </w:del>
          </w:p>
        </w:tc>
        <w:tc>
          <w:tcPr>
            <w:tcW w:w="1035" w:type="dxa"/>
            <w:tcBorders>
              <w:top w:val="nil"/>
              <w:left w:val="single" w:sz="4" w:space="0" w:color="auto"/>
              <w:bottom w:val="nil"/>
              <w:right w:val="single" w:sz="4" w:space="0" w:color="auto"/>
            </w:tcBorders>
            <w:shd w:val="clear" w:color="FFB900" w:fill="FFB900"/>
            <w:vAlign w:val="bottom"/>
            <w:tcPrChange w:id="3699" w:author="Balasubramanian, Ruchita" w:date="2025-08-06T09:13:00Z" w16du:dateUtc="2025-08-06T13:13:00Z">
              <w:tcPr>
                <w:tcW w:w="1210" w:type="dxa"/>
                <w:tcBorders>
                  <w:top w:val="nil"/>
                  <w:left w:val="single" w:sz="4" w:space="0" w:color="auto"/>
                  <w:bottom w:val="nil"/>
                  <w:right w:val="single" w:sz="4" w:space="0" w:color="auto"/>
                </w:tcBorders>
                <w:shd w:val="clear" w:color="FFB900" w:fill="FFB900"/>
                <w:vAlign w:val="bottom"/>
              </w:tcPr>
            </w:tcPrChange>
          </w:tcPr>
          <w:p w14:paraId="119C1B6C" w14:textId="037B6B00" w:rsidR="00F50E0E" w:rsidRPr="00F77336" w:rsidDel="00216840" w:rsidRDefault="00F50E0E" w:rsidP="007B5A9B">
            <w:pPr>
              <w:spacing w:line="204" w:lineRule="auto"/>
              <w:jc w:val="center"/>
              <w:rPr>
                <w:del w:id="3700" w:author="Balasubramanian, Ruchita" w:date="2025-08-06T09:13:00Z" w16du:dateUtc="2025-08-06T13:13:00Z"/>
                <w:rFonts w:ascii="Times New Roman" w:hAnsi="Times New Roman" w:cs="Times New Roman"/>
                <w:b/>
                <w:bCs/>
                <w:sz w:val="24"/>
                <w:szCs w:val="24"/>
                <w:rPrChange w:id="3701" w:author="Balasubramanian, Ruchita" w:date="2025-08-05T15:31:00Z" w16du:dateUtc="2025-08-05T19:31:00Z">
                  <w:rPr>
                    <w:del w:id="3702" w:author="Balasubramanian, Ruchita" w:date="2025-08-06T09:13:00Z" w16du:dateUtc="2025-08-06T13:13:00Z"/>
                    <w:b/>
                    <w:bCs/>
                    <w:sz w:val="16"/>
                    <w:szCs w:val="16"/>
                  </w:rPr>
                </w:rPrChange>
              </w:rPr>
            </w:pPr>
            <w:del w:id="3703"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704" w:author="Balasubramanian, Ruchita" w:date="2025-08-05T15:31:00Z" w16du:dateUtc="2025-08-05T19:31:00Z">
                    <w:rPr>
                      <w:rFonts w:eastAsia="Times New Roman"/>
                      <w:color w:val="000000"/>
                      <w:sz w:val="16"/>
                      <w:szCs w:val="16"/>
                      <w:lang w:val="en-US"/>
                    </w:rPr>
                  </w:rPrChange>
                </w:rPr>
                <w:delText>(3,866 - 17,925)</w:delText>
              </w:r>
            </w:del>
          </w:p>
        </w:tc>
        <w:tc>
          <w:tcPr>
            <w:tcW w:w="1138" w:type="dxa"/>
            <w:gridSpan w:val="3"/>
            <w:tcBorders>
              <w:top w:val="nil"/>
              <w:left w:val="single" w:sz="4" w:space="0" w:color="auto"/>
              <w:bottom w:val="nil"/>
              <w:right w:val="single" w:sz="4" w:space="0" w:color="auto"/>
            </w:tcBorders>
            <w:shd w:val="clear" w:color="FFB900" w:fill="FFB900"/>
            <w:vAlign w:val="bottom"/>
            <w:tcPrChange w:id="3705" w:author="Balasubramanian, Ruchita" w:date="2025-08-06T09:13:00Z" w16du:dateUtc="2025-08-06T13:13:00Z">
              <w:tcPr>
                <w:tcW w:w="994" w:type="dxa"/>
                <w:gridSpan w:val="3"/>
                <w:tcBorders>
                  <w:top w:val="nil"/>
                  <w:left w:val="single" w:sz="4" w:space="0" w:color="auto"/>
                  <w:bottom w:val="nil"/>
                  <w:right w:val="single" w:sz="4" w:space="0" w:color="auto"/>
                </w:tcBorders>
                <w:shd w:val="clear" w:color="FFB900" w:fill="FFB900"/>
                <w:vAlign w:val="bottom"/>
              </w:tcPr>
            </w:tcPrChange>
          </w:tcPr>
          <w:p w14:paraId="2CD4B289" w14:textId="02C95D40" w:rsidR="00F50E0E" w:rsidRPr="00F77336" w:rsidDel="00216840" w:rsidRDefault="00F50E0E" w:rsidP="007B5A9B">
            <w:pPr>
              <w:spacing w:line="204" w:lineRule="auto"/>
              <w:jc w:val="center"/>
              <w:rPr>
                <w:del w:id="3706" w:author="Balasubramanian, Ruchita" w:date="2025-08-06T09:13:00Z" w16du:dateUtc="2025-08-06T13:13:00Z"/>
                <w:rFonts w:ascii="Times New Roman" w:hAnsi="Times New Roman" w:cs="Times New Roman"/>
                <w:b/>
                <w:bCs/>
                <w:sz w:val="24"/>
                <w:szCs w:val="24"/>
                <w:rPrChange w:id="3707" w:author="Balasubramanian, Ruchita" w:date="2025-08-05T15:31:00Z" w16du:dateUtc="2025-08-05T19:31:00Z">
                  <w:rPr>
                    <w:del w:id="3708" w:author="Balasubramanian, Ruchita" w:date="2025-08-06T09:13:00Z" w16du:dateUtc="2025-08-06T13:13:00Z"/>
                    <w:b/>
                    <w:bCs/>
                    <w:sz w:val="16"/>
                    <w:szCs w:val="16"/>
                  </w:rPr>
                </w:rPrChange>
              </w:rPr>
            </w:pPr>
            <w:del w:id="3709"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710" w:author="Balasubramanian, Ruchita" w:date="2025-08-05T15:31:00Z" w16du:dateUtc="2025-08-05T19:31:00Z">
                    <w:rPr>
                      <w:rFonts w:eastAsia="Times New Roman"/>
                      <w:color w:val="000000"/>
                      <w:sz w:val="16"/>
                      <w:szCs w:val="16"/>
                      <w:lang w:val="en-US"/>
                    </w:rPr>
                  </w:rPrChange>
                </w:rPr>
                <w:delText>(3.0 - 14.0%)</w:delText>
              </w:r>
            </w:del>
          </w:p>
        </w:tc>
        <w:tc>
          <w:tcPr>
            <w:tcW w:w="1035" w:type="dxa"/>
            <w:tcBorders>
              <w:top w:val="nil"/>
              <w:left w:val="single" w:sz="4" w:space="0" w:color="auto"/>
              <w:bottom w:val="nil"/>
              <w:right w:val="single" w:sz="4" w:space="0" w:color="auto"/>
            </w:tcBorders>
            <w:shd w:val="clear" w:color="FFDE00" w:fill="FFDE00"/>
            <w:vAlign w:val="bottom"/>
            <w:tcPrChange w:id="3711" w:author="Balasubramanian, Ruchita" w:date="2025-08-06T09:13:00Z" w16du:dateUtc="2025-08-06T13:13:00Z">
              <w:tcPr>
                <w:tcW w:w="1210" w:type="dxa"/>
                <w:tcBorders>
                  <w:top w:val="nil"/>
                  <w:left w:val="single" w:sz="4" w:space="0" w:color="auto"/>
                  <w:bottom w:val="nil"/>
                  <w:right w:val="single" w:sz="4" w:space="0" w:color="auto"/>
                </w:tcBorders>
                <w:shd w:val="clear" w:color="FFDE00" w:fill="FFDE00"/>
                <w:vAlign w:val="bottom"/>
              </w:tcPr>
            </w:tcPrChange>
          </w:tcPr>
          <w:p w14:paraId="76D2035D" w14:textId="7D1D8275" w:rsidR="00F50E0E" w:rsidRPr="00F77336" w:rsidDel="00216840" w:rsidRDefault="00F50E0E" w:rsidP="007B5A9B">
            <w:pPr>
              <w:spacing w:line="204" w:lineRule="auto"/>
              <w:jc w:val="center"/>
              <w:rPr>
                <w:del w:id="3712" w:author="Balasubramanian, Ruchita" w:date="2025-08-06T09:13:00Z" w16du:dateUtc="2025-08-06T13:13:00Z"/>
                <w:rFonts w:ascii="Times New Roman" w:hAnsi="Times New Roman" w:cs="Times New Roman"/>
                <w:b/>
                <w:bCs/>
                <w:sz w:val="24"/>
                <w:szCs w:val="24"/>
                <w:rPrChange w:id="3713" w:author="Balasubramanian, Ruchita" w:date="2025-08-05T15:31:00Z" w16du:dateUtc="2025-08-05T19:31:00Z">
                  <w:rPr>
                    <w:del w:id="3714" w:author="Balasubramanian, Ruchita" w:date="2025-08-06T09:13:00Z" w16du:dateUtc="2025-08-06T13:13:00Z"/>
                    <w:b/>
                    <w:bCs/>
                    <w:sz w:val="16"/>
                    <w:szCs w:val="16"/>
                  </w:rPr>
                </w:rPrChange>
              </w:rPr>
            </w:pPr>
            <w:del w:id="3715"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716" w:author="Balasubramanian, Ruchita" w:date="2025-08-05T15:31:00Z" w16du:dateUtc="2025-08-05T19:31:00Z">
                    <w:rPr>
                      <w:rFonts w:eastAsia="Times New Roman"/>
                      <w:color w:val="000000"/>
                      <w:sz w:val="16"/>
                      <w:szCs w:val="16"/>
                      <w:lang w:val="en-US"/>
                    </w:rPr>
                  </w:rPrChange>
                </w:rPr>
                <w:delText>(1,942 - 8,066)</w:delText>
              </w:r>
            </w:del>
          </w:p>
        </w:tc>
        <w:tc>
          <w:tcPr>
            <w:tcW w:w="1138" w:type="dxa"/>
            <w:gridSpan w:val="2"/>
            <w:tcBorders>
              <w:top w:val="nil"/>
              <w:left w:val="single" w:sz="4" w:space="0" w:color="auto"/>
              <w:bottom w:val="nil"/>
              <w:right w:val="single" w:sz="4" w:space="0" w:color="auto"/>
            </w:tcBorders>
            <w:shd w:val="clear" w:color="FFDE00" w:fill="FFDE00"/>
            <w:vAlign w:val="bottom"/>
            <w:tcPrChange w:id="3717" w:author="Balasubramanian, Ruchita" w:date="2025-08-06T09:13:00Z" w16du:dateUtc="2025-08-06T13:13:00Z">
              <w:tcPr>
                <w:tcW w:w="994" w:type="dxa"/>
                <w:gridSpan w:val="2"/>
                <w:tcBorders>
                  <w:top w:val="nil"/>
                  <w:left w:val="single" w:sz="4" w:space="0" w:color="auto"/>
                  <w:bottom w:val="nil"/>
                  <w:right w:val="single" w:sz="4" w:space="0" w:color="auto"/>
                </w:tcBorders>
                <w:shd w:val="clear" w:color="FFDE00" w:fill="FFDE00"/>
                <w:vAlign w:val="bottom"/>
              </w:tcPr>
            </w:tcPrChange>
          </w:tcPr>
          <w:p w14:paraId="71D7FF91" w14:textId="01017896" w:rsidR="00F50E0E" w:rsidRPr="00F77336" w:rsidDel="00216840" w:rsidRDefault="00F50E0E" w:rsidP="007B5A9B">
            <w:pPr>
              <w:spacing w:line="204" w:lineRule="auto"/>
              <w:jc w:val="center"/>
              <w:rPr>
                <w:del w:id="3718" w:author="Balasubramanian, Ruchita" w:date="2025-08-06T09:13:00Z" w16du:dateUtc="2025-08-06T13:13:00Z"/>
                <w:rFonts w:ascii="Times New Roman" w:hAnsi="Times New Roman" w:cs="Times New Roman"/>
                <w:b/>
                <w:bCs/>
                <w:sz w:val="24"/>
                <w:szCs w:val="24"/>
                <w:rPrChange w:id="3719" w:author="Balasubramanian, Ruchita" w:date="2025-08-05T15:31:00Z" w16du:dateUtc="2025-08-05T19:31:00Z">
                  <w:rPr>
                    <w:del w:id="3720" w:author="Balasubramanian, Ruchita" w:date="2025-08-06T09:13:00Z" w16du:dateUtc="2025-08-06T13:13:00Z"/>
                    <w:b/>
                    <w:bCs/>
                    <w:sz w:val="16"/>
                    <w:szCs w:val="16"/>
                  </w:rPr>
                </w:rPrChange>
              </w:rPr>
            </w:pPr>
            <w:del w:id="3721" w:author="Balasubramanian, Ruchita" w:date="2025-08-06T09:13:00Z" w16du:dateUtc="2025-08-06T13:13:00Z">
              <w:r w:rsidRPr="00F77336" w:rsidDel="00216840">
                <w:rPr>
                  <w:rFonts w:ascii="Times New Roman" w:eastAsia="Times New Roman" w:hAnsi="Times New Roman" w:cs="Times New Roman"/>
                  <w:color w:val="000000"/>
                  <w:sz w:val="24"/>
                  <w:szCs w:val="24"/>
                  <w:lang w:val="en-US"/>
                  <w:rPrChange w:id="3722" w:author="Balasubramanian, Ruchita" w:date="2025-08-05T15:31:00Z" w16du:dateUtc="2025-08-05T19:31:00Z">
                    <w:rPr>
                      <w:rFonts w:eastAsia="Times New Roman"/>
                      <w:color w:val="000000"/>
                      <w:sz w:val="16"/>
                      <w:szCs w:val="16"/>
                      <w:lang w:val="en-US"/>
                    </w:rPr>
                  </w:rPrChange>
                </w:rPr>
                <w:delText>(1.5 - 6.3%)</w:delText>
              </w:r>
            </w:del>
          </w:p>
        </w:tc>
      </w:tr>
      <w:tr w:rsidR="00F50E0E" w:rsidRPr="00F77336" w:rsidDel="00216840" w14:paraId="55744FCF" w14:textId="4F142290" w:rsidTr="00216840">
        <w:tblPrEx>
          <w:tblW w:w="9246" w:type="dxa"/>
          <w:jc w:val="center"/>
          <w:tblCellMar>
            <w:left w:w="29" w:type="dxa"/>
            <w:right w:w="29" w:type="dxa"/>
          </w:tblCellMar>
          <w:tblPrExChange w:id="3723" w:author="Balasubramanian, Ruchita" w:date="2025-08-06T09:13:00Z" w16du:dateUtc="2025-08-06T13:13:00Z">
            <w:tblPrEx>
              <w:tblW w:w="9246" w:type="dxa"/>
              <w:jc w:val="center"/>
              <w:tblCellMar>
                <w:left w:w="29" w:type="dxa"/>
                <w:right w:w="29" w:type="dxa"/>
              </w:tblCellMar>
            </w:tblPrEx>
          </w:tblPrExChange>
        </w:tblPrEx>
        <w:trPr>
          <w:trHeight w:val="144"/>
          <w:jc w:val="center"/>
          <w:del w:id="3724" w:author="Balasubramanian, Ruchita" w:date="2025-08-06T09:13:00Z" w16du:dateUtc="2025-08-06T13:13:00Z"/>
          <w:trPrChange w:id="3725" w:author="Balasubramanian, Ruchita" w:date="2025-08-06T09:13:00Z" w16du:dateUtc="2025-08-06T13:13:00Z">
            <w:trPr>
              <w:trHeight w:val="144"/>
              <w:jc w:val="center"/>
            </w:trPr>
          </w:trPrChange>
        </w:trPr>
        <w:tc>
          <w:tcPr>
            <w:tcW w:w="1300" w:type="dxa"/>
            <w:gridSpan w:val="2"/>
            <w:tcBorders>
              <w:top w:val="single" w:sz="4" w:space="0" w:color="auto"/>
              <w:left w:val="nil"/>
              <w:bottom w:val="nil"/>
              <w:right w:val="nil"/>
            </w:tcBorders>
            <w:vAlign w:val="center"/>
            <w:tcPrChange w:id="3726" w:author="Balasubramanian, Ruchita" w:date="2025-08-06T09:13:00Z" w16du:dateUtc="2025-08-06T13:13:00Z">
              <w:tcPr>
                <w:tcW w:w="1123" w:type="dxa"/>
                <w:gridSpan w:val="2"/>
                <w:tcBorders>
                  <w:top w:val="single" w:sz="4" w:space="0" w:color="auto"/>
                  <w:left w:val="nil"/>
                  <w:bottom w:val="nil"/>
                  <w:right w:val="nil"/>
                </w:tcBorders>
                <w:vAlign w:val="center"/>
              </w:tcPr>
            </w:tcPrChange>
          </w:tcPr>
          <w:p w14:paraId="3822DF6B" w14:textId="14E2A9BD" w:rsidR="00F50E0E" w:rsidRPr="00F77336" w:rsidDel="00216840" w:rsidRDefault="00F50E0E" w:rsidP="007B5A9B">
            <w:pPr>
              <w:spacing w:line="204" w:lineRule="auto"/>
              <w:jc w:val="center"/>
              <w:rPr>
                <w:del w:id="3727" w:author="Balasubramanian, Ruchita" w:date="2025-08-06T09:13:00Z" w16du:dateUtc="2025-08-06T13:13:00Z"/>
                <w:rFonts w:ascii="Times New Roman" w:hAnsi="Times New Roman" w:cs="Times New Roman"/>
                <w:b/>
                <w:bCs/>
                <w:sz w:val="24"/>
                <w:szCs w:val="24"/>
                <w:rPrChange w:id="3728" w:author="Balasubramanian, Ruchita" w:date="2025-08-05T15:31:00Z" w16du:dateUtc="2025-08-05T19:31:00Z">
                  <w:rPr>
                    <w:del w:id="3729" w:author="Balasubramanian, Ruchita" w:date="2025-08-06T09:13:00Z" w16du:dateUtc="2025-08-06T13:13:00Z"/>
                    <w:b/>
                    <w:bCs/>
                    <w:sz w:val="14"/>
                    <w:szCs w:val="14"/>
                  </w:rPr>
                </w:rPrChange>
              </w:rPr>
            </w:pPr>
          </w:p>
        </w:tc>
        <w:tc>
          <w:tcPr>
            <w:tcW w:w="1427" w:type="dxa"/>
            <w:gridSpan w:val="2"/>
            <w:tcBorders>
              <w:top w:val="single" w:sz="4" w:space="0" w:color="auto"/>
              <w:left w:val="nil"/>
              <w:bottom w:val="nil"/>
              <w:right w:val="single" w:sz="4" w:space="0" w:color="auto"/>
            </w:tcBorders>
            <w:shd w:val="clear" w:color="FFFFFF" w:fill="FFFFFF"/>
            <w:vAlign w:val="bottom"/>
            <w:tcPrChange w:id="3730" w:author="Balasubramanian, Ruchita" w:date="2025-08-06T09:13:00Z" w16du:dateUtc="2025-08-06T13:13:00Z">
              <w:tcPr>
                <w:tcW w:w="1511" w:type="dxa"/>
                <w:gridSpan w:val="2"/>
                <w:tcBorders>
                  <w:top w:val="single" w:sz="4" w:space="0" w:color="auto"/>
                  <w:left w:val="nil"/>
                  <w:bottom w:val="nil"/>
                  <w:right w:val="single" w:sz="4" w:space="0" w:color="auto"/>
                </w:tcBorders>
                <w:shd w:val="clear" w:color="FFFFFF" w:fill="FFFFFF"/>
                <w:vAlign w:val="bottom"/>
              </w:tcPr>
            </w:tcPrChange>
          </w:tcPr>
          <w:p w14:paraId="2CE1E257" w14:textId="56967896" w:rsidR="00F50E0E" w:rsidRPr="00F77336" w:rsidDel="00216840" w:rsidRDefault="00F50E0E" w:rsidP="007B5A9B">
            <w:pPr>
              <w:spacing w:line="204" w:lineRule="auto"/>
              <w:jc w:val="center"/>
              <w:rPr>
                <w:del w:id="3731" w:author="Balasubramanian, Ruchita" w:date="2025-08-06T09:13:00Z" w16du:dateUtc="2025-08-06T13:13:00Z"/>
                <w:rFonts w:ascii="Times New Roman" w:eastAsia="Times New Roman" w:hAnsi="Times New Roman" w:cs="Times New Roman"/>
                <w:color w:val="000000"/>
                <w:sz w:val="24"/>
                <w:szCs w:val="24"/>
                <w:lang w:val="en-US"/>
                <w:rPrChange w:id="3732" w:author="Balasubramanian, Ruchita" w:date="2025-08-05T15:31:00Z" w16du:dateUtc="2025-08-05T19:31:00Z">
                  <w:rPr>
                    <w:del w:id="3733" w:author="Balasubramanian, Ruchita" w:date="2025-08-06T09:13:00Z" w16du:dateUtc="2025-08-06T13:13:00Z"/>
                    <w:rFonts w:eastAsia="Times New Roman"/>
                    <w:color w:val="000000"/>
                    <w:sz w:val="16"/>
                    <w:szCs w:val="16"/>
                    <w:lang w:val="en-US"/>
                  </w:rPr>
                </w:rPrChange>
              </w:rPr>
            </w:pPr>
          </w:p>
        </w:tc>
        <w:tc>
          <w:tcPr>
            <w:tcW w:w="6519" w:type="dxa"/>
            <w:gridSpan w:val="11"/>
            <w:tcBorders>
              <w:top w:val="single" w:sz="4" w:space="0" w:color="auto"/>
              <w:left w:val="single" w:sz="4" w:space="0" w:color="auto"/>
              <w:bottom w:val="single" w:sz="4" w:space="0" w:color="auto"/>
              <w:right w:val="single" w:sz="4" w:space="0" w:color="auto"/>
            </w:tcBorders>
            <w:shd w:val="clear" w:color="auto" w:fill="FFFFFF" w:themeFill="background1"/>
            <w:vAlign w:val="bottom"/>
            <w:tcPrChange w:id="3734" w:author="Balasubramanian, Ruchita" w:date="2025-08-06T09:13:00Z" w16du:dateUtc="2025-08-06T13:13:00Z">
              <w:tcPr>
                <w:tcW w:w="6612" w:type="dxa"/>
                <w:gridSpan w:val="11"/>
                <w:tcBorders>
                  <w:top w:val="single" w:sz="4" w:space="0" w:color="auto"/>
                  <w:left w:val="single" w:sz="4" w:space="0" w:color="auto"/>
                  <w:bottom w:val="single" w:sz="4" w:space="0" w:color="auto"/>
                  <w:right w:val="single" w:sz="4" w:space="0" w:color="auto"/>
                </w:tcBorders>
                <w:shd w:val="clear" w:color="auto" w:fill="FFFFFF" w:themeFill="background1"/>
                <w:vAlign w:val="bottom"/>
              </w:tcPr>
            </w:tcPrChange>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60"/>
              <w:gridCol w:w="4330"/>
              <w:gridCol w:w="1034"/>
            </w:tblGrid>
            <w:tr w:rsidR="00F50E0E" w:rsidRPr="00F77336" w:rsidDel="00216840" w14:paraId="1FA736AE" w14:textId="1187A56E" w:rsidTr="007B5A9B">
              <w:trPr>
                <w:trHeight w:val="360"/>
                <w:del w:id="3735" w:author="Balasubramanian, Ruchita" w:date="2025-08-06T09:13:00Z" w16du:dateUtc="2025-08-06T13:13:00Z"/>
              </w:trPr>
              <w:tc>
                <w:tcPr>
                  <w:tcW w:w="1060" w:type="dxa"/>
                  <w:vAlign w:val="center"/>
                </w:tcPr>
                <w:p w14:paraId="70B4EE9B" w14:textId="4F83C1C4" w:rsidR="00F50E0E" w:rsidRPr="00F77336" w:rsidDel="00216840" w:rsidRDefault="00F50E0E" w:rsidP="007B5A9B">
                  <w:pPr>
                    <w:spacing w:line="204" w:lineRule="auto"/>
                    <w:jc w:val="right"/>
                    <w:rPr>
                      <w:del w:id="3736" w:author="Balasubramanian, Ruchita" w:date="2025-08-06T09:13:00Z" w16du:dateUtc="2025-08-06T13:13:00Z"/>
                      <w:rFonts w:ascii="Times New Roman" w:eastAsia="Times New Roman" w:hAnsi="Times New Roman" w:cs="Times New Roman"/>
                      <w:color w:val="000000"/>
                      <w:sz w:val="24"/>
                      <w:szCs w:val="24"/>
                      <w:rPrChange w:id="3737" w:author="Balasubramanian, Ruchita" w:date="2025-08-05T15:31:00Z" w16du:dateUtc="2025-08-05T19:31:00Z">
                        <w:rPr>
                          <w:del w:id="3738" w:author="Balasubramanian, Ruchita" w:date="2025-08-06T09:13:00Z" w16du:dateUtc="2025-08-06T13:13:00Z"/>
                          <w:rFonts w:eastAsia="Times New Roman"/>
                          <w:color w:val="000000"/>
                          <w:sz w:val="16"/>
                          <w:szCs w:val="16"/>
                        </w:rPr>
                      </w:rPrChange>
                    </w:rPr>
                  </w:pPr>
                  <w:del w:id="3739" w:author="Balasubramanian, Ruchita" w:date="2025-08-06T09:13:00Z" w16du:dateUtc="2025-08-06T13:13:00Z">
                    <w:r w:rsidRPr="00F77336" w:rsidDel="00216840">
                      <w:rPr>
                        <w:rFonts w:ascii="Times New Roman" w:eastAsia="Times New Roman" w:hAnsi="Times New Roman" w:cs="Times New Roman"/>
                        <w:color w:val="000000"/>
                        <w:sz w:val="24"/>
                        <w:szCs w:val="24"/>
                        <w:rPrChange w:id="3740" w:author="Balasubramanian, Ruchita" w:date="2025-08-05T15:31:00Z" w16du:dateUtc="2025-08-05T19:31:00Z">
                          <w:rPr>
                            <w:rFonts w:eastAsia="Times New Roman"/>
                            <w:color w:val="000000"/>
                            <w:sz w:val="16"/>
                            <w:szCs w:val="16"/>
                          </w:rPr>
                        </w:rPrChange>
                      </w:rPr>
                      <w:delText>0%</w:delText>
                    </w:r>
                  </w:del>
                </w:p>
              </w:tc>
              <w:tc>
                <w:tcPr>
                  <w:tcW w:w="4330" w:type="dxa"/>
                  <w:vAlign w:val="center"/>
                </w:tcPr>
                <w:p w14:paraId="6832A9B1" w14:textId="710712F3" w:rsidR="00F50E0E" w:rsidRPr="00F77336" w:rsidDel="00216840" w:rsidRDefault="00F50E0E" w:rsidP="007B5A9B">
                  <w:pPr>
                    <w:spacing w:line="204" w:lineRule="auto"/>
                    <w:jc w:val="center"/>
                    <w:rPr>
                      <w:del w:id="3741" w:author="Balasubramanian, Ruchita" w:date="2025-08-06T09:13:00Z" w16du:dateUtc="2025-08-06T13:13:00Z"/>
                      <w:rFonts w:ascii="Times New Roman" w:eastAsia="Times New Roman" w:hAnsi="Times New Roman" w:cs="Times New Roman"/>
                      <w:color w:val="000000"/>
                      <w:sz w:val="24"/>
                      <w:szCs w:val="24"/>
                      <w:rPrChange w:id="3742" w:author="Balasubramanian, Ruchita" w:date="2025-08-05T15:31:00Z" w16du:dateUtc="2025-08-05T19:31:00Z">
                        <w:rPr>
                          <w:del w:id="3743" w:author="Balasubramanian, Ruchita" w:date="2025-08-06T09:13:00Z" w16du:dateUtc="2025-08-06T13:13:00Z"/>
                          <w:rFonts w:eastAsia="Times New Roman"/>
                          <w:color w:val="000000"/>
                          <w:sz w:val="16"/>
                          <w:szCs w:val="16"/>
                        </w:rPr>
                      </w:rPrChange>
                    </w:rPr>
                  </w:pPr>
                  <w:del w:id="3744" w:author="Balasubramanian, Ruchita" w:date="2025-08-06T09:13:00Z" w16du:dateUtc="2025-08-06T13:13:00Z">
                    <w:r w:rsidRPr="00F77336" w:rsidDel="00216840">
                      <w:rPr>
                        <w:rFonts w:ascii="Times New Roman" w:hAnsi="Times New Roman" w:cs="Times New Roman"/>
                        <w:noProof/>
                        <w:rPrChange w:id="3745" w:author="Balasubramanian, Ruchita" w:date="2025-08-05T15:31:00Z" w16du:dateUtc="2025-08-05T19:31:00Z">
                          <w:rPr>
                            <w:noProof/>
                          </w:rPr>
                        </w:rPrChange>
                      </w:rPr>
                      <w:drawing>
                        <wp:inline distT="0" distB="0" distL="0" distR="0" wp14:anchorId="6A269DBA" wp14:editId="667DC721">
                          <wp:extent cx="2735902" cy="196875"/>
                          <wp:effectExtent l="0" t="0" r="7620" b="0"/>
                          <wp:docPr id="2" name="Picture 2" descr="A yellow and orang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8043" name="Picture 2" descr="A yellow and orange rectangular object&#10;&#10;AI-generated content may be incorrect."/>
                                  <pic:cNvPicPr>
                                    <a:picLocks noChangeAspect="1" noChangeArrowheads="1"/>
                                  </pic:cNvPicPr>
                                </pic:nvPicPr>
                                <pic:blipFill rotWithShape="1">
                                  <a:blip r:embed="rId27">
                                    <a:extLst>
                                      <a:ext uri="{28A0092B-C50C-407E-A947-70E740481C1C}">
                                        <a14:useLocalDpi xmlns:a14="http://schemas.microsoft.com/office/drawing/2010/main" val="0"/>
                                      </a:ext>
                                    </a:extLst>
                                  </a:blip>
                                  <a:srcRect t="-3147" b="60800"/>
                                  <a:stretch/>
                                </pic:blipFill>
                                <pic:spPr bwMode="auto">
                                  <a:xfrm>
                                    <a:off x="0" y="0"/>
                                    <a:ext cx="2759862" cy="198599"/>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1034" w:type="dxa"/>
                  <w:vAlign w:val="center"/>
                </w:tcPr>
                <w:p w14:paraId="7AA4CF07" w14:textId="351C1613" w:rsidR="00F50E0E" w:rsidRPr="00F77336" w:rsidDel="00216840" w:rsidRDefault="00F50E0E" w:rsidP="007B5A9B">
                  <w:pPr>
                    <w:spacing w:line="204" w:lineRule="auto"/>
                    <w:rPr>
                      <w:del w:id="3746" w:author="Balasubramanian, Ruchita" w:date="2025-08-06T09:13:00Z" w16du:dateUtc="2025-08-06T13:13:00Z"/>
                      <w:rFonts w:ascii="Times New Roman" w:eastAsia="Times New Roman" w:hAnsi="Times New Roman" w:cs="Times New Roman"/>
                      <w:color w:val="000000"/>
                      <w:sz w:val="24"/>
                      <w:szCs w:val="24"/>
                      <w:rPrChange w:id="3747" w:author="Balasubramanian, Ruchita" w:date="2025-08-05T15:31:00Z" w16du:dateUtc="2025-08-05T19:31:00Z">
                        <w:rPr>
                          <w:del w:id="3748" w:author="Balasubramanian, Ruchita" w:date="2025-08-06T09:13:00Z" w16du:dateUtc="2025-08-06T13:13:00Z"/>
                          <w:rFonts w:eastAsia="Times New Roman"/>
                          <w:color w:val="000000"/>
                          <w:sz w:val="16"/>
                          <w:szCs w:val="16"/>
                        </w:rPr>
                      </w:rPrChange>
                    </w:rPr>
                  </w:pPr>
                  <w:del w:id="3749" w:author="Balasubramanian, Ruchita" w:date="2025-08-06T09:13:00Z" w16du:dateUtc="2025-08-06T13:13:00Z">
                    <w:r w:rsidRPr="00F77336" w:rsidDel="00216840">
                      <w:rPr>
                        <w:rFonts w:ascii="Times New Roman" w:eastAsia="Times New Roman" w:hAnsi="Times New Roman" w:cs="Times New Roman"/>
                        <w:color w:val="000000"/>
                        <w:sz w:val="24"/>
                        <w:szCs w:val="24"/>
                        <w:rPrChange w:id="3750" w:author="Balasubramanian, Ruchita" w:date="2025-08-05T15:31:00Z" w16du:dateUtc="2025-08-05T19:31:00Z">
                          <w:rPr>
                            <w:rFonts w:eastAsia="Times New Roman"/>
                            <w:color w:val="000000"/>
                            <w:sz w:val="16"/>
                            <w:szCs w:val="16"/>
                          </w:rPr>
                        </w:rPrChange>
                      </w:rPr>
                      <w:delText>30%</w:delText>
                    </w:r>
                  </w:del>
                </w:p>
              </w:tc>
            </w:tr>
          </w:tbl>
          <w:p w14:paraId="6CE983DB" w14:textId="1BE22E3A" w:rsidR="00F50E0E" w:rsidRPr="00F77336" w:rsidDel="00216840" w:rsidRDefault="00F50E0E" w:rsidP="007B5A9B">
            <w:pPr>
              <w:spacing w:line="204" w:lineRule="auto"/>
              <w:jc w:val="center"/>
              <w:rPr>
                <w:del w:id="3751" w:author="Balasubramanian, Ruchita" w:date="2025-08-06T09:13:00Z" w16du:dateUtc="2025-08-06T13:13:00Z"/>
                <w:rFonts w:ascii="Times New Roman" w:eastAsia="Times New Roman" w:hAnsi="Times New Roman" w:cs="Times New Roman"/>
                <w:color w:val="000000"/>
                <w:sz w:val="24"/>
                <w:szCs w:val="24"/>
                <w:lang w:val="en-US"/>
                <w:rPrChange w:id="3752" w:author="Balasubramanian, Ruchita" w:date="2025-08-05T15:31:00Z" w16du:dateUtc="2025-08-05T19:31:00Z">
                  <w:rPr>
                    <w:del w:id="3753" w:author="Balasubramanian, Ruchita" w:date="2025-08-06T09:13:00Z" w16du:dateUtc="2025-08-06T13:13:00Z"/>
                    <w:rFonts w:eastAsia="Times New Roman"/>
                    <w:color w:val="000000"/>
                    <w:sz w:val="16"/>
                    <w:szCs w:val="16"/>
                    <w:lang w:val="en-US"/>
                  </w:rPr>
                </w:rPrChange>
              </w:rPr>
            </w:pPr>
          </w:p>
        </w:tc>
      </w:tr>
    </w:tbl>
    <w:p w14:paraId="72C4708A" w14:textId="10F064E2" w:rsidR="00F85F10" w:rsidRPr="00F77336" w:rsidRDefault="007B6CD6">
      <w:pPr>
        <w:spacing w:before="240" w:after="240"/>
        <w:rPr>
          <w:rFonts w:ascii="Times New Roman" w:hAnsi="Times New Roman" w:cs="Times New Roman"/>
          <w:rPrChange w:id="3754" w:author="Balasubramanian, Ruchita" w:date="2025-08-05T15:31:00Z" w16du:dateUtc="2025-08-05T19:31:00Z">
            <w:rPr>
              <w:sz w:val="18"/>
              <w:szCs w:val="18"/>
            </w:rPr>
          </w:rPrChange>
        </w:rPr>
      </w:pPr>
      <w:r w:rsidRPr="00F77336">
        <w:rPr>
          <w:rFonts w:ascii="Times New Roman" w:hAnsi="Times New Roman" w:cs="Times New Roman"/>
          <w:rPrChange w:id="3755" w:author="Balasubramanian, Ruchita" w:date="2025-08-05T15:31:00Z" w16du:dateUtc="2025-08-05T19:31:00Z">
            <w:rPr>
              <w:sz w:val="18"/>
              <w:szCs w:val="18"/>
            </w:rPr>
          </w:rPrChange>
        </w:rPr>
        <w:t xml:space="preserve">The “Continuation” column gives the mean and 95% </w:t>
      </w:r>
      <w:proofErr w:type="spellStart"/>
      <w:r w:rsidR="00EA1278" w:rsidRPr="00F77336">
        <w:rPr>
          <w:rFonts w:ascii="Times New Roman" w:hAnsi="Times New Roman" w:cs="Times New Roman"/>
          <w:rPrChange w:id="3756" w:author="Balasubramanian, Ruchita" w:date="2025-08-05T15:31:00Z" w16du:dateUtc="2025-08-05T19:31:00Z">
            <w:rPr>
              <w:sz w:val="18"/>
              <w:szCs w:val="18"/>
            </w:rPr>
          </w:rPrChange>
        </w:rPr>
        <w:t>CrI</w:t>
      </w:r>
      <w:proofErr w:type="spellEnd"/>
      <w:r w:rsidRPr="00F77336">
        <w:rPr>
          <w:rFonts w:ascii="Times New Roman" w:hAnsi="Times New Roman" w:cs="Times New Roman"/>
          <w:rPrChange w:id="3757" w:author="Balasubramanian, Ruchita" w:date="2025-08-05T15:31:00Z" w16du:dateUtc="2025-08-05T19:31:00Z">
            <w:rPr>
              <w:sz w:val="18"/>
              <w:szCs w:val="18"/>
            </w:rPr>
          </w:rPrChange>
        </w:rPr>
        <w:t>, across 1,000 simulations, for projected incident HIV infections from 2025-2030 if CDC funding for HIV tests continues uninterrupted. The columns labeled “Number of Excess Infections” give the mean and 95% interval of the absolute number of excess HIV infections expected from 2025-2030 under three scenarios where funding is stopped in October 2025: “Cessation” (funding does not resume), “Prolonged Interruption” (testing returns to prior levels from January to December 2029), and “Brief Interruption” (testing recovers from January to December 2027). The columns labeled “Relative Excess Infections” give the percent change in projected incident infections, relative to “Continuation”. Cells are shaded according to the relative excess infections.</w:t>
      </w:r>
    </w:p>
    <w:p w14:paraId="751E5411" w14:textId="77777777" w:rsidR="00F85F10" w:rsidRPr="00F77336" w:rsidRDefault="00F85F10">
      <w:pPr>
        <w:rPr>
          <w:rFonts w:ascii="Times New Roman" w:hAnsi="Times New Roman" w:cs="Times New Roman"/>
          <w:rPrChange w:id="3758" w:author="Balasubramanian, Ruchita" w:date="2025-08-05T15:31:00Z" w16du:dateUtc="2025-08-05T19:31:00Z">
            <w:rPr/>
          </w:rPrChange>
        </w:rPr>
      </w:pPr>
    </w:p>
    <w:p w14:paraId="278C0CA2" w14:textId="2E60D1E1" w:rsidR="00F85F10" w:rsidRPr="00F77336" w:rsidRDefault="00F85F10">
      <w:pPr>
        <w:rPr>
          <w:rFonts w:ascii="Times New Roman" w:hAnsi="Times New Roman" w:cs="Times New Roman"/>
          <w:rPrChange w:id="3759" w:author="Balasubramanian, Ruchita" w:date="2025-08-05T15:31:00Z" w16du:dateUtc="2025-08-05T19:31:00Z">
            <w:rPr/>
          </w:rPrChange>
        </w:rPr>
      </w:pPr>
    </w:p>
    <w:p w14:paraId="42CD7174" w14:textId="77777777" w:rsidR="00F85F10" w:rsidRPr="00F77336" w:rsidRDefault="007B6CD6">
      <w:pPr>
        <w:rPr>
          <w:rFonts w:ascii="Times New Roman" w:hAnsi="Times New Roman" w:cs="Times New Roman"/>
          <w:rPrChange w:id="3760" w:author="Balasubramanian, Ruchita" w:date="2025-08-05T15:31:00Z" w16du:dateUtc="2025-08-05T19:31:00Z">
            <w:rPr/>
          </w:rPrChange>
        </w:rPr>
      </w:pPr>
      <w:r w:rsidRPr="00F77336">
        <w:rPr>
          <w:rFonts w:ascii="Times New Roman" w:hAnsi="Times New Roman" w:cs="Times New Roman"/>
          <w:rPrChange w:id="3761" w:author="Balasubramanian, Ruchita" w:date="2025-08-05T15:31:00Z" w16du:dateUtc="2025-08-05T19:31:00Z">
            <w:rPr/>
          </w:rPrChange>
        </w:rPr>
        <w:br w:type="page"/>
      </w:r>
    </w:p>
    <w:p w14:paraId="5E86375F" w14:textId="77777777" w:rsidR="00F85F10" w:rsidRPr="00F77336" w:rsidRDefault="007B6CD6">
      <w:pPr>
        <w:rPr>
          <w:rFonts w:ascii="Times New Roman" w:hAnsi="Times New Roman" w:cs="Times New Roman"/>
          <w:rPrChange w:id="3762" w:author="Balasubramanian, Ruchita" w:date="2025-08-05T15:31:00Z" w16du:dateUtc="2025-08-05T19:31:00Z">
            <w:rPr>
              <w:sz w:val="22"/>
              <w:szCs w:val="22"/>
            </w:rPr>
          </w:rPrChange>
        </w:rPr>
      </w:pPr>
      <w:r w:rsidRPr="00F77336">
        <w:rPr>
          <w:rFonts w:ascii="Times New Roman" w:hAnsi="Times New Roman" w:cs="Times New Roman"/>
          <w:b/>
          <w:rPrChange w:id="3763" w:author="Balasubramanian, Ruchita" w:date="2025-08-05T15:31:00Z" w16du:dateUtc="2025-08-05T19:31:00Z">
            <w:rPr>
              <w:b/>
              <w:sz w:val="22"/>
              <w:szCs w:val="22"/>
            </w:rPr>
          </w:rPrChange>
        </w:rPr>
        <w:lastRenderedPageBreak/>
        <w:t xml:space="preserve">Figure 3. Projected Excess HIV Infections if CDC-funded HIV Testing is Disrupted </w:t>
      </w:r>
    </w:p>
    <w:p w14:paraId="7CA883C6" w14:textId="6BDE6FB5" w:rsidR="00F472AF" w:rsidRPr="00F77336" w:rsidRDefault="00F575F7">
      <w:pPr>
        <w:rPr>
          <w:rFonts w:ascii="Times New Roman" w:hAnsi="Times New Roman" w:cs="Times New Roman"/>
          <w:rPrChange w:id="3764" w:author="Balasubramanian, Ruchita" w:date="2025-08-05T15:31:00Z" w16du:dateUtc="2025-08-05T19:31:00Z">
            <w:rPr/>
          </w:rPrChange>
        </w:rPr>
      </w:pPr>
      <w:ins w:id="3765" w:author="Balasubramanian, Ruchita" w:date="2025-08-06T09:29:00Z" w16du:dateUtc="2025-08-06T13:29:00Z">
        <w:r>
          <w:rPr>
            <w:rFonts w:ascii="Times New Roman" w:hAnsi="Times New Roman" w:cs="Times New Roman"/>
            <w:noProof/>
          </w:rPr>
          <w:drawing>
            <wp:inline distT="0" distB="0" distL="0" distR="0" wp14:anchorId="4F7056DC" wp14:editId="030EA4C4">
              <wp:extent cx="5943600" cy="3754755"/>
              <wp:effectExtent l="0" t="0" r="0" b="4445"/>
              <wp:docPr id="94177533" name="Picture 3" descr="A graph of a graph showing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7533" name="Picture 3" descr="A graph of a graph showing different colored bar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54755"/>
                      </a:xfrm>
                      <a:prstGeom prst="rect">
                        <a:avLst/>
                      </a:prstGeom>
                    </pic:spPr>
                  </pic:pic>
                </a:graphicData>
              </a:graphic>
            </wp:inline>
          </w:drawing>
        </w:r>
      </w:ins>
      <w:del w:id="3766" w:author="Balasubramanian, Ruchita" w:date="2025-08-06T09:21:00Z" w16du:dateUtc="2025-08-06T13:21:00Z">
        <w:r w:rsidR="000F5D37" w:rsidRPr="00F77336" w:rsidDel="00216840">
          <w:rPr>
            <w:rFonts w:ascii="Times New Roman" w:hAnsi="Times New Roman" w:cs="Times New Roman"/>
            <w:noProof/>
            <w:rPrChange w:id="3767" w:author="Balasubramanian, Ruchita" w:date="2025-08-05T15:31:00Z" w16du:dateUtc="2025-08-05T19:31:00Z">
              <w:rPr>
                <w:noProof/>
              </w:rPr>
            </w:rPrChange>
          </w:rPr>
          <w:drawing>
            <wp:inline distT="0" distB="0" distL="0" distR="0" wp14:anchorId="4767401E" wp14:editId="1D761D32">
              <wp:extent cx="5943600" cy="4121150"/>
              <wp:effectExtent l="0" t="0" r="0" b="6350"/>
              <wp:docPr id="745905460" name="Picture 11" descr="A graph of 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5460" name="Picture 11" descr="A graph of a graph with different colored bars&#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943600" cy="4121150"/>
                      </a:xfrm>
                      <a:prstGeom prst="rect">
                        <a:avLst/>
                      </a:prstGeom>
                    </pic:spPr>
                  </pic:pic>
                </a:graphicData>
              </a:graphic>
            </wp:inline>
          </w:drawing>
        </w:r>
      </w:del>
    </w:p>
    <w:p w14:paraId="50C6F4A4" w14:textId="70EB32D6" w:rsidR="00F85F10" w:rsidRPr="00F77336" w:rsidRDefault="007B6CD6">
      <w:pPr>
        <w:rPr>
          <w:rFonts w:ascii="Times New Roman" w:eastAsia="Arial" w:hAnsi="Times New Roman" w:cs="Times New Roman"/>
          <w:rPrChange w:id="3768" w:author="Balasubramanian, Ruchita" w:date="2025-08-05T15:31:00Z" w16du:dateUtc="2025-08-05T19:31:00Z">
            <w:rPr>
              <w:rFonts w:ascii="Arial" w:eastAsia="Arial" w:hAnsi="Arial" w:cs="Arial"/>
              <w:sz w:val="18"/>
              <w:szCs w:val="18"/>
            </w:rPr>
          </w:rPrChange>
        </w:rPr>
      </w:pPr>
      <w:r w:rsidRPr="00F77336">
        <w:rPr>
          <w:rFonts w:ascii="Times New Roman" w:eastAsia="Arial" w:hAnsi="Times New Roman" w:cs="Times New Roman"/>
          <w:rPrChange w:id="3769" w:author="Balasubramanian, Ruchita" w:date="2025-08-05T15:31:00Z" w16du:dateUtc="2025-08-05T19:31:00Z">
            <w:rPr>
              <w:rFonts w:ascii="Arial" w:eastAsia="Arial" w:hAnsi="Arial" w:cs="Arial"/>
              <w:sz w:val="18"/>
              <w:szCs w:val="18"/>
            </w:rPr>
          </w:rPrChange>
        </w:rPr>
        <w:t>Boxplots display the projected percentage increase in new infections under three scenarios in which CDC funding for HIV testing ends in October 2025: “Cessation” (navy blue) – funding does not resume; “Prolonged Interruption” (orange) – testing returns to prior levels from January to December 2029; “Brief Interruption” (</w:t>
      </w:r>
      <w:r w:rsidR="002C2983" w:rsidRPr="00F77336">
        <w:rPr>
          <w:rFonts w:ascii="Times New Roman" w:eastAsia="Arial" w:hAnsi="Times New Roman" w:cs="Times New Roman"/>
          <w:rPrChange w:id="3770" w:author="Balasubramanian, Ruchita" w:date="2025-08-05T15:31:00Z" w16du:dateUtc="2025-08-05T19:31:00Z">
            <w:rPr>
              <w:rFonts w:ascii="Arial" w:eastAsia="Arial" w:hAnsi="Arial" w:cs="Arial"/>
              <w:sz w:val="18"/>
              <w:szCs w:val="18"/>
            </w:rPr>
          </w:rPrChange>
        </w:rPr>
        <w:t xml:space="preserve">light </w:t>
      </w:r>
      <w:r w:rsidRPr="00F77336">
        <w:rPr>
          <w:rFonts w:ascii="Times New Roman" w:eastAsia="Arial" w:hAnsi="Times New Roman" w:cs="Times New Roman"/>
          <w:rPrChange w:id="3771" w:author="Balasubramanian, Ruchita" w:date="2025-08-05T15:31:00Z" w16du:dateUtc="2025-08-05T19:31:00Z">
            <w:rPr>
              <w:rFonts w:ascii="Arial" w:eastAsia="Arial" w:hAnsi="Arial" w:cs="Arial"/>
              <w:sz w:val="18"/>
              <w:szCs w:val="18"/>
            </w:rPr>
          </w:rPrChange>
        </w:rPr>
        <w:t xml:space="preserve">blue) – testing recovers from January to December 2027. The value along the x-axis represents the relative increase in cases vs. a scenario where CDC-funded HIV tests continue uninterrupted. The dark vertical lines indicate the mean projection across 1,000 simulations, the boxes indicate interquartile ranges (IQR), and whiskers cover the 95% </w:t>
      </w:r>
      <w:proofErr w:type="spellStart"/>
      <w:r w:rsidR="00EA1278" w:rsidRPr="00F77336">
        <w:rPr>
          <w:rFonts w:ascii="Times New Roman" w:eastAsia="Arial" w:hAnsi="Times New Roman" w:cs="Times New Roman"/>
          <w:rPrChange w:id="3772" w:author="Balasubramanian, Ruchita" w:date="2025-08-05T15:31:00Z" w16du:dateUtc="2025-08-05T19:31:00Z">
            <w:rPr>
              <w:rFonts w:ascii="Arial" w:eastAsia="Arial" w:hAnsi="Arial" w:cs="Arial"/>
              <w:sz w:val="18"/>
              <w:szCs w:val="18"/>
            </w:rPr>
          </w:rPrChange>
        </w:rPr>
        <w:t>CrI</w:t>
      </w:r>
      <w:proofErr w:type="spellEnd"/>
      <w:r w:rsidRPr="00F77336">
        <w:rPr>
          <w:rFonts w:ascii="Times New Roman" w:eastAsia="Arial" w:hAnsi="Times New Roman" w:cs="Times New Roman"/>
          <w:rPrChange w:id="3773" w:author="Balasubramanian, Ruchita" w:date="2025-08-05T15:31:00Z" w16du:dateUtc="2025-08-05T19:31:00Z">
            <w:rPr>
              <w:rFonts w:ascii="Arial" w:eastAsia="Arial" w:hAnsi="Arial" w:cs="Arial"/>
              <w:sz w:val="18"/>
              <w:szCs w:val="18"/>
            </w:rPr>
          </w:rPrChange>
        </w:rPr>
        <w:t>. *</w:t>
      </w:r>
      <w:r w:rsidR="00C131C5" w:rsidRPr="00F77336">
        <w:rPr>
          <w:rFonts w:ascii="Times New Roman" w:eastAsia="Arial" w:hAnsi="Times New Roman" w:cs="Times New Roman"/>
          <w:rPrChange w:id="3774" w:author="Balasubramanian, Ruchita" w:date="2025-08-05T15:31:00Z" w16du:dateUtc="2025-08-05T19:31:00Z">
            <w:rPr>
              <w:rFonts w:ascii="Arial" w:eastAsia="Arial" w:hAnsi="Arial" w:cs="Arial"/>
              <w:sz w:val="18"/>
              <w:szCs w:val="18"/>
            </w:rPr>
          </w:rPrChange>
        </w:rPr>
        <w:t xml:space="preserve">The </w:t>
      </w:r>
      <w:proofErr w:type="spellStart"/>
      <w:r w:rsidR="00C131C5" w:rsidRPr="00F77336">
        <w:rPr>
          <w:rFonts w:ascii="Times New Roman" w:eastAsia="Arial" w:hAnsi="Times New Roman" w:cs="Times New Roman"/>
          <w:rPrChange w:id="3775" w:author="Balasubramanian, Ruchita" w:date="2025-08-05T15:31:00Z" w16du:dateUtc="2025-08-05T19:31:00Z">
            <w:rPr>
              <w:rFonts w:ascii="Arial" w:eastAsia="Arial" w:hAnsi="Arial" w:cs="Arial"/>
              <w:sz w:val="18"/>
              <w:szCs w:val="18"/>
            </w:rPr>
          </w:rPrChange>
        </w:rPr>
        <w:t>CrI</w:t>
      </w:r>
      <w:proofErr w:type="spellEnd"/>
      <w:r w:rsidR="00C131C5" w:rsidRPr="00F77336">
        <w:rPr>
          <w:rFonts w:ascii="Times New Roman" w:eastAsia="Arial" w:hAnsi="Times New Roman" w:cs="Times New Roman"/>
          <w:rPrChange w:id="3776" w:author="Balasubramanian, Ruchita" w:date="2025-08-05T15:31:00Z" w16du:dateUtc="2025-08-05T19:31:00Z">
            <w:rPr>
              <w:rFonts w:ascii="Arial" w:eastAsia="Arial" w:hAnsi="Arial" w:cs="Arial"/>
              <w:sz w:val="18"/>
              <w:szCs w:val="18"/>
            </w:rPr>
          </w:rPrChange>
        </w:rPr>
        <w:t xml:space="preserve"> has been truncated at 40%.</w:t>
      </w:r>
      <w:r w:rsidR="00C131C5" w:rsidRPr="00F77336" w:rsidDel="00C131C5">
        <w:rPr>
          <w:rFonts w:ascii="Times New Roman" w:eastAsia="Arial" w:hAnsi="Times New Roman" w:cs="Times New Roman"/>
          <w:rPrChange w:id="3777" w:author="Balasubramanian, Ruchita" w:date="2025-08-05T15:31:00Z" w16du:dateUtc="2025-08-05T19:31:00Z">
            <w:rPr>
              <w:rFonts w:ascii="Arial" w:eastAsia="Arial" w:hAnsi="Arial" w:cs="Arial"/>
              <w:sz w:val="18"/>
              <w:szCs w:val="18"/>
            </w:rPr>
          </w:rPrChange>
        </w:rPr>
        <w:t xml:space="preserve"> </w:t>
      </w:r>
    </w:p>
    <w:p w14:paraId="7BA420D9" w14:textId="77777777" w:rsidR="00F85F10" w:rsidRPr="00F77336" w:rsidRDefault="007B6CD6">
      <w:pPr>
        <w:rPr>
          <w:rFonts w:ascii="Times New Roman" w:hAnsi="Times New Roman" w:cs="Times New Roman"/>
          <w:rPrChange w:id="3778" w:author="Balasubramanian, Ruchita" w:date="2025-08-05T15:31:00Z" w16du:dateUtc="2025-08-05T19:31:00Z">
            <w:rPr/>
          </w:rPrChange>
        </w:rPr>
      </w:pPr>
      <w:r w:rsidRPr="00F77336">
        <w:rPr>
          <w:rFonts w:ascii="Times New Roman" w:hAnsi="Times New Roman" w:cs="Times New Roman"/>
          <w:rPrChange w:id="3779" w:author="Balasubramanian, Ruchita" w:date="2025-08-05T15:31:00Z" w16du:dateUtc="2025-08-05T19:31:00Z">
            <w:rPr/>
          </w:rPrChange>
        </w:rPr>
        <w:br w:type="page"/>
      </w:r>
    </w:p>
    <w:p w14:paraId="628D2CE6" w14:textId="77777777" w:rsidR="00F85F10" w:rsidRPr="00F77336" w:rsidRDefault="007B6CD6">
      <w:pPr>
        <w:rPr>
          <w:rFonts w:ascii="Times New Roman" w:hAnsi="Times New Roman" w:cs="Times New Roman"/>
          <w:rPrChange w:id="3780" w:author="Balasubramanian, Ruchita" w:date="2025-08-05T15:31:00Z" w16du:dateUtc="2025-08-05T19:31:00Z">
            <w:rPr/>
          </w:rPrChange>
        </w:rPr>
      </w:pPr>
      <w:r w:rsidRPr="00F77336">
        <w:rPr>
          <w:rFonts w:ascii="Times New Roman" w:hAnsi="Times New Roman" w:cs="Times New Roman"/>
          <w:b/>
          <w:rPrChange w:id="3781" w:author="Balasubramanian, Ruchita" w:date="2025-08-05T15:31:00Z" w16du:dateUtc="2025-08-05T19:31:00Z">
            <w:rPr>
              <w:b/>
            </w:rPr>
          </w:rPrChange>
        </w:rPr>
        <w:lastRenderedPageBreak/>
        <w:t>Figure 4. State-level Variation in Excess HIV Infections if CDC-funded HIV Testing Ends</w:t>
      </w:r>
    </w:p>
    <w:tbl>
      <w:tblPr>
        <w:tblStyle w:val="a2"/>
        <w:tblW w:w="10530" w:type="dxa"/>
        <w:tblInd w:w="-5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95"/>
        <w:gridCol w:w="5235"/>
      </w:tblGrid>
      <w:tr w:rsidR="00F85F10" w:rsidRPr="00F77336" w14:paraId="150E7FDE" w14:textId="77777777" w:rsidTr="00D30228">
        <w:trPr>
          <w:trHeight w:val="2384"/>
        </w:trPr>
        <w:tc>
          <w:tcPr>
            <w:tcW w:w="5295" w:type="dxa"/>
            <w:tcMar>
              <w:top w:w="100" w:type="dxa"/>
              <w:left w:w="100" w:type="dxa"/>
              <w:bottom w:w="100" w:type="dxa"/>
              <w:right w:w="100" w:type="dxa"/>
            </w:tcMar>
          </w:tcPr>
          <w:p w14:paraId="7496B475" w14:textId="1AB2A875" w:rsidR="00F85F10" w:rsidRPr="00F77336" w:rsidRDefault="00C16C93">
            <w:pPr>
              <w:widowControl w:val="0"/>
              <w:pBdr>
                <w:top w:val="nil"/>
                <w:left w:val="nil"/>
                <w:bottom w:val="nil"/>
                <w:right w:val="nil"/>
                <w:between w:val="nil"/>
              </w:pBdr>
              <w:spacing w:after="0" w:line="240" w:lineRule="auto"/>
              <w:rPr>
                <w:rFonts w:ascii="Times New Roman" w:hAnsi="Times New Roman" w:cs="Times New Roman"/>
                <w:rPrChange w:id="3782" w:author="Balasubramanian, Ruchita" w:date="2025-08-05T15:31:00Z" w16du:dateUtc="2025-08-05T19:31:00Z">
                  <w:rPr/>
                </w:rPrChange>
              </w:rPr>
            </w:pPr>
            <w:r w:rsidRPr="00F77336">
              <w:rPr>
                <w:rFonts w:ascii="Times New Roman" w:hAnsi="Times New Roman" w:cs="Times New Roman"/>
                <w:noProof/>
                <w:rPrChange w:id="3783" w:author="Balasubramanian, Ruchita" w:date="2025-08-05T15:31:00Z" w16du:dateUtc="2025-08-05T19:31:00Z">
                  <w:rPr>
                    <w:noProof/>
                  </w:rPr>
                </w:rPrChange>
              </w:rPr>
              <w:drawing>
                <wp:inline distT="0" distB="0" distL="0" distR="0" wp14:anchorId="29D1BB01" wp14:editId="1897DC53">
                  <wp:extent cx="3271138" cy="2726055"/>
                  <wp:effectExtent l="0" t="0" r="5715" b="4445"/>
                  <wp:docPr id="414876060" name="Picture 14" descr="A graph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76060" name="Picture 14" descr="A graph with red dot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82037" cy="2735138"/>
                          </a:xfrm>
                          <a:prstGeom prst="rect">
                            <a:avLst/>
                          </a:prstGeom>
                        </pic:spPr>
                      </pic:pic>
                    </a:graphicData>
                  </a:graphic>
                </wp:inline>
              </w:drawing>
            </w:r>
          </w:p>
        </w:tc>
        <w:tc>
          <w:tcPr>
            <w:tcW w:w="5235" w:type="dxa"/>
            <w:tcMar>
              <w:top w:w="100" w:type="dxa"/>
              <w:left w:w="100" w:type="dxa"/>
              <w:bottom w:w="100" w:type="dxa"/>
              <w:right w:w="100" w:type="dxa"/>
            </w:tcMar>
          </w:tcPr>
          <w:p w14:paraId="5495E211" w14:textId="43808292" w:rsidR="00F85F10" w:rsidRPr="00F77336" w:rsidRDefault="00C16C93">
            <w:pPr>
              <w:spacing w:line="240" w:lineRule="auto"/>
              <w:rPr>
                <w:rFonts w:ascii="Times New Roman" w:hAnsi="Times New Roman" w:cs="Times New Roman"/>
                <w:rPrChange w:id="3784" w:author="Balasubramanian, Ruchita" w:date="2025-08-05T15:31:00Z" w16du:dateUtc="2025-08-05T19:31:00Z">
                  <w:rPr/>
                </w:rPrChange>
              </w:rPr>
            </w:pPr>
            <w:r w:rsidRPr="00F77336">
              <w:rPr>
                <w:rFonts w:ascii="Times New Roman" w:hAnsi="Times New Roman" w:cs="Times New Roman"/>
                <w:noProof/>
                <w:rPrChange w:id="3785" w:author="Balasubramanian, Ruchita" w:date="2025-08-05T15:31:00Z" w16du:dateUtc="2025-08-05T19:31:00Z">
                  <w:rPr>
                    <w:noProof/>
                  </w:rPr>
                </w:rPrChange>
              </w:rPr>
              <w:drawing>
                <wp:inline distT="0" distB="0" distL="0" distR="0" wp14:anchorId="6D603266" wp14:editId="116631F9">
                  <wp:extent cx="3271200" cy="2726108"/>
                  <wp:effectExtent l="0" t="0" r="5715" b="4445"/>
                  <wp:docPr id="1514182250" name="Picture 13" descr="A graph with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82250" name="Picture 13" descr="A graph with orange dot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89511" cy="2741368"/>
                          </a:xfrm>
                          <a:prstGeom prst="rect">
                            <a:avLst/>
                          </a:prstGeom>
                        </pic:spPr>
                      </pic:pic>
                    </a:graphicData>
                  </a:graphic>
                </wp:inline>
              </w:drawing>
            </w:r>
          </w:p>
        </w:tc>
      </w:tr>
      <w:tr w:rsidR="00F85F10" w:rsidRPr="00F77336" w14:paraId="402C3B46" w14:textId="77777777" w:rsidTr="00D30228">
        <w:tc>
          <w:tcPr>
            <w:tcW w:w="5295" w:type="dxa"/>
            <w:tcMar>
              <w:top w:w="100" w:type="dxa"/>
              <w:left w:w="100" w:type="dxa"/>
              <w:bottom w:w="100" w:type="dxa"/>
              <w:right w:w="100" w:type="dxa"/>
            </w:tcMar>
          </w:tcPr>
          <w:p w14:paraId="684C2B62" w14:textId="28683E3D" w:rsidR="00F85F10" w:rsidRPr="00F77336" w:rsidRDefault="00C16C93">
            <w:pPr>
              <w:widowControl w:val="0"/>
              <w:pBdr>
                <w:top w:val="nil"/>
                <w:left w:val="nil"/>
                <w:bottom w:val="nil"/>
                <w:right w:val="nil"/>
                <w:between w:val="nil"/>
              </w:pBdr>
              <w:spacing w:after="0" w:line="240" w:lineRule="auto"/>
              <w:rPr>
                <w:rFonts w:ascii="Times New Roman" w:hAnsi="Times New Roman" w:cs="Times New Roman"/>
                <w:rPrChange w:id="3786" w:author="Balasubramanian, Ruchita" w:date="2025-08-05T15:31:00Z" w16du:dateUtc="2025-08-05T19:31:00Z">
                  <w:rPr/>
                </w:rPrChange>
              </w:rPr>
            </w:pPr>
            <w:r w:rsidRPr="00F77336">
              <w:rPr>
                <w:rFonts w:ascii="Times New Roman" w:hAnsi="Times New Roman" w:cs="Times New Roman"/>
                <w:noProof/>
                <w:rPrChange w:id="3787" w:author="Balasubramanian, Ruchita" w:date="2025-08-05T15:31:00Z" w16du:dateUtc="2025-08-05T19:31:00Z">
                  <w:rPr>
                    <w:noProof/>
                  </w:rPr>
                </w:rPrChange>
              </w:rPr>
              <w:drawing>
                <wp:inline distT="0" distB="0" distL="0" distR="0" wp14:anchorId="3CF2044E" wp14:editId="6659783A">
                  <wp:extent cx="3270885" cy="2725844"/>
                  <wp:effectExtent l="0" t="0" r="5715" b="5080"/>
                  <wp:docPr id="1737791774" name="Picture 15" descr="A graph with red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91774" name="Picture 15" descr="A graph with red dots and white tex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71394" cy="2726268"/>
                          </a:xfrm>
                          <a:prstGeom prst="rect">
                            <a:avLst/>
                          </a:prstGeom>
                        </pic:spPr>
                      </pic:pic>
                    </a:graphicData>
                  </a:graphic>
                </wp:inline>
              </w:drawing>
            </w:r>
          </w:p>
        </w:tc>
        <w:tc>
          <w:tcPr>
            <w:tcW w:w="5235" w:type="dxa"/>
            <w:tcMar>
              <w:top w:w="100" w:type="dxa"/>
              <w:left w:w="100" w:type="dxa"/>
              <w:bottom w:w="100" w:type="dxa"/>
              <w:right w:w="100" w:type="dxa"/>
            </w:tcMar>
          </w:tcPr>
          <w:p w14:paraId="4D29303C" w14:textId="6C338CA1" w:rsidR="00F85F10" w:rsidRPr="00F77336" w:rsidRDefault="00C16C93">
            <w:pPr>
              <w:widowControl w:val="0"/>
              <w:pBdr>
                <w:top w:val="nil"/>
                <w:left w:val="nil"/>
                <w:bottom w:val="nil"/>
                <w:right w:val="nil"/>
                <w:between w:val="nil"/>
              </w:pBdr>
              <w:spacing w:after="0" w:line="240" w:lineRule="auto"/>
              <w:rPr>
                <w:rFonts w:ascii="Times New Roman" w:hAnsi="Times New Roman" w:cs="Times New Roman"/>
                <w:rPrChange w:id="3788" w:author="Balasubramanian, Ruchita" w:date="2025-08-05T15:31:00Z" w16du:dateUtc="2025-08-05T19:31:00Z">
                  <w:rPr/>
                </w:rPrChange>
              </w:rPr>
            </w:pPr>
            <w:r w:rsidRPr="00F77336">
              <w:rPr>
                <w:rFonts w:ascii="Times New Roman" w:hAnsi="Times New Roman" w:cs="Times New Roman"/>
                <w:noProof/>
                <w:rPrChange w:id="3789" w:author="Balasubramanian, Ruchita" w:date="2025-08-05T15:31:00Z" w16du:dateUtc="2025-08-05T19:31:00Z">
                  <w:rPr>
                    <w:noProof/>
                  </w:rPr>
                </w:rPrChange>
              </w:rPr>
              <w:drawing>
                <wp:inline distT="0" distB="0" distL="0" distR="0" wp14:anchorId="69677B98" wp14:editId="17DBCD23">
                  <wp:extent cx="3270885" cy="2725846"/>
                  <wp:effectExtent l="0" t="0" r="5715" b="5080"/>
                  <wp:docPr id="1934578516" name="Picture 16" descr="A graph with red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78516" name="Picture 16" descr="A graph with red dots and white tex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74201" cy="2728609"/>
                          </a:xfrm>
                          <a:prstGeom prst="rect">
                            <a:avLst/>
                          </a:prstGeom>
                        </pic:spPr>
                      </pic:pic>
                    </a:graphicData>
                  </a:graphic>
                </wp:inline>
              </w:drawing>
            </w:r>
          </w:p>
        </w:tc>
      </w:tr>
      <w:tr w:rsidR="00F85F10" w:rsidRPr="00F77336" w14:paraId="77B6E2E4" w14:textId="77777777" w:rsidTr="00D30228">
        <w:trPr>
          <w:trHeight w:val="440"/>
        </w:trPr>
        <w:tc>
          <w:tcPr>
            <w:tcW w:w="10530" w:type="dxa"/>
            <w:gridSpan w:val="2"/>
            <w:tcMar>
              <w:top w:w="100" w:type="dxa"/>
              <w:left w:w="100" w:type="dxa"/>
              <w:bottom w:w="100" w:type="dxa"/>
              <w:right w:w="100" w:type="dxa"/>
            </w:tcMar>
          </w:tcPr>
          <w:p w14:paraId="7BEABF39" w14:textId="53606BC5" w:rsidR="00F85F10" w:rsidRPr="00F77336" w:rsidRDefault="007B6CD6">
            <w:pPr>
              <w:widowControl w:val="0"/>
              <w:pBdr>
                <w:top w:val="nil"/>
                <w:left w:val="nil"/>
                <w:bottom w:val="nil"/>
                <w:right w:val="nil"/>
                <w:between w:val="nil"/>
              </w:pBdr>
              <w:spacing w:after="0" w:line="240" w:lineRule="auto"/>
              <w:jc w:val="center"/>
              <w:rPr>
                <w:rFonts w:ascii="Times New Roman" w:hAnsi="Times New Roman" w:cs="Times New Roman"/>
                <w:rPrChange w:id="3790" w:author="Balasubramanian, Ruchita" w:date="2025-08-05T15:31:00Z" w16du:dateUtc="2025-08-05T19:31:00Z">
                  <w:rPr/>
                </w:rPrChange>
              </w:rPr>
            </w:pPr>
            <w:r w:rsidRPr="00F77336">
              <w:rPr>
                <w:rFonts w:ascii="Times New Roman" w:hAnsi="Times New Roman" w:cs="Times New Roman"/>
                <w:rPrChange w:id="3791" w:author="Balasubramanian, Ruchita" w:date="2025-08-05T15:31:00Z" w16du:dateUtc="2025-08-05T19:31:00Z">
                  <w:rPr/>
                </w:rPrChange>
              </w:rPr>
              <w:t xml:space="preserve">  </w:t>
            </w:r>
            <w:r w:rsidR="009C02B0" w:rsidRPr="00F77336">
              <w:rPr>
                <w:rFonts w:ascii="Times New Roman" w:hAnsi="Times New Roman" w:cs="Times New Roman"/>
                <w:noProof/>
                <w:rPrChange w:id="3792" w:author="Balasubramanian, Ruchita" w:date="2025-08-05T15:31:00Z" w16du:dateUtc="2025-08-05T19:31:00Z">
                  <w:rPr>
                    <w:noProof/>
                  </w:rPr>
                </w:rPrChange>
              </w:rPr>
              <w:drawing>
                <wp:inline distT="0" distB="0" distL="0" distR="0" wp14:anchorId="351345E6" wp14:editId="38CFE3D8">
                  <wp:extent cx="5943600" cy="1033780"/>
                  <wp:effectExtent l="0" t="0" r="0" b="0"/>
                  <wp:docPr id="434845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4514" name="Picture 434845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033780"/>
                          </a:xfrm>
                          <a:prstGeom prst="rect">
                            <a:avLst/>
                          </a:prstGeom>
                        </pic:spPr>
                      </pic:pic>
                    </a:graphicData>
                  </a:graphic>
                </wp:inline>
              </w:drawing>
            </w:r>
          </w:p>
        </w:tc>
      </w:tr>
    </w:tbl>
    <w:p w14:paraId="3E2B4854" w14:textId="4E54ADA1" w:rsidR="00F85F10" w:rsidRPr="00F77336" w:rsidRDefault="007B6CD6">
      <w:pPr>
        <w:rPr>
          <w:rFonts w:ascii="Times New Roman" w:hAnsi="Times New Roman" w:cs="Times New Roman"/>
          <w:rPrChange w:id="3793" w:author="Balasubramanian, Ruchita" w:date="2025-08-05T15:31:00Z" w16du:dateUtc="2025-08-05T19:31:00Z">
            <w:rPr/>
          </w:rPrChange>
        </w:rPr>
      </w:pPr>
      <w:r w:rsidRPr="00F77336">
        <w:rPr>
          <w:rFonts w:ascii="Times New Roman" w:eastAsia="Arial" w:hAnsi="Times New Roman" w:cs="Times New Roman"/>
          <w:rPrChange w:id="3794" w:author="Balasubramanian, Ruchita" w:date="2025-08-05T15:31:00Z" w16du:dateUtc="2025-08-05T19:31:00Z">
            <w:rPr>
              <w:rFonts w:ascii="Arial" w:eastAsia="Arial" w:hAnsi="Arial" w:cs="Arial"/>
              <w:sz w:val="18"/>
              <w:szCs w:val="18"/>
            </w:rPr>
          </w:rPrChange>
        </w:rPr>
        <w:t xml:space="preserve">Each circle represents one state. The y-axis represents the average relative increase in projected HIV infections from 2025 to 2030 if CDC funding for HIV testing ends in October 2025 </w:t>
      </w:r>
      <w:r w:rsidR="00BA0F70" w:rsidRPr="00F77336">
        <w:rPr>
          <w:rFonts w:ascii="Times New Roman" w:eastAsia="Arial" w:hAnsi="Times New Roman" w:cs="Times New Roman"/>
          <w:rPrChange w:id="3795" w:author="Balasubramanian, Ruchita" w:date="2025-08-05T15:31:00Z" w16du:dateUtc="2025-08-05T19:31:00Z">
            <w:rPr>
              <w:rFonts w:ascii="Arial" w:eastAsia="Arial" w:hAnsi="Arial" w:cs="Arial"/>
              <w:sz w:val="18"/>
              <w:szCs w:val="18"/>
            </w:rPr>
          </w:rPrChange>
        </w:rPr>
        <w:t>versus continuation at current levels</w:t>
      </w:r>
      <w:r w:rsidRPr="00F77336">
        <w:rPr>
          <w:rFonts w:ascii="Times New Roman" w:eastAsia="Arial" w:hAnsi="Times New Roman" w:cs="Times New Roman"/>
          <w:rPrChange w:id="3796" w:author="Balasubramanian, Ruchita" w:date="2025-08-05T15:31:00Z" w16du:dateUtc="2025-08-05T19:31:00Z">
            <w:rPr>
              <w:rFonts w:ascii="Arial" w:eastAsia="Arial" w:hAnsi="Arial" w:cs="Arial"/>
              <w:sz w:val="18"/>
              <w:szCs w:val="18"/>
            </w:rPr>
          </w:rPrChange>
        </w:rPr>
        <w:t xml:space="preserve">, averaged across 1,000 simulations. The x-axis represents the average proportion of 2025 diagnoses that were made with CDC-funded tests in the state (Panel </w:t>
      </w:r>
      <w:r w:rsidRPr="00F77336">
        <w:rPr>
          <w:rFonts w:ascii="Times New Roman" w:eastAsia="Arial" w:hAnsi="Times New Roman" w:cs="Times New Roman"/>
          <w:rPrChange w:id="3797" w:author="Balasubramanian, Ruchita" w:date="2025-08-05T15:31:00Z" w16du:dateUtc="2025-08-05T19:31:00Z">
            <w:rPr>
              <w:rFonts w:ascii="Arial" w:eastAsia="Arial" w:hAnsi="Arial" w:cs="Arial"/>
              <w:sz w:val="18"/>
              <w:szCs w:val="18"/>
            </w:rPr>
          </w:rPrChange>
        </w:rPr>
        <w:lastRenderedPageBreak/>
        <w:t xml:space="preserve">A), the average proportion of all tests in 2025 that were funded by the CDC (Panel B), the average transmission rate in 2025 (Panel C), or the proportion of prevalent HIV cases in 2021 that fell into rural areas with the state (Panel D). The size of the circle is proportional to the number of projected new diagnoses in 2025. Cities are shaded according to the proportion of prevalent cases that fall into </w:t>
      </w:r>
      <w:r w:rsidR="002D5818" w:rsidRPr="00F77336">
        <w:rPr>
          <w:rFonts w:ascii="Times New Roman" w:eastAsia="Arial" w:hAnsi="Times New Roman" w:cs="Times New Roman"/>
          <w:rPrChange w:id="3798" w:author="Balasubramanian, Ruchita" w:date="2025-08-05T15:31:00Z" w16du:dateUtc="2025-08-05T19:31:00Z">
            <w:rPr>
              <w:rFonts w:ascii="Arial" w:eastAsia="Arial" w:hAnsi="Arial" w:cs="Arial"/>
              <w:sz w:val="18"/>
              <w:szCs w:val="18"/>
            </w:rPr>
          </w:rPrChange>
        </w:rPr>
        <w:t xml:space="preserve">urban </w:t>
      </w:r>
      <w:r w:rsidRPr="00F77336">
        <w:rPr>
          <w:rFonts w:ascii="Times New Roman" w:eastAsia="Arial" w:hAnsi="Times New Roman" w:cs="Times New Roman"/>
          <w:rPrChange w:id="3799" w:author="Balasubramanian, Ruchita" w:date="2025-08-05T15:31:00Z" w16du:dateUtc="2025-08-05T19:31:00Z">
            <w:rPr>
              <w:rFonts w:ascii="Arial" w:eastAsia="Arial" w:hAnsi="Arial" w:cs="Arial"/>
              <w:sz w:val="18"/>
              <w:szCs w:val="18"/>
            </w:rPr>
          </w:rPrChange>
        </w:rPr>
        <w:t xml:space="preserve">areas. Correlation denotes the Spearman </w:t>
      </w:r>
      <w:r w:rsidR="00863830" w:rsidRPr="00F77336">
        <w:rPr>
          <w:rFonts w:ascii="Times New Roman" w:eastAsia="Arial" w:hAnsi="Times New Roman" w:cs="Times New Roman"/>
          <w:rPrChange w:id="3800" w:author="Balasubramanian, Ruchita" w:date="2025-08-05T15:31:00Z" w16du:dateUtc="2025-08-05T19:31:00Z">
            <w:rPr>
              <w:rFonts w:ascii="Arial" w:eastAsia="Arial" w:hAnsi="Arial" w:cs="Arial"/>
              <w:sz w:val="18"/>
              <w:szCs w:val="18"/>
            </w:rPr>
          </w:rPrChange>
        </w:rPr>
        <w:t xml:space="preserve">rank </w:t>
      </w:r>
      <w:r w:rsidRPr="00F77336">
        <w:rPr>
          <w:rFonts w:ascii="Times New Roman" w:eastAsia="Arial" w:hAnsi="Times New Roman" w:cs="Times New Roman"/>
          <w:rPrChange w:id="3801" w:author="Balasubramanian, Ruchita" w:date="2025-08-05T15:31:00Z" w16du:dateUtc="2025-08-05T19:31:00Z">
            <w:rPr>
              <w:rFonts w:ascii="Arial" w:eastAsia="Arial" w:hAnsi="Arial" w:cs="Arial"/>
              <w:sz w:val="18"/>
              <w:szCs w:val="18"/>
            </w:rPr>
          </w:rPrChange>
        </w:rPr>
        <w:t>correlation.</w:t>
      </w:r>
    </w:p>
    <w:p w14:paraId="1D828FF7" w14:textId="77777777" w:rsidR="00F85F10" w:rsidRPr="00F77336" w:rsidRDefault="007B6CD6">
      <w:pPr>
        <w:rPr>
          <w:rFonts w:ascii="Times New Roman" w:hAnsi="Times New Roman" w:cs="Times New Roman"/>
          <w:b/>
          <w:rPrChange w:id="3802" w:author="Balasubramanian, Ruchita" w:date="2025-08-05T15:31:00Z" w16du:dateUtc="2025-08-05T19:31:00Z">
            <w:rPr>
              <w:b/>
            </w:rPr>
          </w:rPrChange>
        </w:rPr>
      </w:pPr>
      <w:r w:rsidRPr="00F77336">
        <w:rPr>
          <w:rFonts w:ascii="Times New Roman" w:hAnsi="Times New Roman" w:cs="Times New Roman"/>
          <w:rPrChange w:id="3803" w:author="Balasubramanian, Ruchita" w:date="2025-08-05T15:31:00Z" w16du:dateUtc="2025-08-05T19:31:00Z">
            <w:rPr/>
          </w:rPrChange>
        </w:rPr>
        <w:br w:type="page"/>
      </w:r>
    </w:p>
    <w:p w14:paraId="105F3BA3" w14:textId="7B26AAF4" w:rsidR="00F85F10" w:rsidRPr="00F77336" w:rsidRDefault="007B6CD6">
      <w:pPr>
        <w:rPr>
          <w:rFonts w:ascii="Times New Roman" w:hAnsi="Times New Roman" w:cs="Times New Roman"/>
          <w:b/>
          <w:rPrChange w:id="3804" w:author="Balasubramanian, Ruchita" w:date="2025-08-05T15:31:00Z" w16du:dateUtc="2025-08-05T19:31:00Z">
            <w:rPr>
              <w:b/>
            </w:rPr>
          </w:rPrChange>
        </w:rPr>
      </w:pPr>
      <w:r w:rsidRPr="00F77336">
        <w:rPr>
          <w:rFonts w:ascii="Times New Roman" w:hAnsi="Times New Roman" w:cs="Times New Roman"/>
          <w:b/>
          <w:rPrChange w:id="3805" w:author="Balasubramanian, Ruchita" w:date="2025-08-05T15:31:00Z" w16du:dateUtc="2025-08-05T19:31:00Z">
            <w:rPr>
              <w:b/>
            </w:rPr>
          </w:rPrChange>
        </w:rPr>
        <w:lastRenderedPageBreak/>
        <w:t xml:space="preserve">Figure </w:t>
      </w:r>
      <w:r w:rsidR="00037438" w:rsidRPr="00F77336">
        <w:rPr>
          <w:rFonts w:ascii="Times New Roman" w:hAnsi="Times New Roman" w:cs="Times New Roman"/>
          <w:b/>
          <w:rPrChange w:id="3806" w:author="Balasubramanian, Ruchita" w:date="2025-08-05T15:31:00Z" w16du:dateUtc="2025-08-05T19:31:00Z">
            <w:rPr>
              <w:b/>
            </w:rPr>
          </w:rPrChange>
        </w:rPr>
        <w:t>5</w:t>
      </w:r>
      <w:r w:rsidRPr="00F77336">
        <w:rPr>
          <w:rFonts w:ascii="Times New Roman" w:hAnsi="Times New Roman" w:cs="Times New Roman"/>
          <w:b/>
          <w:rPrChange w:id="3807" w:author="Balasubramanian, Ruchita" w:date="2025-08-05T15:31:00Z" w16du:dateUtc="2025-08-05T19:31:00Z">
            <w:rPr>
              <w:b/>
            </w:rPr>
          </w:rPrChange>
        </w:rPr>
        <w:t xml:space="preserve">: Excess HIV Infections 2025-2030 if CDC Funding for HIV Tests Ends, </w:t>
      </w:r>
      <w:proofErr w:type="gramStart"/>
      <w:r w:rsidR="00BA0F70" w:rsidRPr="00F77336">
        <w:rPr>
          <w:rFonts w:ascii="Times New Roman" w:hAnsi="Times New Roman" w:cs="Times New Roman"/>
          <w:b/>
          <w:rPrChange w:id="3808" w:author="Balasubramanian, Ruchita" w:date="2025-08-05T15:31:00Z" w16du:dateUtc="2025-08-05T19:31:00Z">
            <w:rPr>
              <w:b/>
            </w:rPr>
          </w:rPrChange>
        </w:rPr>
        <w:t>According</w:t>
      </w:r>
      <w:proofErr w:type="gramEnd"/>
      <w:r w:rsidR="00BA0F70" w:rsidRPr="00F77336">
        <w:rPr>
          <w:rFonts w:ascii="Times New Roman" w:hAnsi="Times New Roman" w:cs="Times New Roman"/>
          <w:b/>
          <w:rPrChange w:id="3809" w:author="Balasubramanian, Ruchita" w:date="2025-08-05T15:31:00Z" w16du:dateUtc="2025-08-05T19:31:00Z">
            <w:rPr>
              <w:b/>
            </w:rPr>
          </w:rPrChange>
        </w:rPr>
        <w:t xml:space="preserve"> to the Proportion of CDC-Funded Tests Performed Without CDC Funding</w:t>
      </w:r>
    </w:p>
    <w:p w14:paraId="307FA652" w14:textId="763C43B7" w:rsidR="00F85F10" w:rsidRPr="00F77336" w:rsidRDefault="0032708A">
      <w:pPr>
        <w:rPr>
          <w:rFonts w:ascii="Times New Roman" w:hAnsi="Times New Roman" w:cs="Times New Roman"/>
          <w:rPrChange w:id="3810" w:author="Balasubramanian, Ruchita" w:date="2025-08-05T15:31:00Z" w16du:dateUtc="2025-08-05T19:31:00Z">
            <w:rPr/>
          </w:rPrChange>
        </w:rPr>
      </w:pPr>
      <w:ins w:id="3811" w:author="Balasubramanian, Ruchita" w:date="2025-08-06T09:28:00Z" w16du:dateUtc="2025-08-06T13:28:00Z">
        <w:r>
          <w:rPr>
            <w:rFonts w:ascii="Times New Roman" w:hAnsi="Times New Roman" w:cs="Times New Roman"/>
            <w:noProof/>
          </w:rPr>
          <w:drawing>
            <wp:inline distT="0" distB="0" distL="0" distR="0" wp14:anchorId="00FEC722" wp14:editId="50D91B7F">
              <wp:extent cx="5943600" cy="3301365"/>
              <wp:effectExtent l="0" t="0" r="0" b="635"/>
              <wp:docPr id="950905157"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5157" name="Picture 1" descr="A graph of a graph&#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ins>
      <w:del w:id="3812" w:author="Balasubramanian, Ruchita" w:date="2025-08-06T09:25:00Z" w16du:dateUtc="2025-08-06T13:25:00Z">
        <w:r w:rsidR="000F5D37" w:rsidRPr="00F77336" w:rsidDel="0032708A">
          <w:rPr>
            <w:rFonts w:ascii="Times New Roman" w:hAnsi="Times New Roman" w:cs="Times New Roman"/>
            <w:noProof/>
            <w:rPrChange w:id="3813" w:author="Balasubramanian, Ruchita" w:date="2025-08-05T15:31:00Z" w16du:dateUtc="2025-08-05T19:31:00Z">
              <w:rPr>
                <w:noProof/>
              </w:rPr>
            </w:rPrChange>
          </w:rPr>
          <w:drawing>
            <wp:inline distT="0" distB="0" distL="0" distR="0" wp14:anchorId="3254BA88" wp14:editId="391ABB47">
              <wp:extent cx="5943600" cy="4021455"/>
              <wp:effectExtent l="0" t="0" r="0" b="4445"/>
              <wp:docPr id="1287867299" name="Picture 12" descr="A graph of a graph showing a number of excess infec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67299" name="Picture 12" descr="A graph of a graph showing a number of excess infections&#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943600" cy="4021455"/>
                      </a:xfrm>
                      <a:prstGeom prst="rect">
                        <a:avLst/>
                      </a:prstGeom>
                    </pic:spPr>
                  </pic:pic>
                </a:graphicData>
              </a:graphic>
            </wp:inline>
          </w:drawing>
        </w:r>
      </w:del>
    </w:p>
    <w:p w14:paraId="2C1C63EB" w14:textId="0067C0CA" w:rsidR="00F85F10" w:rsidRPr="00F77336" w:rsidRDefault="007B6CD6">
      <w:pPr>
        <w:rPr>
          <w:rFonts w:ascii="Times New Roman" w:eastAsia="Arial" w:hAnsi="Times New Roman" w:cs="Times New Roman"/>
          <w:rPrChange w:id="3814" w:author="Balasubramanian, Ruchita" w:date="2025-08-05T15:31:00Z" w16du:dateUtc="2025-08-05T19:31:00Z">
            <w:rPr>
              <w:rFonts w:ascii="Arial" w:eastAsia="Arial" w:hAnsi="Arial" w:cs="Arial"/>
              <w:sz w:val="18"/>
              <w:szCs w:val="18"/>
            </w:rPr>
          </w:rPrChange>
        </w:rPr>
      </w:pPr>
      <w:r w:rsidRPr="00F77336">
        <w:rPr>
          <w:rFonts w:ascii="Times New Roman" w:eastAsia="Arial" w:hAnsi="Times New Roman" w:cs="Times New Roman"/>
          <w:rPrChange w:id="3815" w:author="Balasubramanian, Ruchita" w:date="2025-08-05T15:31:00Z" w16du:dateUtc="2025-08-05T19:31:00Z">
            <w:rPr>
              <w:rFonts w:ascii="Arial" w:eastAsia="Arial" w:hAnsi="Arial" w:cs="Arial"/>
              <w:sz w:val="18"/>
              <w:szCs w:val="18"/>
            </w:rPr>
          </w:rPrChange>
        </w:rPr>
        <w:t>Boxplots display the projected percentage increase in new infections under stratified by the simulated proportion of people who would be tested regardless of whether CDC-funded tests are available. Colors denote: “Cessation” (navy blue) – funding does not resume; “Prolonged Interruption” (orange) – testing returns to prior levels from January to December 2029; “Brief Interruption” (</w:t>
      </w:r>
      <w:r w:rsidR="002C2983" w:rsidRPr="00F77336">
        <w:rPr>
          <w:rFonts w:ascii="Times New Roman" w:eastAsia="Arial" w:hAnsi="Times New Roman" w:cs="Times New Roman"/>
          <w:rPrChange w:id="3816" w:author="Balasubramanian, Ruchita" w:date="2025-08-05T15:31:00Z" w16du:dateUtc="2025-08-05T19:31:00Z">
            <w:rPr>
              <w:rFonts w:ascii="Arial" w:eastAsia="Arial" w:hAnsi="Arial" w:cs="Arial"/>
              <w:sz w:val="18"/>
              <w:szCs w:val="18"/>
            </w:rPr>
          </w:rPrChange>
        </w:rPr>
        <w:t xml:space="preserve">light </w:t>
      </w:r>
      <w:r w:rsidRPr="00F77336">
        <w:rPr>
          <w:rFonts w:ascii="Times New Roman" w:eastAsia="Arial" w:hAnsi="Times New Roman" w:cs="Times New Roman"/>
          <w:rPrChange w:id="3817" w:author="Balasubramanian, Ruchita" w:date="2025-08-05T15:31:00Z" w16du:dateUtc="2025-08-05T19:31:00Z">
            <w:rPr>
              <w:rFonts w:ascii="Arial" w:eastAsia="Arial" w:hAnsi="Arial" w:cs="Arial"/>
              <w:sz w:val="18"/>
              <w:szCs w:val="18"/>
            </w:rPr>
          </w:rPrChange>
        </w:rPr>
        <w:t xml:space="preserve">blue) – testing recovers from January to December 2027. The value along the x-axis represents the relative increase in cases vs. a scenario where CDC-funded HIV tests continue uninterrupted. The dark vertical lines indicate the mean projection across 1,000 simulations, the boxes indicate interquartile ranges (IQR), and whiskers cover the 95% </w:t>
      </w:r>
      <w:proofErr w:type="spellStart"/>
      <w:r w:rsidR="00EA1278" w:rsidRPr="00F77336">
        <w:rPr>
          <w:rFonts w:ascii="Times New Roman" w:eastAsia="Arial" w:hAnsi="Times New Roman" w:cs="Times New Roman"/>
          <w:rPrChange w:id="3818" w:author="Balasubramanian, Ruchita" w:date="2025-08-05T15:31:00Z" w16du:dateUtc="2025-08-05T19:31:00Z">
            <w:rPr>
              <w:rFonts w:ascii="Arial" w:eastAsia="Arial" w:hAnsi="Arial" w:cs="Arial"/>
              <w:sz w:val="18"/>
              <w:szCs w:val="18"/>
            </w:rPr>
          </w:rPrChange>
        </w:rPr>
        <w:t>CrI</w:t>
      </w:r>
      <w:proofErr w:type="spellEnd"/>
      <w:r w:rsidRPr="00F77336">
        <w:rPr>
          <w:rFonts w:ascii="Times New Roman" w:eastAsia="Arial" w:hAnsi="Times New Roman" w:cs="Times New Roman"/>
          <w:rPrChange w:id="3819" w:author="Balasubramanian, Ruchita" w:date="2025-08-05T15:31:00Z" w16du:dateUtc="2025-08-05T19:31:00Z">
            <w:rPr>
              <w:rFonts w:ascii="Arial" w:eastAsia="Arial" w:hAnsi="Arial" w:cs="Arial"/>
              <w:sz w:val="18"/>
              <w:szCs w:val="18"/>
            </w:rPr>
          </w:rPrChange>
        </w:rPr>
        <w:t xml:space="preserve">. </w:t>
      </w:r>
    </w:p>
    <w:p w14:paraId="0FD6EF4C" w14:textId="77777777" w:rsidR="00851883" w:rsidRPr="00F77336" w:rsidRDefault="00851883">
      <w:pPr>
        <w:rPr>
          <w:rFonts w:ascii="Times New Roman" w:hAnsi="Times New Roman" w:cs="Times New Roman"/>
          <w:rPrChange w:id="3820" w:author="Balasubramanian, Ruchita" w:date="2025-08-05T15:31:00Z" w16du:dateUtc="2025-08-05T19:31:00Z">
            <w:rPr/>
          </w:rPrChange>
        </w:rPr>
      </w:pPr>
    </w:p>
    <w:p w14:paraId="57D6F98A" w14:textId="77777777" w:rsidR="004D5334" w:rsidRPr="00F77336" w:rsidRDefault="004D5334">
      <w:pPr>
        <w:rPr>
          <w:rFonts w:ascii="Times New Roman" w:hAnsi="Times New Roman" w:cs="Times New Roman"/>
          <w:rPrChange w:id="3821" w:author="Balasubramanian, Ruchita" w:date="2025-08-05T15:31:00Z" w16du:dateUtc="2025-08-05T19:31:00Z">
            <w:rPr/>
          </w:rPrChange>
        </w:rPr>
      </w:pPr>
    </w:p>
    <w:p w14:paraId="65133AA6" w14:textId="77777777" w:rsidR="004D5334" w:rsidRPr="00F77336" w:rsidRDefault="004D5334">
      <w:pPr>
        <w:rPr>
          <w:rFonts w:ascii="Times New Roman" w:hAnsi="Times New Roman" w:cs="Times New Roman"/>
          <w:rPrChange w:id="3822" w:author="Balasubramanian, Ruchita" w:date="2025-08-05T15:31:00Z" w16du:dateUtc="2025-08-05T19:31:00Z">
            <w:rPr/>
          </w:rPrChange>
        </w:rPr>
      </w:pPr>
    </w:p>
    <w:p w14:paraId="214F5F6E" w14:textId="77777777" w:rsidR="004D5334" w:rsidRPr="00F77336" w:rsidRDefault="004D5334">
      <w:pPr>
        <w:rPr>
          <w:rFonts w:ascii="Times New Roman" w:hAnsi="Times New Roman" w:cs="Times New Roman"/>
          <w:rPrChange w:id="3823" w:author="Balasubramanian, Ruchita" w:date="2025-08-05T15:31:00Z" w16du:dateUtc="2025-08-05T19:31:00Z">
            <w:rPr/>
          </w:rPrChange>
        </w:rPr>
      </w:pPr>
    </w:p>
    <w:p w14:paraId="1F23BE72" w14:textId="77777777" w:rsidR="004D5334" w:rsidRPr="00F77336" w:rsidRDefault="004D5334">
      <w:pPr>
        <w:rPr>
          <w:rFonts w:ascii="Times New Roman" w:hAnsi="Times New Roman" w:cs="Times New Roman"/>
          <w:rPrChange w:id="3824" w:author="Balasubramanian, Ruchita" w:date="2025-08-05T15:31:00Z" w16du:dateUtc="2025-08-05T19:31:00Z">
            <w:rPr/>
          </w:rPrChange>
        </w:rPr>
      </w:pPr>
    </w:p>
    <w:p w14:paraId="72B012C8" w14:textId="77777777" w:rsidR="004D5334" w:rsidRPr="00F77336" w:rsidRDefault="004D5334">
      <w:pPr>
        <w:rPr>
          <w:rFonts w:ascii="Times New Roman" w:hAnsi="Times New Roman" w:cs="Times New Roman"/>
          <w:rPrChange w:id="3825" w:author="Balasubramanian, Ruchita" w:date="2025-08-05T15:31:00Z" w16du:dateUtc="2025-08-05T19:31:00Z">
            <w:rPr/>
          </w:rPrChange>
        </w:rPr>
      </w:pPr>
    </w:p>
    <w:p w14:paraId="52C26BAB" w14:textId="77777777" w:rsidR="004D5334" w:rsidRPr="00F77336" w:rsidRDefault="004D5334">
      <w:pPr>
        <w:rPr>
          <w:rFonts w:ascii="Times New Roman" w:hAnsi="Times New Roman" w:cs="Times New Roman"/>
          <w:rPrChange w:id="3826" w:author="Balasubramanian, Ruchita" w:date="2025-08-05T15:31:00Z" w16du:dateUtc="2025-08-05T19:31:00Z">
            <w:rPr/>
          </w:rPrChange>
        </w:rPr>
      </w:pPr>
    </w:p>
    <w:p w14:paraId="1BFE020B" w14:textId="77777777" w:rsidR="00F575F7" w:rsidRDefault="00F575F7">
      <w:pPr>
        <w:rPr>
          <w:ins w:id="3827" w:author="Balasubramanian, Ruchita" w:date="2025-08-06T09:29:00Z" w16du:dateUtc="2025-08-06T13:29:00Z"/>
          <w:rFonts w:ascii="Times New Roman" w:hAnsi="Times New Roman" w:cs="Times New Roman"/>
          <w:b/>
          <w:lang w:val="fr-FR"/>
        </w:rPr>
      </w:pPr>
    </w:p>
    <w:p w14:paraId="5E9AD740" w14:textId="0BD2406B" w:rsidR="00851883" w:rsidRPr="00F77336" w:rsidRDefault="00257A20">
      <w:pPr>
        <w:rPr>
          <w:rFonts w:ascii="Times New Roman" w:hAnsi="Times New Roman" w:cs="Times New Roman"/>
          <w:rPrChange w:id="3828" w:author="Balasubramanian, Ruchita" w:date="2025-08-05T15:31:00Z" w16du:dateUtc="2025-08-05T19:31:00Z">
            <w:rPr/>
          </w:rPrChange>
        </w:rPr>
      </w:pPr>
      <w:proofErr w:type="spellStart"/>
      <w:proofErr w:type="gramStart"/>
      <w:r w:rsidRPr="00F77336">
        <w:rPr>
          <w:rFonts w:ascii="Times New Roman" w:hAnsi="Times New Roman" w:cs="Times New Roman"/>
          <w:b/>
          <w:lang w:val="fr-FR"/>
          <w:rPrChange w:id="3829" w:author="Balasubramanian, Ruchita" w:date="2025-08-05T15:31:00Z" w16du:dateUtc="2025-08-05T19:31:00Z">
            <w:rPr>
              <w:b/>
              <w:lang w:val="fr-FR"/>
            </w:rPr>
          </w:rPrChange>
        </w:rPr>
        <w:lastRenderedPageBreak/>
        <w:t>Acknowledgements</w:t>
      </w:r>
      <w:proofErr w:type="spellEnd"/>
      <w:r w:rsidRPr="00F77336">
        <w:rPr>
          <w:rFonts w:ascii="Times New Roman" w:hAnsi="Times New Roman" w:cs="Times New Roman"/>
          <w:bCs/>
          <w:lang w:val="fr-FR"/>
          <w:rPrChange w:id="3830" w:author="Balasubramanian, Ruchita" w:date="2025-08-05T15:31:00Z" w16du:dateUtc="2025-08-05T19:31:00Z">
            <w:rPr>
              <w:bCs/>
              <w:lang w:val="fr-FR"/>
            </w:rPr>
          </w:rPrChange>
        </w:rPr>
        <w:t>:</w:t>
      </w:r>
      <w:proofErr w:type="gramEnd"/>
      <w:r w:rsidRPr="00F77336">
        <w:rPr>
          <w:rFonts w:ascii="Times New Roman" w:hAnsi="Times New Roman" w:cs="Times New Roman"/>
          <w:bCs/>
          <w:lang w:val="fr-FR"/>
          <w:rPrChange w:id="3831" w:author="Balasubramanian, Ruchita" w:date="2025-08-05T15:31:00Z" w16du:dateUtc="2025-08-05T19:31:00Z">
            <w:rPr>
              <w:bCs/>
              <w:lang w:val="fr-FR"/>
            </w:rPr>
          </w:rPrChange>
        </w:rPr>
        <w:t xml:space="preserve"> RB and ATF </w:t>
      </w:r>
      <w:r w:rsidR="00727FB8" w:rsidRPr="00F77336">
        <w:rPr>
          <w:rFonts w:ascii="Times New Roman" w:hAnsi="Times New Roman" w:cs="Times New Roman"/>
          <w:bCs/>
          <w:lang w:val="en-US"/>
          <w:rPrChange w:id="3832" w:author="Balasubramanian, Ruchita" w:date="2025-08-05T15:31:00Z" w16du:dateUtc="2025-08-05T19:31:00Z">
            <w:rPr>
              <w:bCs/>
              <w:lang w:val="en-US"/>
            </w:rPr>
          </w:rPrChange>
        </w:rPr>
        <w:t xml:space="preserve">conceived </w:t>
      </w:r>
      <w:r w:rsidRPr="00F77336">
        <w:rPr>
          <w:rFonts w:ascii="Times New Roman" w:hAnsi="Times New Roman" w:cs="Times New Roman"/>
          <w:bCs/>
          <w:lang w:val="fr-FR"/>
          <w:rPrChange w:id="3833" w:author="Balasubramanian, Ruchita" w:date="2025-08-05T15:31:00Z" w16du:dateUtc="2025-08-05T19:31:00Z">
            <w:rPr>
              <w:bCs/>
              <w:lang w:val="fr-FR"/>
            </w:rPr>
          </w:rPrChange>
        </w:rPr>
        <w:t xml:space="preserve">of the </w:t>
      </w:r>
      <w:proofErr w:type="spellStart"/>
      <w:r w:rsidRPr="00F77336">
        <w:rPr>
          <w:rFonts w:ascii="Times New Roman" w:hAnsi="Times New Roman" w:cs="Times New Roman"/>
          <w:bCs/>
          <w:lang w:val="fr-FR"/>
          <w:rPrChange w:id="3834" w:author="Balasubramanian, Ruchita" w:date="2025-08-05T15:31:00Z" w16du:dateUtc="2025-08-05T19:31:00Z">
            <w:rPr>
              <w:bCs/>
              <w:lang w:val="fr-FR"/>
            </w:rPr>
          </w:rPrChange>
        </w:rPr>
        <w:t>study</w:t>
      </w:r>
      <w:proofErr w:type="spellEnd"/>
      <w:r w:rsidRPr="00F77336">
        <w:rPr>
          <w:rFonts w:ascii="Times New Roman" w:hAnsi="Times New Roman" w:cs="Times New Roman"/>
          <w:bCs/>
          <w:lang w:val="fr-FR"/>
          <w:rPrChange w:id="3835" w:author="Balasubramanian, Ruchita" w:date="2025-08-05T15:31:00Z" w16du:dateUtc="2025-08-05T19:31:00Z">
            <w:rPr>
              <w:bCs/>
              <w:lang w:val="fr-FR"/>
            </w:rPr>
          </w:rPrChange>
        </w:rPr>
        <w:t xml:space="preserve">, </w:t>
      </w:r>
      <w:proofErr w:type="spellStart"/>
      <w:r w:rsidRPr="00F77336">
        <w:rPr>
          <w:rFonts w:ascii="Times New Roman" w:hAnsi="Times New Roman" w:cs="Times New Roman"/>
          <w:bCs/>
          <w:lang w:val="fr-FR"/>
          <w:rPrChange w:id="3836" w:author="Balasubramanian, Ruchita" w:date="2025-08-05T15:31:00Z" w16du:dateUtc="2025-08-05T19:31:00Z">
            <w:rPr>
              <w:bCs/>
              <w:lang w:val="fr-FR"/>
            </w:rPr>
          </w:rPrChange>
        </w:rPr>
        <w:t>performed</w:t>
      </w:r>
      <w:proofErr w:type="spellEnd"/>
      <w:r w:rsidRPr="00F77336">
        <w:rPr>
          <w:rFonts w:ascii="Times New Roman" w:hAnsi="Times New Roman" w:cs="Times New Roman"/>
          <w:bCs/>
          <w:lang w:val="fr-FR"/>
          <w:rPrChange w:id="3837" w:author="Balasubramanian, Ruchita" w:date="2025-08-05T15:31:00Z" w16du:dateUtc="2025-08-05T19:31:00Z">
            <w:rPr>
              <w:bCs/>
              <w:lang w:val="fr-FR"/>
            </w:rPr>
          </w:rPrChange>
        </w:rPr>
        <w:t xml:space="preserve"> </w:t>
      </w:r>
      <w:proofErr w:type="spellStart"/>
      <w:r w:rsidRPr="00F77336">
        <w:rPr>
          <w:rFonts w:ascii="Times New Roman" w:hAnsi="Times New Roman" w:cs="Times New Roman"/>
          <w:bCs/>
          <w:lang w:val="fr-FR"/>
          <w:rPrChange w:id="3838" w:author="Balasubramanian, Ruchita" w:date="2025-08-05T15:31:00Z" w16du:dateUtc="2025-08-05T19:31:00Z">
            <w:rPr>
              <w:bCs/>
              <w:lang w:val="fr-FR"/>
            </w:rPr>
          </w:rPrChange>
        </w:rPr>
        <w:t>primary</w:t>
      </w:r>
      <w:proofErr w:type="spellEnd"/>
      <w:r w:rsidRPr="00F77336">
        <w:rPr>
          <w:rFonts w:ascii="Times New Roman" w:hAnsi="Times New Roman" w:cs="Times New Roman"/>
          <w:bCs/>
          <w:lang w:val="fr-FR"/>
          <w:rPrChange w:id="3839" w:author="Balasubramanian, Ruchita" w:date="2025-08-05T15:31:00Z" w16du:dateUtc="2025-08-05T19:31:00Z">
            <w:rPr>
              <w:bCs/>
              <w:lang w:val="fr-FR"/>
            </w:rPr>
          </w:rPrChange>
        </w:rPr>
        <w:t xml:space="preserve"> </w:t>
      </w:r>
      <w:proofErr w:type="spellStart"/>
      <w:r w:rsidRPr="00F77336">
        <w:rPr>
          <w:rFonts w:ascii="Times New Roman" w:hAnsi="Times New Roman" w:cs="Times New Roman"/>
          <w:bCs/>
          <w:lang w:val="fr-FR"/>
          <w:rPrChange w:id="3840" w:author="Balasubramanian, Ruchita" w:date="2025-08-05T15:31:00Z" w16du:dateUtc="2025-08-05T19:31:00Z">
            <w:rPr>
              <w:bCs/>
              <w:lang w:val="fr-FR"/>
            </w:rPr>
          </w:rPrChange>
        </w:rPr>
        <w:t>analysis</w:t>
      </w:r>
      <w:proofErr w:type="spellEnd"/>
      <w:r w:rsidRPr="00F77336">
        <w:rPr>
          <w:rFonts w:ascii="Times New Roman" w:hAnsi="Times New Roman" w:cs="Times New Roman"/>
          <w:bCs/>
          <w:lang w:val="fr-FR"/>
          <w:rPrChange w:id="3841" w:author="Balasubramanian, Ruchita" w:date="2025-08-05T15:31:00Z" w16du:dateUtc="2025-08-05T19:31:00Z">
            <w:rPr>
              <w:bCs/>
              <w:lang w:val="fr-FR"/>
            </w:rPr>
          </w:rPrChange>
        </w:rPr>
        <w:t xml:space="preserve"> and </w:t>
      </w:r>
      <w:r w:rsidR="006535EB" w:rsidRPr="00F77336">
        <w:rPr>
          <w:rFonts w:ascii="Times New Roman" w:hAnsi="Times New Roman" w:cs="Times New Roman"/>
          <w:bCs/>
          <w:lang w:val="fr-FR"/>
          <w:rPrChange w:id="3842" w:author="Balasubramanian, Ruchita" w:date="2025-08-05T15:31:00Z" w16du:dateUtc="2025-08-05T19:31:00Z">
            <w:rPr>
              <w:bCs/>
              <w:lang w:val="fr-FR"/>
            </w:rPr>
          </w:rPrChange>
        </w:rPr>
        <w:t xml:space="preserve">initial drafting of the </w:t>
      </w:r>
      <w:proofErr w:type="spellStart"/>
      <w:r w:rsidR="006535EB" w:rsidRPr="00F77336">
        <w:rPr>
          <w:rFonts w:ascii="Times New Roman" w:hAnsi="Times New Roman" w:cs="Times New Roman"/>
          <w:bCs/>
          <w:lang w:val="fr-FR"/>
          <w:rPrChange w:id="3843" w:author="Balasubramanian, Ruchita" w:date="2025-08-05T15:31:00Z" w16du:dateUtc="2025-08-05T19:31:00Z">
            <w:rPr>
              <w:bCs/>
              <w:lang w:val="fr-FR"/>
            </w:rPr>
          </w:rPrChange>
        </w:rPr>
        <w:t>manuscript</w:t>
      </w:r>
      <w:proofErr w:type="spellEnd"/>
      <w:r w:rsidR="006535EB" w:rsidRPr="00F77336">
        <w:rPr>
          <w:rFonts w:ascii="Times New Roman" w:hAnsi="Times New Roman" w:cs="Times New Roman"/>
          <w:bCs/>
          <w:lang w:val="fr-FR"/>
          <w:rPrChange w:id="3844" w:author="Balasubramanian, Ruchita" w:date="2025-08-05T15:31:00Z" w16du:dateUtc="2025-08-05T19:31:00Z">
            <w:rPr>
              <w:bCs/>
              <w:lang w:val="fr-FR"/>
            </w:rPr>
          </w:rPrChange>
        </w:rPr>
        <w:t xml:space="preserve">. </w:t>
      </w:r>
      <w:r w:rsidR="006535EB" w:rsidRPr="00F77336">
        <w:rPr>
          <w:rFonts w:ascii="Times New Roman" w:hAnsi="Times New Roman" w:cs="Times New Roman"/>
          <w:bCs/>
          <w:rPrChange w:id="3845" w:author="Balasubramanian, Ruchita" w:date="2025-08-05T15:31:00Z" w16du:dateUtc="2025-08-05T19:31:00Z">
            <w:rPr>
              <w:bCs/>
            </w:rPr>
          </w:rPrChange>
        </w:rPr>
        <w:t xml:space="preserve">MS, RF, </w:t>
      </w:r>
      <w:proofErr w:type="gramStart"/>
      <w:r w:rsidR="006535EB" w:rsidRPr="00F77336">
        <w:rPr>
          <w:rFonts w:ascii="Times New Roman" w:hAnsi="Times New Roman" w:cs="Times New Roman"/>
          <w:bCs/>
          <w:rPrChange w:id="3846" w:author="Balasubramanian, Ruchita" w:date="2025-08-05T15:31:00Z" w16du:dateUtc="2025-08-05T19:31:00Z">
            <w:rPr>
              <w:bCs/>
            </w:rPr>
          </w:rPrChange>
        </w:rPr>
        <w:t>KAG,MS</w:t>
      </w:r>
      <w:proofErr w:type="gramEnd"/>
      <w:r w:rsidR="006535EB" w:rsidRPr="00F77336">
        <w:rPr>
          <w:rFonts w:ascii="Times New Roman" w:hAnsi="Times New Roman" w:cs="Times New Roman"/>
          <w:bCs/>
          <w:rPrChange w:id="3847" w:author="Balasubramanian, Ruchita" w:date="2025-08-05T15:31:00Z" w16du:dateUtc="2025-08-05T19:31:00Z">
            <w:rPr>
              <w:bCs/>
            </w:rPr>
          </w:rPrChange>
        </w:rPr>
        <w:t xml:space="preserve"> and PK contributed to data collection and model development. All authors reviewed and edited drafts of the manuscript. All authors </w:t>
      </w:r>
      <w:r w:rsidRPr="00F77336">
        <w:rPr>
          <w:rFonts w:ascii="Times New Roman" w:hAnsi="Times New Roman" w:cs="Times New Roman"/>
          <w:bCs/>
          <w:lang w:val="fr-FR"/>
          <w:rPrChange w:id="3848" w:author="Balasubramanian, Ruchita" w:date="2025-08-05T15:31:00Z" w16du:dateUtc="2025-08-05T19:31:00Z">
            <w:rPr>
              <w:bCs/>
              <w:lang w:val="fr-FR"/>
            </w:rPr>
          </w:rPrChange>
        </w:rPr>
        <w:t xml:space="preserve">have no </w:t>
      </w:r>
      <w:proofErr w:type="spellStart"/>
      <w:r w:rsidRPr="00F77336">
        <w:rPr>
          <w:rFonts w:ascii="Times New Roman" w:hAnsi="Times New Roman" w:cs="Times New Roman"/>
          <w:bCs/>
          <w:lang w:val="fr-FR"/>
          <w:rPrChange w:id="3849" w:author="Balasubramanian, Ruchita" w:date="2025-08-05T15:31:00Z" w16du:dateUtc="2025-08-05T19:31:00Z">
            <w:rPr>
              <w:bCs/>
              <w:lang w:val="fr-FR"/>
            </w:rPr>
          </w:rPrChange>
        </w:rPr>
        <w:t>conflicts</w:t>
      </w:r>
      <w:proofErr w:type="spellEnd"/>
      <w:r w:rsidRPr="00F77336">
        <w:rPr>
          <w:rFonts w:ascii="Times New Roman" w:hAnsi="Times New Roman" w:cs="Times New Roman"/>
          <w:bCs/>
          <w:lang w:val="fr-FR"/>
          <w:rPrChange w:id="3850" w:author="Balasubramanian, Ruchita" w:date="2025-08-05T15:31:00Z" w16du:dateUtc="2025-08-05T19:31:00Z">
            <w:rPr>
              <w:bCs/>
              <w:lang w:val="fr-FR"/>
            </w:rPr>
          </w:rPrChange>
        </w:rPr>
        <w:t xml:space="preserve"> of </w:t>
      </w:r>
      <w:proofErr w:type="spellStart"/>
      <w:r w:rsidRPr="00F77336">
        <w:rPr>
          <w:rFonts w:ascii="Times New Roman" w:hAnsi="Times New Roman" w:cs="Times New Roman"/>
          <w:bCs/>
          <w:lang w:val="fr-FR"/>
          <w:rPrChange w:id="3851" w:author="Balasubramanian, Ruchita" w:date="2025-08-05T15:31:00Z" w16du:dateUtc="2025-08-05T19:31:00Z">
            <w:rPr>
              <w:bCs/>
              <w:lang w:val="fr-FR"/>
            </w:rPr>
          </w:rPrChange>
        </w:rPr>
        <w:t>interest</w:t>
      </w:r>
      <w:proofErr w:type="spellEnd"/>
      <w:del w:id="3852" w:author="Balasubramanian, Ruchita" w:date="2025-08-05T15:33:00Z" w16du:dateUtc="2025-08-05T19:33:00Z">
        <w:r w:rsidRPr="00F77336" w:rsidDel="00F77336">
          <w:rPr>
            <w:rFonts w:ascii="Times New Roman" w:hAnsi="Times New Roman" w:cs="Times New Roman"/>
            <w:bCs/>
            <w:lang w:val="fr-FR"/>
            <w:rPrChange w:id="3853" w:author="Balasubramanian, Ruchita" w:date="2025-08-05T15:31:00Z" w16du:dateUtc="2025-08-05T19:31:00Z">
              <w:rPr>
                <w:bCs/>
                <w:lang w:val="fr-FR"/>
              </w:rPr>
            </w:rPrChange>
          </w:rPr>
          <w:delText>s</w:delText>
        </w:r>
      </w:del>
      <w:r w:rsidRPr="00F77336">
        <w:rPr>
          <w:rFonts w:ascii="Times New Roman" w:hAnsi="Times New Roman" w:cs="Times New Roman"/>
          <w:bCs/>
          <w:lang w:val="fr-FR"/>
          <w:rPrChange w:id="3854" w:author="Balasubramanian, Ruchita" w:date="2025-08-05T15:31:00Z" w16du:dateUtc="2025-08-05T19:31:00Z">
            <w:rPr>
              <w:bCs/>
              <w:lang w:val="fr-FR"/>
            </w:rPr>
          </w:rPrChange>
        </w:rPr>
        <w:t xml:space="preserve"> to </w:t>
      </w:r>
      <w:proofErr w:type="spellStart"/>
      <w:r w:rsidRPr="00F77336">
        <w:rPr>
          <w:rFonts w:ascii="Times New Roman" w:hAnsi="Times New Roman" w:cs="Times New Roman"/>
          <w:bCs/>
          <w:lang w:val="fr-FR"/>
          <w:rPrChange w:id="3855" w:author="Balasubramanian, Ruchita" w:date="2025-08-05T15:31:00Z" w16du:dateUtc="2025-08-05T19:31:00Z">
            <w:rPr>
              <w:bCs/>
              <w:lang w:val="fr-FR"/>
            </w:rPr>
          </w:rPrChange>
        </w:rPr>
        <w:t>declare</w:t>
      </w:r>
      <w:proofErr w:type="spellEnd"/>
      <w:r w:rsidRPr="00F77336">
        <w:rPr>
          <w:rFonts w:ascii="Times New Roman" w:hAnsi="Times New Roman" w:cs="Times New Roman"/>
          <w:bCs/>
          <w:lang w:val="fr-FR"/>
          <w:rPrChange w:id="3856" w:author="Balasubramanian, Ruchita" w:date="2025-08-05T15:31:00Z" w16du:dateUtc="2025-08-05T19:31:00Z">
            <w:rPr>
              <w:bCs/>
              <w:lang w:val="fr-FR"/>
            </w:rPr>
          </w:rPrChange>
        </w:rPr>
        <w:t xml:space="preserve">. This </w:t>
      </w:r>
      <w:proofErr w:type="spellStart"/>
      <w:r w:rsidRPr="00F77336">
        <w:rPr>
          <w:rFonts w:ascii="Times New Roman" w:hAnsi="Times New Roman" w:cs="Times New Roman"/>
          <w:bCs/>
          <w:lang w:val="fr-FR"/>
          <w:rPrChange w:id="3857" w:author="Balasubramanian, Ruchita" w:date="2025-08-05T15:31:00Z" w16du:dateUtc="2025-08-05T19:31:00Z">
            <w:rPr>
              <w:bCs/>
              <w:lang w:val="fr-FR"/>
            </w:rPr>
          </w:rPrChange>
        </w:rPr>
        <w:t>work</w:t>
      </w:r>
      <w:proofErr w:type="spellEnd"/>
      <w:r w:rsidRPr="00F77336">
        <w:rPr>
          <w:rFonts w:ascii="Times New Roman" w:hAnsi="Times New Roman" w:cs="Times New Roman"/>
          <w:bCs/>
          <w:lang w:val="fr-FR"/>
          <w:rPrChange w:id="3858" w:author="Balasubramanian, Ruchita" w:date="2025-08-05T15:31:00Z" w16du:dateUtc="2025-08-05T19:31:00Z">
            <w:rPr>
              <w:bCs/>
              <w:lang w:val="fr-FR"/>
            </w:rPr>
          </w:rPrChange>
        </w:rPr>
        <w:t xml:space="preserve"> </w:t>
      </w:r>
      <w:proofErr w:type="spellStart"/>
      <w:r w:rsidRPr="00F77336">
        <w:rPr>
          <w:rFonts w:ascii="Times New Roman" w:hAnsi="Times New Roman" w:cs="Times New Roman"/>
          <w:bCs/>
          <w:lang w:val="fr-FR"/>
          <w:rPrChange w:id="3859" w:author="Balasubramanian, Ruchita" w:date="2025-08-05T15:31:00Z" w16du:dateUtc="2025-08-05T19:31:00Z">
            <w:rPr>
              <w:bCs/>
              <w:lang w:val="fr-FR"/>
            </w:rPr>
          </w:rPrChange>
        </w:rPr>
        <w:t>is</w:t>
      </w:r>
      <w:proofErr w:type="spellEnd"/>
      <w:r w:rsidRPr="00F77336">
        <w:rPr>
          <w:rFonts w:ascii="Times New Roman" w:hAnsi="Times New Roman" w:cs="Times New Roman"/>
          <w:bCs/>
          <w:lang w:val="fr-FR"/>
          <w:rPrChange w:id="3860" w:author="Balasubramanian, Ruchita" w:date="2025-08-05T15:31:00Z" w16du:dateUtc="2025-08-05T19:31:00Z">
            <w:rPr>
              <w:bCs/>
              <w:lang w:val="fr-FR"/>
            </w:rPr>
          </w:rPrChange>
        </w:rPr>
        <w:t xml:space="preserve"> </w:t>
      </w:r>
      <w:proofErr w:type="spellStart"/>
      <w:r w:rsidRPr="00F77336">
        <w:rPr>
          <w:rFonts w:ascii="Times New Roman" w:hAnsi="Times New Roman" w:cs="Times New Roman"/>
          <w:bCs/>
          <w:lang w:val="fr-FR"/>
          <w:rPrChange w:id="3861" w:author="Balasubramanian, Ruchita" w:date="2025-08-05T15:31:00Z" w16du:dateUtc="2025-08-05T19:31:00Z">
            <w:rPr>
              <w:bCs/>
              <w:lang w:val="fr-FR"/>
            </w:rPr>
          </w:rPrChange>
        </w:rPr>
        <w:t>supported</w:t>
      </w:r>
      <w:proofErr w:type="spellEnd"/>
      <w:r w:rsidRPr="00F77336">
        <w:rPr>
          <w:rFonts w:ascii="Times New Roman" w:hAnsi="Times New Roman" w:cs="Times New Roman"/>
          <w:bCs/>
          <w:lang w:val="fr-FR"/>
          <w:rPrChange w:id="3862" w:author="Balasubramanian, Ruchita" w:date="2025-08-05T15:31:00Z" w16du:dateUtc="2025-08-05T19:31:00Z">
            <w:rPr>
              <w:bCs/>
              <w:lang w:val="fr-FR"/>
            </w:rPr>
          </w:rPrChange>
        </w:rPr>
        <w:t xml:space="preserve"> by </w:t>
      </w:r>
      <w:r w:rsidR="004B6CE4" w:rsidRPr="00F77336">
        <w:rPr>
          <w:rFonts w:ascii="Times New Roman" w:hAnsi="Times New Roman" w:cs="Times New Roman"/>
          <w:bCs/>
          <w:lang w:val="fr-FR"/>
          <w:rPrChange w:id="3863" w:author="Balasubramanian, Ruchita" w:date="2025-08-05T15:31:00Z" w16du:dateUtc="2025-08-05T19:31:00Z">
            <w:rPr>
              <w:bCs/>
              <w:lang w:val="fr-FR"/>
            </w:rPr>
          </w:rPrChange>
        </w:rPr>
        <w:t xml:space="preserve">the National Institutes of </w:t>
      </w:r>
      <w:proofErr w:type="spellStart"/>
      <w:r w:rsidR="004B6CE4" w:rsidRPr="00F77336">
        <w:rPr>
          <w:rFonts w:ascii="Times New Roman" w:hAnsi="Times New Roman" w:cs="Times New Roman"/>
          <w:bCs/>
          <w:lang w:val="fr-FR"/>
          <w:rPrChange w:id="3864" w:author="Balasubramanian, Ruchita" w:date="2025-08-05T15:31:00Z" w16du:dateUtc="2025-08-05T19:31:00Z">
            <w:rPr>
              <w:bCs/>
              <w:lang w:val="fr-FR"/>
            </w:rPr>
          </w:rPrChange>
        </w:rPr>
        <w:t>Health</w:t>
      </w:r>
      <w:proofErr w:type="spellEnd"/>
      <w:r w:rsidR="004B6CE4" w:rsidRPr="00F77336">
        <w:rPr>
          <w:rFonts w:ascii="Times New Roman" w:hAnsi="Times New Roman" w:cs="Times New Roman"/>
          <w:bCs/>
          <w:lang w:val="fr-FR"/>
          <w:rPrChange w:id="3865" w:author="Balasubramanian, Ruchita" w:date="2025-08-05T15:31:00Z" w16du:dateUtc="2025-08-05T19:31:00Z">
            <w:rPr>
              <w:bCs/>
              <w:lang w:val="fr-FR"/>
            </w:rPr>
          </w:rPrChange>
        </w:rPr>
        <w:t xml:space="preserve"> [</w:t>
      </w:r>
      <w:proofErr w:type="spellStart"/>
      <w:r w:rsidR="004B6CE4" w:rsidRPr="00F77336">
        <w:rPr>
          <w:rFonts w:ascii="Times New Roman" w:hAnsi="Times New Roman" w:cs="Times New Roman"/>
          <w:bCs/>
          <w:lang w:val="fr-FR"/>
          <w:rPrChange w:id="3866" w:author="Balasubramanian, Ruchita" w:date="2025-08-05T15:31:00Z" w16du:dateUtc="2025-08-05T19:31:00Z">
            <w:rPr>
              <w:bCs/>
              <w:lang w:val="fr-FR"/>
            </w:rPr>
          </w:rPrChange>
        </w:rPr>
        <w:t>grant</w:t>
      </w:r>
      <w:proofErr w:type="spellEnd"/>
      <w:r w:rsidR="004B6CE4" w:rsidRPr="00F77336">
        <w:rPr>
          <w:rFonts w:ascii="Times New Roman" w:hAnsi="Times New Roman" w:cs="Times New Roman"/>
          <w:bCs/>
          <w:lang w:val="fr-FR"/>
          <w:rPrChange w:id="3867" w:author="Balasubramanian, Ruchita" w:date="2025-08-05T15:31:00Z" w16du:dateUtc="2025-08-05T19:31:00Z">
            <w:rPr>
              <w:bCs/>
              <w:lang w:val="fr-FR"/>
            </w:rPr>
          </w:rPrChange>
        </w:rPr>
        <w:t xml:space="preserve"> </w:t>
      </w:r>
      <w:proofErr w:type="spellStart"/>
      <w:r w:rsidR="004B6CE4" w:rsidRPr="00F77336">
        <w:rPr>
          <w:rFonts w:ascii="Times New Roman" w:hAnsi="Times New Roman" w:cs="Times New Roman"/>
          <w:bCs/>
          <w:lang w:val="fr-FR"/>
          <w:rPrChange w:id="3868" w:author="Balasubramanian, Ruchita" w:date="2025-08-05T15:31:00Z" w16du:dateUtc="2025-08-05T19:31:00Z">
            <w:rPr>
              <w:bCs/>
              <w:lang w:val="fr-FR"/>
            </w:rPr>
          </w:rPrChange>
        </w:rPr>
        <w:t>number</w:t>
      </w:r>
      <w:proofErr w:type="spellEnd"/>
      <w:r w:rsidRPr="00F77336">
        <w:rPr>
          <w:rFonts w:ascii="Times New Roman" w:hAnsi="Times New Roman" w:cs="Times New Roman"/>
          <w:bCs/>
          <w:lang w:val="fr-FR"/>
          <w:rPrChange w:id="3869" w:author="Balasubramanian, Ruchita" w:date="2025-08-05T15:31:00Z" w16du:dateUtc="2025-08-05T19:31:00Z">
            <w:rPr>
              <w:bCs/>
              <w:lang w:val="fr-FR"/>
            </w:rPr>
          </w:rPrChange>
        </w:rPr>
        <w:t xml:space="preserve"> R01MD018539</w:t>
      </w:r>
      <w:ins w:id="3870" w:author="Balasubramanian, Ruchita" w:date="2025-08-05T15:33:00Z" w16du:dateUtc="2025-08-05T19:33:00Z">
        <w:r w:rsidR="00F77336">
          <w:rPr>
            <w:rFonts w:ascii="Times New Roman" w:hAnsi="Times New Roman" w:cs="Times New Roman"/>
            <w:bCs/>
            <w:lang w:val="fr-FR"/>
          </w:rPr>
          <w:t xml:space="preserve"> </w:t>
        </w:r>
      </w:ins>
      <w:ins w:id="3871" w:author="Balasubramanian, Ruchita" w:date="2025-08-05T15:37:00Z" w16du:dateUtc="2025-08-05T19:37:00Z">
        <w:r w:rsidR="00F77336">
          <w:rPr>
            <w:rFonts w:ascii="Times New Roman" w:hAnsi="Times New Roman" w:cs="Times New Roman"/>
            <w:bCs/>
            <w:lang w:val="fr-FR"/>
          </w:rPr>
          <w:t>to</w:t>
        </w:r>
      </w:ins>
      <w:ins w:id="3872" w:author="Balasubramanian, Ruchita" w:date="2025-08-05T15:33:00Z" w16du:dateUtc="2025-08-05T19:33:00Z">
        <w:r w:rsidR="00F77336">
          <w:rPr>
            <w:rFonts w:ascii="Times New Roman" w:hAnsi="Times New Roman" w:cs="Times New Roman"/>
            <w:bCs/>
            <w:lang w:val="fr-FR"/>
          </w:rPr>
          <w:t xml:space="preserve"> ATF</w:t>
        </w:r>
      </w:ins>
      <w:r w:rsidR="004B6CE4" w:rsidRPr="00F77336">
        <w:rPr>
          <w:rFonts w:ascii="Times New Roman" w:hAnsi="Times New Roman" w:cs="Times New Roman"/>
          <w:bCs/>
          <w:lang w:val="fr-FR"/>
          <w:rPrChange w:id="3873" w:author="Balasubramanian, Ruchita" w:date="2025-08-05T15:31:00Z" w16du:dateUtc="2025-08-05T19:31:00Z">
            <w:rPr>
              <w:bCs/>
              <w:lang w:val="fr-FR"/>
            </w:rPr>
          </w:rPrChange>
        </w:rPr>
        <w:t>]</w:t>
      </w:r>
      <w:r w:rsidRPr="00F77336">
        <w:rPr>
          <w:rFonts w:ascii="Times New Roman" w:hAnsi="Times New Roman" w:cs="Times New Roman"/>
          <w:bCs/>
          <w:lang w:val="fr-FR"/>
          <w:rPrChange w:id="3874" w:author="Balasubramanian, Ruchita" w:date="2025-08-05T15:31:00Z" w16du:dateUtc="2025-08-05T19:31:00Z">
            <w:rPr>
              <w:bCs/>
              <w:lang w:val="fr-FR"/>
            </w:rPr>
          </w:rPrChange>
        </w:rPr>
        <w:t xml:space="preserve">. All code to </w:t>
      </w:r>
      <w:proofErr w:type="spellStart"/>
      <w:r w:rsidRPr="00F77336">
        <w:rPr>
          <w:rFonts w:ascii="Times New Roman" w:hAnsi="Times New Roman" w:cs="Times New Roman"/>
          <w:bCs/>
          <w:lang w:val="fr-FR"/>
          <w:rPrChange w:id="3875" w:author="Balasubramanian, Ruchita" w:date="2025-08-05T15:31:00Z" w16du:dateUtc="2025-08-05T19:31:00Z">
            <w:rPr>
              <w:bCs/>
              <w:lang w:val="fr-FR"/>
            </w:rPr>
          </w:rPrChange>
        </w:rPr>
        <w:t>reproduce</w:t>
      </w:r>
      <w:proofErr w:type="spellEnd"/>
      <w:r w:rsidRPr="00F77336">
        <w:rPr>
          <w:rFonts w:ascii="Times New Roman" w:hAnsi="Times New Roman" w:cs="Times New Roman"/>
          <w:bCs/>
          <w:lang w:val="fr-FR"/>
          <w:rPrChange w:id="3876" w:author="Balasubramanian, Ruchita" w:date="2025-08-05T15:31:00Z" w16du:dateUtc="2025-08-05T19:31:00Z">
            <w:rPr>
              <w:bCs/>
              <w:lang w:val="fr-FR"/>
            </w:rPr>
          </w:rPrChange>
        </w:rPr>
        <w:t xml:space="preserve"> </w:t>
      </w:r>
      <w:proofErr w:type="spellStart"/>
      <w:r w:rsidRPr="00F77336">
        <w:rPr>
          <w:rFonts w:ascii="Times New Roman" w:hAnsi="Times New Roman" w:cs="Times New Roman"/>
          <w:bCs/>
          <w:lang w:val="fr-FR"/>
          <w:rPrChange w:id="3877" w:author="Balasubramanian, Ruchita" w:date="2025-08-05T15:31:00Z" w16du:dateUtc="2025-08-05T19:31:00Z">
            <w:rPr>
              <w:bCs/>
              <w:lang w:val="fr-FR"/>
            </w:rPr>
          </w:rPrChange>
        </w:rPr>
        <w:t>this</w:t>
      </w:r>
      <w:proofErr w:type="spellEnd"/>
      <w:r w:rsidRPr="00F77336">
        <w:rPr>
          <w:rFonts w:ascii="Times New Roman" w:hAnsi="Times New Roman" w:cs="Times New Roman"/>
          <w:bCs/>
          <w:lang w:val="fr-FR"/>
          <w:rPrChange w:id="3878" w:author="Balasubramanian, Ruchita" w:date="2025-08-05T15:31:00Z" w16du:dateUtc="2025-08-05T19:31:00Z">
            <w:rPr>
              <w:bCs/>
              <w:lang w:val="fr-FR"/>
            </w:rPr>
          </w:rPrChange>
        </w:rPr>
        <w:t xml:space="preserve"> </w:t>
      </w:r>
      <w:proofErr w:type="spellStart"/>
      <w:r w:rsidRPr="00F77336">
        <w:rPr>
          <w:rFonts w:ascii="Times New Roman" w:hAnsi="Times New Roman" w:cs="Times New Roman"/>
          <w:bCs/>
          <w:lang w:val="fr-FR"/>
          <w:rPrChange w:id="3879" w:author="Balasubramanian, Ruchita" w:date="2025-08-05T15:31:00Z" w16du:dateUtc="2025-08-05T19:31:00Z">
            <w:rPr>
              <w:bCs/>
              <w:lang w:val="fr-FR"/>
            </w:rPr>
          </w:rPrChange>
        </w:rPr>
        <w:t>analysis</w:t>
      </w:r>
      <w:proofErr w:type="spellEnd"/>
      <w:r w:rsidRPr="00F77336">
        <w:rPr>
          <w:rFonts w:ascii="Times New Roman" w:hAnsi="Times New Roman" w:cs="Times New Roman"/>
          <w:bCs/>
          <w:lang w:val="fr-FR"/>
          <w:rPrChange w:id="3880" w:author="Balasubramanian, Ruchita" w:date="2025-08-05T15:31:00Z" w16du:dateUtc="2025-08-05T19:31:00Z">
            <w:rPr>
              <w:bCs/>
              <w:lang w:val="fr-FR"/>
            </w:rPr>
          </w:rPrChange>
        </w:rPr>
        <w:t xml:space="preserve"> can </w:t>
      </w:r>
      <w:proofErr w:type="spellStart"/>
      <w:r w:rsidRPr="00F77336">
        <w:rPr>
          <w:rFonts w:ascii="Times New Roman" w:hAnsi="Times New Roman" w:cs="Times New Roman"/>
          <w:bCs/>
          <w:lang w:val="fr-FR"/>
          <w:rPrChange w:id="3881" w:author="Balasubramanian, Ruchita" w:date="2025-08-05T15:31:00Z" w16du:dateUtc="2025-08-05T19:31:00Z">
            <w:rPr>
              <w:bCs/>
              <w:lang w:val="fr-FR"/>
            </w:rPr>
          </w:rPrChange>
        </w:rPr>
        <w:t>be</w:t>
      </w:r>
      <w:proofErr w:type="spellEnd"/>
      <w:r w:rsidRPr="00F77336">
        <w:rPr>
          <w:rFonts w:ascii="Times New Roman" w:hAnsi="Times New Roman" w:cs="Times New Roman"/>
          <w:bCs/>
          <w:lang w:val="fr-FR"/>
          <w:rPrChange w:id="3882" w:author="Balasubramanian, Ruchita" w:date="2025-08-05T15:31:00Z" w16du:dateUtc="2025-08-05T19:31:00Z">
            <w:rPr>
              <w:bCs/>
              <w:lang w:val="fr-FR"/>
            </w:rPr>
          </w:rPrChange>
        </w:rPr>
        <w:t xml:space="preserve"> </w:t>
      </w:r>
      <w:proofErr w:type="spellStart"/>
      <w:r w:rsidRPr="00F77336">
        <w:rPr>
          <w:rFonts w:ascii="Times New Roman" w:hAnsi="Times New Roman" w:cs="Times New Roman"/>
          <w:bCs/>
          <w:lang w:val="fr-FR"/>
          <w:rPrChange w:id="3883" w:author="Balasubramanian, Ruchita" w:date="2025-08-05T15:31:00Z" w16du:dateUtc="2025-08-05T19:31:00Z">
            <w:rPr>
              <w:bCs/>
              <w:lang w:val="fr-FR"/>
            </w:rPr>
          </w:rPrChange>
        </w:rPr>
        <w:t>found</w:t>
      </w:r>
      <w:proofErr w:type="spellEnd"/>
      <w:r w:rsidRPr="00F77336">
        <w:rPr>
          <w:rFonts w:ascii="Times New Roman" w:hAnsi="Times New Roman" w:cs="Times New Roman"/>
          <w:bCs/>
          <w:lang w:val="fr-FR"/>
          <w:rPrChange w:id="3884" w:author="Balasubramanian, Ruchita" w:date="2025-08-05T15:31:00Z" w16du:dateUtc="2025-08-05T19:31:00Z">
            <w:rPr>
              <w:bCs/>
              <w:lang w:val="fr-FR"/>
            </w:rPr>
          </w:rPrChange>
        </w:rPr>
        <w:t xml:space="preserve"> at </w:t>
      </w:r>
      <w:r w:rsidRPr="00F77336">
        <w:rPr>
          <w:rFonts w:ascii="Times New Roman" w:hAnsi="Times New Roman" w:cs="Times New Roman"/>
          <w:rPrChange w:id="3885" w:author="Balasubramanian, Ruchita" w:date="2025-08-05T15:31:00Z" w16du:dateUtc="2025-08-05T19:31:00Z">
            <w:rPr/>
          </w:rPrChange>
        </w:rPr>
        <w:fldChar w:fldCharType="begin"/>
      </w:r>
      <w:r w:rsidRPr="00F77336">
        <w:rPr>
          <w:rFonts w:ascii="Times New Roman" w:hAnsi="Times New Roman" w:cs="Times New Roman"/>
          <w:rPrChange w:id="3886" w:author="Balasubramanian, Ruchita" w:date="2025-08-05T15:31:00Z" w16du:dateUtc="2025-08-05T19:31:00Z">
            <w:rPr/>
          </w:rPrChange>
        </w:rPr>
        <w:instrText>HYPERLINK "https://github.com/tfojo1/jheem_analyses/"</w:instrText>
      </w:r>
      <w:r w:rsidRPr="00216840">
        <w:rPr>
          <w:rFonts w:ascii="Times New Roman" w:hAnsi="Times New Roman" w:cs="Times New Roman"/>
        </w:rPr>
      </w:r>
      <w:r w:rsidRPr="00F77336">
        <w:rPr>
          <w:rFonts w:ascii="Times New Roman" w:hAnsi="Times New Roman" w:cs="Times New Roman"/>
          <w:rPrChange w:id="3887" w:author="Balasubramanian, Ruchita" w:date="2025-08-05T15:31:00Z" w16du:dateUtc="2025-08-05T19:31:00Z">
            <w:rPr/>
          </w:rPrChange>
        </w:rPr>
        <w:fldChar w:fldCharType="separate"/>
      </w:r>
      <w:r w:rsidRPr="00F77336">
        <w:rPr>
          <w:rStyle w:val="Hyperlink"/>
          <w:rFonts w:ascii="Times New Roman" w:hAnsi="Times New Roman" w:cs="Times New Roman"/>
          <w:bCs/>
          <w:lang w:val="fr-FR"/>
          <w:rPrChange w:id="3888" w:author="Balasubramanian, Ruchita" w:date="2025-08-05T15:31:00Z" w16du:dateUtc="2025-08-05T19:31:00Z">
            <w:rPr>
              <w:rStyle w:val="Hyperlink"/>
              <w:bCs/>
              <w:lang w:val="fr-FR"/>
            </w:rPr>
          </w:rPrChange>
        </w:rPr>
        <w:t>https://github.com/tfojo1/jheem_analyses/</w:t>
      </w:r>
      <w:r w:rsidRPr="00F77336">
        <w:rPr>
          <w:rFonts w:ascii="Times New Roman" w:hAnsi="Times New Roman" w:cs="Times New Roman"/>
          <w:rPrChange w:id="3889" w:author="Balasubramanian, Ruchita" w:date="2025-08-05T15:31:00Z" w16du:dateUtc="2025-08-05T19:31:00Z">
            <w:rPr/>
          </w:rPrChange>
        </w:rPr>
        <w:fldChar w:fldCharType="end"/>
      </w:r>
      <w:r w:rsidRPr="00F77336">
        <w:rPr>
          <w:rFonts w:ascii="Times New Roman" w:hAnsi="Times New Roman" w:cs="Times New Roman"/>
          <w:bCs/>
          <w:lang w:val="fr-FR"/>
          <w:rPrChange w:id="3890" w:author="Balasubramanian, Ruchita" w:date="2025-08-05T15:31:00Z" w16du:dateUtc="2025-08-05T19:31:00Z">
            <w:rPr>
              <w:bCs/>
              <w:lang w:val="fr-FR"/>
            </w:rPr>
          </w:rPrChange>
        </w:rPr>
        <w:t xml:space="preserve">. </w:t>
      </w:r>
    </w:p>
    <w:p w14:paraId="7540AA35" w14:textId="77777777" w:rsidR="00851883" w:rsidRPr="00F77336" w:rsidRDefault="00851883">
      <w:pPr>
        <w:rPr>
          <w:rFonts w:ascii="Times New Roman" w:hAnsi="Times New Roman" w:cs="Times New Roman"/>
          <w:b/>
          <w:bCs/>
          <w:rPrChange w:id="3891" w:author="Balasubramanian, Ruchita" w:date="2025-08-05T15:31:00Z" w16du:dateUtc="2025-08-05T19:31:00Z">
            <w:rPr>
              <w:b/>
              <w:bCs/>
            </w:rPr>
          </w:rPrChange>
        </w:rPr>
      </w:pPr>
      <w:r w:rsidRPr="00F77336">
        <w:rPr>
          <w:rFonts w:ascii="Times New Roman" w:hAnsi="Times New Roman" w:cs="Times New Roman"/>
          <w:b/>
          <w:bCs/>
          <w:rPrChange w:id="3892" w:author="Balasubramanian, Ruchita" w:date="2025-08-05T15:31:00Z" w16du:dateUtc="2025-08-05T19:31:00Z">
            <w:rPr>
              <w:b/>
              <w:bCs/>
            </w:rPr>
          </w:rPrChange>
        </w:rPr>
        <w:t>References</w:t>
      </w:r>
    </w:p>
    <w:p w14:paraId="645849DF" w14:textId="77777777" w:rsidR="006535EB" w:rsidRPr="00F77336" w:rsidRDefault="00851883" w:rsidP="004D5334">
      <w:pPr>
        <w:pStyle w:val="Bibliography"/>
        <w:rPr>
          <w:rFonts w:ascii="Times New Roman" w:hAnsi="Times New Roman" w:cs="Times New Roman"/>
          <w:rPrChange w:id="3893" w:author="Balasubramanian, Ruchita" w:date="2025-08-05T15:31:00Z" w16du:dateUtc="2025-08-05T19:31:00Z">
            <w:rPr/>
          </w:rPrChange>
        </w:rPr>
      </w:pPr>
      <w:r w:rsidRPr="00F77336">
        <w:rPr>
          <w:rFonts w:ascii="Times New Roman" w:hAnsi="Times New Roman" w:cs="Times New Roman"/>
          <w:b/>
          <w:bCs/>
          <w:rPrChange w:id="3894" w:author="Balasubramanian, Ruchita" w:date="2025-08-05T15:31:00Z" w16du:dateUtc="2025-08-05T19:31:00Z">
            <w:rPr>
              <w:b/>
              <w:bCs/>
            </w:rPr>
          </w:rPrChange>
        </w:rPr>
        <w:fldChar w:fldCharType="begin"/>
      </w:r>
      <w:r w:rsidRPr="00F77336">
        <w:rPr>
          <w:rFonts w:ascii="Times New Roman" w:hAnsi="Times New Roman" w:cs="Times New Roman"/>
          <w:b/>
          <w:bCs/>
          <w:rPrChange w:id="3895" w:author="Balasubramanian, Ruchita" w:date="2025-08-05T15:31:00Z" w16du:dateUtc="2025-08-05T19:31:00Z">
            <w:rPr>
              <w:b/>
              <w:bCs/>
            </w:rPr>
          </w:rPrChange>
        </w:rPr>
        <w:instrText xml:space="preserve"> ADDIN ZOTERO_BIBL {"uncited":[],"omitted":[],"custom":[]} CSL_BIBLIOGRAPHY </w:instrText>
      </w:r>
      <w:r w:rsidRPr="00F77336">
        <w:rPr>
          <w:rFonts w:ascii="Times New Roman" w:hAnsi="Times New Roman" w:cs="Times New Roman"/>
          <w:b/>
          <w:bCs/>
          <w:rPrChange w:id="3896" w:author="Balasubramanian, Ruchita" w:date="2025-08-05T15:31:00Z" w16du:dateUtc="2025-08-05T19:31:00Z">
            <w:rPr>
              <w:b/>
              <w:bCs/>
            </w:rPr>
          </w:rPrChange>
        </w:rPr>
        <w:fldChar w:fldCharType="separate"/>
      </w:r>
      <w:r w:rsidR="006535EB" w:rsidRPr="00F77336">
        <w:rPr>
          <w:rFonts w:ascii="Times New Roman" w:hAnsi="Times New Roman" w:cs="Times New Roman"/>
          <w:rPrChange w:id="3897" w:author="Balasubramanian, Ruchita" w:date="2025-08-05T15:31:00Z" w16du:dateUtc="2025-08-05T19:31:00Z">
            <w:rPr/>
          </w:rPrChange>
        </w:rPr>
        <w:t>1</w:t>
      </w:r>
      <w:r w:rsidR="006535EB" w:rsidRPr="00F77336">
        <w:rPr>
          <w:rFonts w:ascii="Times New Roman" w:hAnsi="Times New Roman" w:cs="Times New Roman"/>
          <w:rPrChange w:id="3898" w:author="Balasubramanian, Ruchita" w:date="2025-08-05T15:31:00Z" w16du:dateUtc="2025-08-05T19:31:00Z">
            <w:rPr/>
          </w:rPrChange>
        </w:rPr>
        <w:tab/>
        <w:t>CDC. HIV Diagnoses, Deaths, and Prevalence: 2025 Update. HIV Data. 2025; published online April 29. https://www.cdc.gov/hiv-data/nhss/hiv-diagnoses-deaths-and-prevalence-2025.html (accessed July 21, 2025).</w:t>
      </w:r>
    </w:p>
    <w:p w14:paraId="2A16CE6C" w14:textId="77777777" w:rsidR="006535EB" w:rsidRPr="00F77336" w:rsidRDefault="006535EB" w:rsidP="004D5334">
      <w:pPr>
        <w:pStyle w:val="Bibliography"/>
        <w:rPr>
          <w:rFonts w:ascii="Times New Roman" w:hAnsi="Times New Roman" w:cs="Times New Roman"/>
          <w:rPrChange w:id="3899" w:author="Balasubramanian, Ruchita" w:date="2025-08-05T15:31:00Z" w16du:dateUtc="2025-08-05T19:31:00Z">
            <w:rPr/>
          </w:rPrChange>
        </w:rPr>
      </w:pPr>
      <w:r w:rsidRPr="00F77336">
        <w:rPr>
          <w:rFonts w:ascii="Times New Roman" w:hAnsi="Times New Roman" w:cs="Times New Roman"/>
          <w:rPrChange w:id="3900" w:author="Balasubramanian, Ruchita" w:date="2025-08-05T15:31:00Z" w16du:dateUtc="2025-08-05T19:31:00Z">
            <w:rPr/>
          </w:rPrChange>
        </w:rPr>
        <w:t>2</w:t>
      </w:r>
      <w:r w:rsidRPr="00F77336">
        <w:rPr>
          <w:rFonts w:ascii="Times New Roman" w:hAnsi="Times New Roman" w:cs="Times New Roman"/>
          <w:rPrChange w:id="3901" w:author="Balasubramanian, Ruchita" w:date="2025-08-05T15:31:00Z" w16du:dateUtc="2025-08-05T19:31:00Z">
            <w:rPr/>
          </w:rPrChange>
        </w:rPr>
        <w:tab/>
        <w:t xml:space="preserve">Nosyk B, Fojo AT, Kasaie P, </w:t>
      </w:r>
      <w:r w:rsidRPr="00F77336">
        <w:rPr>
          <w:rFonts w:ascii="Times New Roman" w:hAnsi="Times New Roman" w:cs="Times New Roman"/>
          <w:i/>
          <w:iCs/>
          <w:rPrChange w:id="3902" w:author="Balasubramanian, Ruchita" w:date="2025-08-05T15:31:00Z" w16du:dateUtc="2025-08-05T19:31:00Z">
            <w:rPr>
              <w:i/>
              <w:iCs/>
            </w:rPr>
          </w:rPrChange>
        </w:rPr>
        <w:t>et al.</w:t>
      </w:r>
      <w:r w:rsidRPr="00F77336">
        <w:rPr>
          <w:rFonts w:ascii="Times New Roman" w:hAnsi="Times New Roman" w:cs="Times New Roman"/>
          <w:rPrChange w:id="3903" w:author="Balasubramanian, Ruchita" w:date="2025-08-05T15:31:00Z" w16du:dateUtc="2025-08-05T19:31:00Z">
            <w:rPr/>
          </w:rPrChange>
        </w:rPr>
        <w:t xml:space="preserve"> The Testing Imperative: Why the US Ending the Human Immunodeficiency Virus (HIV) Epidemic Program Needs to Renew Efforts to Expand HIV Testing in Clinical and Community-Based Settings. </w:t>
      </w:r>
      <w:r w:rsidRPr="00F77336">
        <w:rPr>
          <w:rFonts w:ascii="Times New Roman" w:hAnsi="Times New Roman" w:cs="Times New Roman"/>
          <w:i/>
          <w:iCs/>
          <w:rPrChange w:id="3904" w:author="Balasubramanian, Ruchita" w:date="2025-08-05T15:31:00Z" w16du:dateUtc="2025-08-05T19:31:00Z">
            <w:rPr>
              <w:i/>
              <w:iCs/>
            </w:rPr>
          </w:rPrChange>
        </w:rPr>
        <w:t>Clin Infect Dis</w:t>
      </w:r>
      <w:r w:rsidRPr="00F77336">
        <w:rPr>
          <w:rFonts w:ascii="Times New Roman" w:hAnsi="Times New Roman" w:cs="Times New Roman"/>
          <w:rPrChange w:id="3905" w:author="Balasubramanian, Ruchita" w:date="2025-08-05T15:31:00Z" w16du:dateUtc="2025-08-05T19:31:00Z">
            <w:rPr/>
          </w:rPrChange>
        </w:rPr>
        <w:t xml:space="preserve"> 2023; </w:t>
      </w:r>
      <w:r w:rsidRPr="00F77336">
        <w:rPr>
          <w:rFonts w:ascii="Times New Roman" w:hAnsi="Times New Roman" w:cs="Times New Roman"/>
          <w:b/>
          <w:bCs/>
          <w:rPrChange w:id="3906" w:author="Balasubramanian, Ruchita" w:date="2025-08-05T15:31:00Z" w16du:dateUtc="2025-08-05T19:31:00Z">
            <w:rPr>
              <w:b/>
              <w:bCs/>
            </w:rPr>
          </w:rPrChange>
        </w:rPr>
        <w:t>76</w:t>
      </w:r>
      <w:r w:rsidRPr="00F77336">
        <w:rPr>
          <w:rFonts w:ascii="Times New Roman" w:hAnsi="Times New Roman" w:cs="Times New Roman"/>
          <w:rPrChange w:id="3907" w:author="Balasubramanian, Ruchita" w:date="2025-08-05T15:31:00Z" w16du:dateUtc="2025-08-05T19:31:00Z">
            <w:rPr/>
          </w:rPrChange>
        </w:rPr>
        <w:t>: 2206–8.</w:t>
      </w:r>
    </w:p>
    <w:p w14:paraId="47F9D9FA" w14:textId="77777777" w:rsidR="006535EB" w:rsidRPr="00F77336" w:rsidRDefault="006535EB" w:rsidP="004D5334">
      <w:pPr>
        <w:pStyle w:val="Bibliography"/>
        <w:rPr>
          <w:rFonts w:ascii="Times New Roman" w:hAnsi="Times New Roman" w:cs="Times New Roman"/>
          <w:rPrChange w:id="3908" w:author="Balasubramanian, Ruchita" w:date="2025-08-05T15:31:00Z" w16du:dateUtc="2025-08-05T19:31:00Z">
            <w:rPr/>
          </w:rPrChange>
        </w:rPr>
      </w:pPr>
      <w:r w:rsidRPr="00F77336">
        <w:rPr>
          <w:rFonts w:ascii="Times New Roman" w:hAnsi="Times New Roman" w:cs="Times New Roman"/>
          <w:rPrChange w:id="3909" w:author="Balasubramanian, Ruchita" w:date="2025-08-05T15:31:00Z" w16du:dateUtc="2025-08-05T19:31:00Z">
            <w:rPr/>
          </w:rPrChange>
        </w:rPr>
        <w:t>3</w:t>
      </w:r>
      <w:r w:rsidRPr="00F77336">
        <w:rPr>
          <w:rFonts w:ascii="Times New Roman" w:hAnsi="Times New Roman" w:cs="Times New Roman"/>
          <w:rPrChange w:id="3910" w:author="Balasubramanian, Ruchita" w:date="2025-08-05T15:31:00Z" w16du:dateUtc="2025-08-05T19:31:00Z">
            <w:rPr/>
          </w:rPrChange>
        </w:rPr>
        <w:tab/>
        <w:t xml:space="preserve">Cohen MS, Chen YQ, McCauley M, </w:t>
      </w:r>
      <w:r w:rsidRPr="00F77336">
        <w:rPr>
          <w:rFonts w:ascii="Times New Roman" w:hAnsi="Times New Roman" w:cs="Times New Roman"/>
          <w:i/>
          <w:iCs/>
          <w:rPrChange w:id="3911" w:author="Balasubramanian, Ruchita" w:date="2025-08-05T15:31:00Z" w16du:dateUtc="2025-08-05T19:31:00Z">
            <w:rPr>
              <w:i/>
              <w:iCs/>
            </w:rPr>
          </w:rPrChange>
        </w:rPr>
        <w:t>et al.</w:t>
      </w:r>
      <w:r w:rsidRPr="00F77336">
        <w:rPr>
          <w:rFonts w:ascii="Times New Roman" w:hAnsi="Times New Roman" w:cs="Times New Roman"/>
          <w:rPrChange w:id="3912" w:author="Balasubramanian, Ruchita" w:date="2025-08-05T15:31:00Z" w16du:dateUtc="2025-08-05T19:31:00Z">
            <w:rPr/>
          </w:rPrChange>
        </w:rPr>
        <w:t xml:space="preserve"> Antiretroviral Therapy for the Prevention of HIV-1 Transmission. </w:t>
      </w:r>
      <w:r w:rsidRPr="00F77336">
        <w:rPr>
          <w:rFonts w:ascii="Times New Roman" w:hAnsi="Times New Roman" w:cs="Times New Roman"/>
          <w:i/>
          <w:iCs/>
          <w:rPrChange w:id="3913" w:author="Balasubramanian, Ruchita" w:date="2025-08-05T15:31:00Z" w16du:dateUtc="2025-08-05T19:31:00Z">
            <w:rPr>
              <w:i/>
              <w:iCs/>
            </w:rPr>
          </w:rPrChange>
        </w:rPr>
        <w:t>New England Journal of Medicine</w:t>
      </w:r>
      <w:r w:rsidRPr="00F77336">
        <w:rPr>
          <w:rFonts w:ascii="Times New Roman" w:hAnsi="Times New Roman" w:cs="Times New Roman"/>
          <w:rPrChange w:id="3914" w:author="Balasubramanian, Ruchita" w:date="2025-08-05T15:31:00Z" w16du:dateUtc="2025-08-05T19:31:00Z">
            <w:rPr/>
          </w:rPrChange>
        </w:rPr>
        <w:t xml:space="preserve"> 2016; </w:t>
      </w:r>
      <w:r w:rsidRPr="00F77336">
        <w:rPr>
          <w:rFonts w:ascii="Times New Roman" w:hAnsi="Times New Roman" w:cs="Times New Roman"/>
          <w:b/>
          <w:bCs/>
          <w:rPrChange w:id="3915" w:author="Balasubramanian, Ruchita" w:date="2025-08-05T15:31:00Z" w16du:dateUtc="2025-08-05T19:31:00Z">
            <w:rPr>
              <w:b/>
              <w:bCs/>
            </w:rPr>
          </w:rPrChange>
        </w:rPr>
        <w:t>375</w:t>
      </w:r>
      <w:r w:rsidRPr="00F77336">
        <w:rPr>
          <w:rFonts w:ascii="Times New Roman" w:hAnsi="Times New Roman" w:cs="Times New Roman"/>
          <w:rPrChange w:id="3916" w:author="Balasubramanian, Ruchita" w:date="2025-08-05T15:31:00Z" w16du:dateUtc="2025-08-05T19:31:00Z">
            <w:rPr/>
          </w:rPrChange>
        </w:rPr>
        <w:t>: 830–9.</w:t>
      </w:r>
    </w:p>
    <w:p w14:paraId="572C365E" w14:textId="77777777" w:rsidR="006535EB" w:rsidRPr="00F77336" w:rsidRDefault="006535EB" w:rsidP="004D5334">
      <w:pPr>
        <w:pStyle w:val="Bibliography"/>
        <w:rPr>
          <w:rFonts w:ascii="Times New Roman" w:hAnsi="Times New Roman" w:cs="Times New Roman"/>
          <w:rPrChange w:id="3917" w:author="Balasubramanian, Ruchita" w:date="2025-08-05T15:31:00Z" w16du:dateUtc="2025-08-05T19:31:00Z">
            <w:rPr/>
          </w:rPrChange>
        </w:rPr>
      </w:pPr>
      <w:r w:rsidRPr="00F77336">
        <w:rPr>
          <w:rFonts w:ascii="Times New Roman" w:hAnsi="Times New Roman" w:cs="Times New Roman"/>
          <w:rPrChange w:id="3918" w:author="Balasubramanian, Ruchita" w:date="2025-08-05T15:31:00Z" w16du:dateUtc="2025-08-05T19:31:00Z">
            <w:rPr/>
          </w:rPrChange>
        </w:rPr>
        <w:t>4</w:t>
      </w:r>
      <w:r w:rsidRPr="00F77336">
        <w:rPr>
          <w:rFonts w:ascii="Times New Roman" w:hAnsi="Times New Roman" w:cs="Times New Roman"/>
          <w:rPrChange w:id="3919" w:author="Balasubramanian, Ruchita" w:date="2025-08-05T15:31:00Z" w16du:dateUtc="2025-08-05T19:31:00Z">
            <w:rPr/>
          </w:rPrChange>
        </w:rPr>
        <w:tab/>
        <w:t xml:space="preserve">Rodger AJ, Cambiano V, Bruun T, </w:t>
      </w:r>
      <w:r w:rsidRPr="00F77336">
        <w:rPr>
          <w:rFonts w:ascii="Times New Roman" w:hAnsi="Times New Roman" w:cs="Times New Roman"/>
          <w:i/>
          <w:iCs/>
          <w:rPrChange w:id="3920" w:author="Balasubramanian, Ruchita" w:date="2025-08-05T15:31:00Z" w16du:dateUtc="2025-08-05T19:31:00Z">
            <w:rPr>
              <w:i/>
              <w:iCs/>
            </w:rPr>
          </w:rPrChange>
        </w:rPr>
        <w:t>et al.</w:t>
      </w:r>
      <w:r w:rsidRPr="00F77336">
        <w:rPr>
          <w:rFonts w:ascii="Times New Roman" w:hAnsi="Times New Roman" w:cs="Times New Roman"/>
          <w:rPrChange w:id="3921" w:author="Balasubramanian, Ruchita" w:date="2025-08-05T15:31:00Z" w16du:dateUtc="2025-08-05T19:31:00Z">
            <w:rPr/>
          </w:rPrChange>
        </w:rPr>
        <w:t xml:space="preserve"> Risk of HIV transmission through condomless sex in serodifferent gay couples with the HIV-positive partner taking suppressive antiretroviral therapy (PARTNER): final results of a multicentre, prospective, observational study. </w:t>
      </w:r>
      <w:r w:rsidRPr="00F77336">
        <w:rPr>
          <w:rFonts w:ascii="Times New Roman" w:hAnsi="Times New Roman" w:cs="Times New Roman"/>
          <w:i/>
          <w:iCs/>
          <w:rPrChange w:id="3922" w:author="Balasubramanian, Ruchita" w:date="2025-08-05T15:31:00Z" w16du:dateUtc="2025-08-05T19:31:00Z">
            <w:rPr>
              <w:i/>
              <w:iCs/>
            </w:rPr>
          </w:rPrChange>
        </w:rPr>
        <w:t>Lancet</w:t>
      </w:r>
      <w:r w:rsidRPr="00F77336">
        <w:rPr>
          <w:rFonts w:ascii="Times New Roman" w:hAnsi="Times New Roman" w:cs="Times New Roman"/>
          <w:rPrChange w:id="3923" w:author="Balasubramanian, Ruchita" w:date="2025-08-05T15:31:00Z" w16du:dateUtc="2025-08-05T19:31:00Z">
            <w:rPr/>
          </w:rPrChange>
        </w:rPr>
        <w:t xml:space="preserve"> 2019; </w:t>
      </w:r>
      <w:r w:rsidRPr="00F77336">
        <w:rPr>
          <w:rFonts w:ascii="Times New Roman" w:hAnsi="Times New Roman" w:cs="Times New Roman"/>
          <w:b/>
          <w:bCs/>
          <w:rPrChange w:id="3924" w:author="Balasubramanian, Ruchita" w:date="2025-08-05T15:31:00Z" w16du:dateUtc="2025-08-05T19:31:00Z">
            <w:rPr>
              <w:b/>
              <w:bCs/>
            </w:rPr>
          </w:rPrChange>
        </w:rPr>
        <w:t>393</w:t>
      </w:r>
      <w:r w:rsidRPr="00F77336">
        <w:rPr>
          <w:rFonts w:ascii="Times New Roman" w:hAnsi="Times New Roman" w:cs="Times New Roman"/>
          <w:rPrChange w:id="3925" w:author="Balasubramanian, Ruchita" w:date="2025-08-05T15:31:00Z" w16du:dateUtc="2025-08-05T19:31:00Z">
            <w:rPr/>
          </w:rPrChange>
        </w:rPr>
        <w:t>: 2428–38.</w:t>
      </w:r>
    </w:p>
    <w:p w14:paraId="562E993A" w14:textId="77777777" w:rsidR="006535EB" w:rsidRPr="00F77336" w:rsidRDefault="006535EB" w:rsidP="004D5334">
      <w:pPr>
        <w:pStyle w:val="Bibliography"/>
        <w:rPr>
          <w:rFonts w:ascii="Times New Roman" w:hAnsi="Times New Roman" w:cs="Times New Roman"/>
          <w:rPrChange w:id="3926" w:author="Balasubramanian, Ruchita" w:date="2025-08-05T15:31:00Z" w16du:dateUtc="2025-08-05T19:31:00Z">
            <w:rPr/>
          </w:rPrChange>
        </w:rPr>
      </w:pPr>
      <w:r w:rsidRPr="00F77336">
        <w:rPr>
          <w:rFonts w:ascii="Times New Roman" w:hAnsi="Times New Roman" w:cs="Times New Roman"/>
          <w:rPrChange w:id="3927" w:author="Balasubramanian, Ruchita" w:date="2025-08-05T15:31:00Z" w16du:dateUtc="2025-08-05T19:31:00Z">
            <w:rPr/>
          </w:rPrChange>
        </w:rPr>
        <w:t>5</w:t>
      </w:r>
      <w:r w:rsidRPr="00F77336">
        <w:rPr>
          <w:rFonts w:ascii="Times New Roman" w:hAnsi="Times New Roman" w:cs="Times New Roman"/>
          <w:rPrChange w:id="3928" w:author="Balasubramanian, Ruchita" w:date="2025-08-05T15:31:00Z" w16du:dateUtc="2025-08-05T19:31:00Z">
            <w:rPr/>
          </w:rPrChange>
        </w:rPr>
        <w:tab/>
        <w:t xml:space="preserve">Marks G, Crepaz N, Senterfitt JW, Janssen RS. Meta-analysis of high-risk sexual behavior in persons aware and unaware they are infected with HIV in the United States: implications for HIV prevention programs. </w:t>
      </w:r>
      <w:r w:rsidRPr="00F77336">
        <w:rPr>
          <w:rFonts w:ascii="Times New Roman" w:hAnsi="Times New Roman" w:cs="Times New Roman"/>
          <w:i/>
          <w:iCs/>
          <w:rPrChange w:id="3929" w:author="Balasubramanian, Ruchita" w:date="2025-08-05T15:31:00Z" w16du:dateUtc="2025-08-05T19:31:00Z">
            <w:rPr>
              <w:i/>
              <w:iCs/>
            </w:rPr>
          </w:rPrChange>
        </w:rPr>
        <w:t>J Acquir Immune Defic Syndr</w:t>
      </w:r>
      <w:r w:rsidRPr="00F77336">
        <w:rPr>
          <w:rFonts w:ascii="Times New Roman" w:hAnsi="Times New Roman" w:cs="Times New Roman"/>
          <w:rPrChange w:id="3930" w:author="Balasubramanian, Ruchita" w:date="2025-08-05T15:31:00Z" w16du:dateUtc="2025-08-05T19:31:00Z">
            <w:rPr/>
          </w:rPrChange>
        </w:rPr>
        <w:t xml:space="preserve"> 2005; </w:t>
      </w:r>
      <w:r w:rsidRPr="00F77336">
        <w:rPr>
          <w:rFonts w:ascii="Times New Roman" w:hAnsi="Times New Roman" w:cs="Times New Roman"/>
          <w:b/>
          <w:bCs/>
          <w:rPrChange w:id="3931" w:author="Balasubramanian, Ruchita" w:date="2025-08-05T15:31:00Z" w16du:dateUtc="2025-08-05T19:31:00Z">
            <w:rPr>
              <w:b/>
              <w:bCs/>
            </w:rPr>
          </w:rPrChange>
        </w:rPr>
        <w:t>39</w:t>
      </w:r>
      <w:r w:rsidRPr="00F77336">
        <w:rPr>
          <w:rFonts w:ascii="Times New Roman" w:hAnsi="Times New Roman" w:cs="Times New Roman"/>
          <w:rPrChange w:id="3932" w:author="Balasubramanian, Ruchita" w:date="2025-08-05T15:31:00Z" w16du:dateUtc="2025-08-05T19:31:00Z">
            <w:rPr/>
          </w:rPrChange>
        </w:rPr>
        <w:t>: 446–53.</w:t>
      </w:r>
    </w:p>
    <w:p w14:paraId="54B9212F" w14:textId="77777777" w:rsidR="006535EB" w:rsidRPr="00F77336" w:rsidRDefault="006535EB" w:rsidP="004D5334">
      <w:pPr>
        <w:pStyle w:val="Bibliography"/>
        <w:rPr>
          <w:rFonts w:ascii="Times New Roman" w:hAnsi="Times New Roman" w:cs="Times New Roman"/>
          <w:rPrChange w:id="3933" w:author="Balasubramanian, Ruchita" w:date="2025-08-05T15:31:00Z" w16du:dateUtc="2025-08-05T19:31:00Z">
            <w:rPr/>
          </w:rPrChange>
        </w:rPr>
      </w:pPr>
      <w:r w:rsidRPr="00F77336">
        <w:rPr>
          <w:rFonts w:ascii="Times New Roman" w:hAnsi="Times New Roman" w:cs="Times New Roman"/>
          <w:rPrChange w:id="3934" w:author="Balasubramanian, Ruchita" w:date="2025-08-05T15:31:00Z" w16du:dateUtc="2025-08-05T19:31:00Z">
            <w:rPr/>
          </w:rPrChange>
        </w:rPr>
        <w:t>6</w:t>
      </w:r>
      <w:r w:rsidRPr="00F77336">
        <w:rPr>
          <w:rFonts w:ascii="Times New Roman" w:hAnsi="Times New Roman" w:cs="Times New Roman"/>
          <w:rPrChange w:id="3935" w:author="Balasubramanian, Ruchita" w:date="2025-08-05T15:31:00Z" w16du:dateUtc="2025-08-05T19:31:00Z">
            <w:rPr/>
          </w:rPrChange>
        </w:rPr>
        <w:tab/>
        <w:t xml:space="preserve">Marks G, Crepaz N, Janssen RS. Estimating sexual transmission of HIV from persons aware and unaware that they are infected with the virus in the USA. </w:t>
      </w:r>
      <w:r w:rsidRPr="00F77336">
        <w:rPr>
          <w:rFonts w:ascii="Times New Roman" w:hAnsi="Times New Roman" w:cs="Times New Roman"/>
          <w:i/>
          <w:iCs/>
          <w:rPrChange w:id="3936" w:author="Balasubramanian, Ruchita" w:date="2025-08-05T15:31:00Z" w16du:dateUtc="2025-08-05T19:31:00Z">
            <w:rPr>
              <w:i/>
              <w:iCs/>
            </w:rPr>
          </w:rPrChange>
        </w:rPr>
        <w:t>AIDS</w:t>
      </w:r>
      <w:r w:rsidRPr="00F77336">
        <w:rPr>
          <w:rFonts w:ascii="Times New Roman" w:hAnsi="Times New Roman" w:cs="Times New Roman"/>
          <w:rPrChange w:id="3937" w:author="Balasubramanian, Ruchita" w:date="2025-08-05T15:31:00Z" w16du:dateUtc="2025-08-05T19:31:00Z">
            <w:rPr/>
          </w:rPrChange>
        </w:rPr>
        <w:t xml:space="preserve"> 2006; </w:t>
      </w:r>
      <w:r w:rsidRPr="00F77336">
        <w:rPr>
          <w:rFonts w:ascii="Times New Roman" w:hAnsi="Times New Roman" w:cs="Times New Roman"/>
          <w:b/>
          <w:bCs/>
          <w:rPrChange w:id="3938" w:author="Balasubramanian, Ruchita" w:date="2025-08-05T15:31:00Z" w16du:dateUtc="2025-08-05T19:31:00Z">
            <w:rPr>
              <w:b/>
              <w:bCs/>
            </w:rPr>
          </w:rPrChange>
        </w:rPr>
        <w:t>20</w:t>
      </w:r>
      <w:r w:rsidRPr="00F77336">
        <w:rPr>
          <w:rFonts w:ascii="Times New Roman" w:hAnsi="Times New Roman" w:cs="Times New Roman"/>
          <w:rPrChange w:id="3939" w:author="Balasubramanian, Ruchita" w:date="2025-08-05T15:31:00Z" w16du:dateUtc="2025-08-05T19:31:00Z">
            <w:rPr/>
          </w:rPrChange>
        </w:rPr>
        <w:t>: 1447–50.</w:t>
      </w:r>
    </w:p>
    <w:p w14:paraId="5D3ADD1E" w14:textId="77777777" w:rsidR="006535EB" w:rsidRPr="00F77336" w:rsidRDefault="006535EB" w:rsidP="004D5334">
      <w:pPr>
        <w:pStyle w:val="Bibliography"/>
        <w:rPr>
          <w:rFonts w:ascii="Times New Roman" w:hAnsi="Times New Roman" w:cs="Times New Roman"/>
          <w:rPrChange w:id="3940" w:author="Balasubramanian, Ruchita" w:date="2025-08-05T15:31:00Z" w16du:dateUtc="2025-08-05T19:31:00Z">
            <w:rPr/>
          </w:rPrChange>
        </w:rPr>
      </w:pPr>
      <w:r w:rsidRPr="00F77336">
        <w:rPr>
          <w:rFonts w:ascii="Times New Roman" w:hAnsi="Times New Roman" w:cs="Times New Roman"/>
          <w:rPrChange w:id="3941" w:author="Balasubramanian, Ruchita" w:date="2025-08-05T15:31:00Z" w16du:dateUtc="2025-08-05T19:31:00Z">
            <w:rPr/>
          </w:rPrChange>
        </w:rPr>
        <w:t>7</w:t>
      </w:r>
      <w:r w:rsidRPr="00F77336">
        <w:rPr>
          <w:rFonts w:ascii="Times New Roman" w:hAnsi="Times New Roman" w:cs="Times New Roman"/>
          <w:rPrChange w:id="3942" w:author="Balasubramanian, Ruchita" w:date="2025-08-05T15:31:00Z" w16du:dateUtc="2025-08-05T19:31:00Z">
            <w:rPr/>
          </w:rPrChange>
        </w:rPr>
        <w:tab/>
        <w:t xml:space="preserve">Williams W, Krueger A, Wang G, Patel D, Belcher L. The Contribution of HIV Testing Funded by the Centers for Disease Control and Prevention to HIV Diagnoses in the United States, 2010–2017. </w:t>
      </w:r>
      <w:r w:rsidRPr="00F77336">
        <w:rPr>
          <w:rFonts w:ascii="Times New Roman" w:hAnsi="Times New Roman" w:cs="Times New Roman"/>
          <w:i/>
          <w:iCs/>
          <w:rPrChange w:id="3943" w:author="Balasubramanian, Ruchita" w:date="2025-08-05T15:31:00Z" w16du:dateUtc="2025-08-05T19:31:00Z">
            <w:rPr>
              <w:i/>
              <w:iCs/>
            </w:rPr>
          </w:rPrChange>
        </w:rPr>
        <w:t>J Community Health</w:t>
      </w:r>
      <w:r w:rsidRPr="00F77336">
        <w:rPr>
          <w:rFonts w:ascii="Times New Roman" w:hAnsi="Times New Roman" w:cs="Times New Roman"/>
          <w:rPrChange w:id="3944" w:author="Balasubramanian, Ruchita" w:date="2025-08-05T15:31:00Z" w16du:dateUtc="2025-08-05T19:31:00Z">
            <w:rPr/>
          </w:rPrChange>
        </w:rPr>
        <w:t xml:space="preserve"> 2021; </w:t>
      </w:r>
      <w:r w:rsidRPr="00F77336">
        <w:rPr>
          <w:rFonts w:ascii="Times New Roman" w:hAnsi="Times New Roman" w:cs="Times New Roman"/>
          <w:b/>
          <w:bCs/>
          <w:rPrChange w:id="3945" w:author="Balasubramanian, Ruchita" w:date="2025-08-05T15:31:00Z" w16du:dateUtc="2025-08-05T19:31:00Z">
            <w:rPr>
              <w:b/>
              <w:bCs/>
            </w:rPr>
          </w:rPrChange>
        </w:rPr>
        <w:t>46</w:t>
      </w:r>
      <w:r w:rsidRPr="00F77336">
        <w:rPr>
          <w:rFonts w:ascii="Times New Roman" w:hAnsi="Times New Roman" w:cs="Times New Roman"/>
          <w:rPrChange w:id="3946" w:author="Balasubramanian, Ruchita" w:date="2025-08-05T15:31:00Z" w16du:dateUtc="2025-08-05T19:31:00Z">
            <w:rPr/>
          </w:rPrChange>
        </w:rPr>
        <w:t>: 832–41.</w:t>
      </w:r>
    </w:p>
    <w:p w14:paraId="3641A7F5" w14:textId="77777777" w:rsidR="006535EB" w:rsidRPr="00F77336" w:rsidRDefault="006535EB" w:rsidP="004D5334">
      <w:pPr>
        <w:pStyle w:val="Bibliography"/>
        <w:rPr>
          <w:rFonts w:ascii="Times New Roman" w:hAnsi="Times New Roman" w:cs="Times New Roman"/>
          <w:rPrChange w:id="3947" w:author="Balasubramanian, Ruchita" w:date="2025-08-05T15:31:00Z" w16du:dateUtc="2025-08-05T19:31:00Z">
            <w:rPr/>
          </w:rPrChange>
        </w:rPr>
      </w:pPr>
      <w:r w:rsidRPr="00F77336">
        <w:rPr>
          <w:rFonts w:ascii="Times New Roman" w:hAnsi="Times New Roman" w:cs="Times New Roman"/>
          <w:rPrChange w:id="3948" w:author="Balasubramanian, Ruchita" w:date="2025-08-05T15:31:00Z" w16du:dateUtc="2025-08-05T19:31:00Z">
            <w:rPr/>
          </w:rPrChange>
        </w:rPr>
        <w:t>8</w:t>
      </w:r>
      <w:r w:rsidRPr="00F77336">
        <w:rPr>
          <w:rFonts w:ascii="Times New Roman" w:hAnsi="Times New Roman" w:cs="Times New Roman"/>
          <w:rPrChange w:id="3949" w:author="Balasubramanian, Ruchita" w:date="2025-08-05T15:31:00Z" w16du:dateUtc="2025-08-05T19:31:00Z">
            <w:rPr/>
          </w:rPrChange>
        </w:rPr>
        <w:tab/>
        <w:t>CDC-Funded HIV Testing in the United States, Puerto Rico, and U.S. Virgin Islands, 2021 Annual HIV Testing Report. https://stacks.cdc.gov/view/cdc/149067 (accessed July 21, 2025).</w:t>
      </w:r>
    </w:p>
    <w:p w14:paraId="0FD5369A" w14:textId="77777777" w:rsidR="006535EB" w:rsidRPr="00F77336" w:rsidRDefault="006535EB" w:rsidP="004D5334">
      <w:pPr>
        <w:pStyle w:val="Bibliography"/>
        <w:rPr>
          <w:rFonts w:ascii="Times New Roman" w:hAnsi="Times New Roman" w:cs="Times New Roman"/>
          <w:rPrChange w:id="3950" w:author="Balasubramanian, Ruchita" w:date="2025-08-05T15:31:00Z" w16du:dateUtc="2025-08-05T19:31:00Z">
            <w:rPr/>
          </w:rPrChange>
        </w:rPr>
      </w:pPr>
      <w:r w:rsidRPr="00F77336">
        <w:rPr>
          <w:rFonts w:ascii="Times New Roman" w:hAnsi="Times New Roman" w:cs="Times New Roman"/>
          <w:rPrChange w:id="3951" w:author="Balasubramanian, Ruchita" w:date="2025-08-05T15:31:00Z" w16du:dateUtc="2025-08-05T19:31:00Z">
            <w:rPr/>
          </w:rPrChange>
        </w:rPr>
        <w:t>9</w:t>
      </w:r>
      <w:r w:rsidRPr="00F77336">
        <w:rPr>
          <w:rFonts w:ascii="Times New Roman" w:hAnsi="Times New Roman" w:cs="Times New Roman"/>
          <w:rPrChange w:id="3952" w:author="Balasubramanian, Ruchita" w:date="2025-08-05T15:31:00Z" w16du:dateUtc="2025-08-05T19:31:00Z">
            <w:rPr/>
          </w:rPrChange>
        </w:rPr>
        <w:tab/>
        <w:t>Technical Supplement to the 2026 Budget. https://www.whitehouse.gov/wp-content/uploads/2025/05/appendix_fy2026.pdf.</w:t>
      </w:r>
    </w:p>
    <w:p w14:paraId="019C6833" w14:textId="77777777" w:rsidR="006535EB" w:rsidRPr="00F77336" w:rsidRDefault="006535EB" w:rsidP="004D5334">
      <w:pPr>
        <w:pStyle w:val="Bibliography"/>
        <w:rPr>
          <w:rFonts w:ascii="Times New Roman" w:hAnsi="Times New Roman" w:cs="Times New Roman"/>
          <w:rPrChange w:id="3953" w:author="Balasubramanian, Ruchita" w:date="2025-08-05T15:31:00Z" w16du:dateUtc="2025-08-05T19:31:00Z">
            <w:rPr/>
          </w:rPrChange>
        </w:rPr>
      </w:pPr>
      <w:r w:rsidRPr="00F77336">
        <w:rPr>
          <w:rFonts w:ascii="Times New Roman" w:hAnsi="Times New Roman" w:cs="Times New Roman"/>
          <w:rPrChange w:id="3954" w:author="Balasubramanian, Ruchita" w:date="2025-08-05T15:31:00Z" w16du:dateUtc="2025-08-05T19:31:00Z">
            <w:rPr/>
          </w:rPrChange>
        </w:rPr>
        <w:t>10</w:t>
      </w:r>
      <w:r w:rsidRPr="00F77336">
        <w:rPr>
          <w:rFonts w:ascii="Times New Roman" w:hAnsi="Times New Roman" w:cs="Times New Roman"/>
          <w:rPrChange w:id="3955" w:author="Balasubramanian, Ruchita" w:date="2025-08-05T15:31:00Z" w16du:dateUtc="2025-08-05T19:31:00Z">
            <w:rPr/>
          </w:rPrChange>
        </w:rPr>
        <w:tab/>
        <w:t>Trump Budget Ends All CDC HIV Prevention Programs, While Maintaining Care, Treatment, and PrEP | HIV+Hepatitis Policy Institute. https://hivhep.org/press-releases/trump-budget-ends-all-cdc-hiv-prevention-programs-while-maintaining-care-treatment-and-prep/ (accessed July 21, 2025).</w:t>
      </w:r>
    </w:p>
    <w:p w14:paraId="68560D1E" w14:textId="77777777" w:rsidR="006535EB" w:rsidRPr="00F77336" w:rsidRDefault="006535EB" w:rsidP="004D5334">
      <w:pPr>
        <w:pStyle w:val="Bibliography"/>
        <w:rPr>
          <w:rFonts w:ascii="Times New Roman" w:hAnsi="Times New Roman" w:cs="Times New Roman"/>
          <w:rPrChange w:id="3956" w:author="Balasubramanian, Ruchita" w:date="2025-08-05T15:31:00Z" w16du:dateUtc="2025-08-05T19:31:00Z">
            <w:rPr/>
          </w:rPrChange>
        </w:rPr>
      </w:pPr>
      <w:r w:rsidRPr="00F77336">
        <w:rPr>
          <w:rFonts w:ascii="Times New Roman" w:hAnsi="Times New Roman" w:cs="Times New Roman"/>
          <w:rPrChange w:id="3957" w:author="Balasubramanian, Ruchita" w:date="2025-08-05T15:31:00Z" w16du:dateUtc="2025-08-05T19:31:00Z">
            <w:rPr/>
          </w:rPrChange>
        </w:rPr>
        <w:lastRenderedPageBreak/>
        <w:t>11</w:t>
      </w:r>
      <w:r w:rsidRPr="00F77336">
        <w:rPr>
          <w:rFonts w:ascii="Times New Roman" w:hAnsi="Times New Roman" w:cs="Times New Roman"/>
          <w:rPrChange w:id="3958" w:author="Balasubramanian, Ruchita" w:date="2025-08-05T15:31:00Z" w16du:dateUtc="2025-08-05T19:31:00Z">
            <w:rPr/>
          </w:rPrChange>
        </w:rPr>
        <w:tab/>
        <w:t>Fojo AT, Schnure M, Kasaie P, Dowdy DW, Shah M. What Will It Take to End HIV in the United States?</w:t>
      </w:r>
      <w:r w:rsidRPr="00F77336">
        <w:rPr>
          <w:rFonts w:ascii="Times New Roman" w:hAnsi="Times New Roman" w:cs="Times New Roman"/>
          <w:rPrChange w:id="3959" w:author="Balasubramanian, Ruchita" w:date="2025-08-05T15:31:00Z" w16du:dateUtc="2025-08-05T19:31:00Z">
            <w:rPr>
              <w:rFonts w:ascii="Arial" w:hAnsi="Arial" w:cs="Arial"/>
            </w:rPr>
          </w:rPrChange>
        </w:rPr>
        <w:t> </w:t>
      </w:r>
      <w:r w:rsidRPr="00F77336">
        <w:rPr>
          <w:rFonts w:ascii="Times New Roman" w:hAnsi="Times New Roman" w:cs="Times New Roman"/>
          <w:rPrChange w:id="3960" w:author="Balasubramanian, Ruchita" w:date="2025-08-05T15:31:00Z" w16du:dateUtc="2025-08-05T19:31:00Z">
            <w:rPr/>
          </w:rPrChange>
        </w:rPr>
        <w:t xml:space="preserve">: A Comprehensive, Local-Level Modeling Study. </w:t>
      </w:r>
      <w:r w:rsidRPr="00F77336">
        <w:rPr>
          <w:rFonts w:ascii="Times New Roman" w:hAnsi="Times New Roman" w:cs="Times New Roman"/>
          <w:i/>
          <w:iCs/>
          <w:rPrChange w:id="3961" w:author="Balasubramanian, Ruchita" w:date="2025-08-05T15:31:00Z" w16du:dateUtc="2025-08-05T19:31:00Z">
            <w:rPr>
              <w:i/>
              <w:iCs/>
            </w:rPr>
          </w:rPrChange>
        </w:rPr>
        <w:t>Ann Intern Med</w:t>
      </w:r>
      <w:r w:rsidRPr="00F77336">
        <w:rPr>
          <w:rFonts w:ascii="Times New Roman" w:hAnsi="Times New Roman" w:cs="Times New Roman"/>
          <w:rPrChange w:id="3962" w:author="Balasubramanian, Ruchita" w:date="2025-08-05T15:31:00Z" w16du:dateUtc="2025-08-05T19:31:00Z">
            <w:rPr/>
          </w:rPrChange>
        </w:rPr>
        <w:t xml:space="preserve"> 2021; </w:t>
      </w:r>
      <w:r w:rsidRPr="00F77336">
        <w:rPr>
          <w:rFonts w:ascii="Times New Roman" w:hAnsi="Times New Roman" w:cs="Times New Roman"/>
          <w:b/>
          <w:bCs/>
          <w:rPrChange w:id="3963" w:author="Balasubramanian, Ruchita" w:date="2025-08-05T15:31:00Z" w16du:dateUtc="2025-08-05T19:31:00Z">
            <w:rPr>
              <w:b/>
              <w:bCs/>
            </w:rPr>
          </w:rPrChange>
        </w:rPr>
        <w:t>174</w:t>
      </w:r>
      <w:r w:rsidRPr="00F77336">
        <w:rPr>
          <w:rFonts w:ascii="Times New Roman" w:hAnsi="Times New Roman" w:cs="Times New Roman"/>
          <w:rPrChange w:id="3964" w:author="Balasubramanian, Ruchita" w:date="2025-08-05T15:31:00Z" w16du:dateUtc="2025-08-05T19:31:00Z">
            <w:rPr/>
          </w:rPrChange>
        </w:rPr>
        <w:t>: 1542–53.</w:t>
      </w:r>
    </w:p>
    <w:p w14:paraId="484238A0" w14:textId="77777777" w:rsidR="006535EB" w:rsidRPr="00F77336" w:rsidRDefault="006535EB" w:rsidP="004D5334">
      <w:pPr>
        <w:pStyle w:val="Bibliography"/>
        <w:rPr>
          <w:rFonts w:ascii="Times New Roman" w:hAnsi="Times New Roman" w:cs="Times New Roman"/>
          <w:rPrChange w:id="3965" w:author="Balasubramanian, Ruchita" w:date="2025-08-05T15:31:00Z" w16du:dateUtc="2025-08-05T19:31:00Z">
            <w:rPr/>
          </w:rPrChange>
        </w:rPr>
      </w:pPr>
      <w:r w:rsidRPr="00F77336">
        <w:rPr>
          <w:rFonts w:ascii="Times New Roman" w:hAnsi="Times New Roman" w:cs="Times New Roman"/>
          <w:rPrChange w:id="3966" w:author="Balasubramanian, Ruchita" w:date="2025-08-05T15:31:00Z" w16du:dateUtc="2025-08-05T19:31:00Z">
            <w:rPr/>
          </w:rPrChange>
        </w:rPr>
        <w:t>12</w:t>
      </w:r>
      <w:r w:rsidRPr="00F77336">
        <w:rPr>
          <w:rFonts w:ascii="Times New Roman" w:hAnsi="Times New Roman" w:cs="Times New Roman"/>
          <w:rPrChange w:id="3967" w:author="Balasubramanian, Ruchita" w:date="2025-08-05T15:31:00Z" w16du:dateUtc="2025-08-05T19:31:00Z">
            <w:rPr/>
          </w:rPrChange>
        </w:rPr>
        <w:tab/>
        <w:t xml:space="preserve">Birger RB, Hallett TB, Sinha A, Grenfell BT, Hodder SL. Modeling the Impact of Interventions Along the HIV Continuum of Care in Newark, New Jersey. </w:t>
      </w:r>
      <w:r w:rsidRPr="00F77336">
        <w:rPr>
          <w:rFonts w:ascii="Times New Roman" w:hAnsi="Times New Roman" w:cs="Times New Roman"/>
          <w:i/>
          <w:iCs/>
          <w:rPrChange w:id="3968" w:author="Balasubramanian, Ruchita" w:date="2025-08-05T15:31:00Z" w16du:dateUtc="2025-08-05T19:31:00Z">
            <w:rPr>
              <w:i/>
              <w:iCs/>
            </w:rPr>
          </w:rPrChange>
        </w:rPr>
        <w:t>Clin Infect Dis</w:t>
      </w:r>
      <w:r w:rsidRPr="00F77336">
        <w:rPr>
          <w:rFonts w:ascii="Times New Roman" w:hAnsi="Times New Roman" w:cs="Times New Roman"/>
          <w:rPrChange w:id="3969" w:author="Balasubramanian, Ruchita" w:date="2025-08-05T15:31:00Z" w16du:dateUtc="2025-08-05T19:31:00Z">
            <w:rPr/>
          </w:rPrChange>
        </w:rPr>
        <w:t xml:space="preserve"> 2014; </w:t>
      </w:r>
      <w:r w:rsidRPr="00F77336">
        <w:rPr>
          <w:rFonts w:ascii="Times New Roman" w:hAnsi="Times New Roman" w:cs="Times New Roman"/>
          <w:b/>
          <w:bCs/>
          <w:rPrChange w:id="3970" w:author="Balasubramanian, Ruchita" w:date="2025-08-05T15:31:00Z" w16du:dateUtc="2025-08-05T19:31:00Z">
            <w:rPr>
              <w:b/>
              <w:bCs/>
            </w:rPr>
          </w:rPrChange>
        </w:rPr>
        <w:t>58</w:t>
      </w:r>
      <w:r w:rsidRPr="00F77336">
        <w:rPr>
          <w:rFonts w:ascii="Times New Roman" w:hAnsi="Times New Roman" w:cs="Times New Roman"/>
          <w:rPrChange w:id="3971" w:author="Balasubramanian, Ruchita" w:date="2025-08-05T15:31:00Z" w16du:dateUtc="2025-08-05T19:31:00Z">
            <w:rPr/>
          </w:rPrChange>
        </w:rPr>
        <w:t>: 274–84.</w:t>
      </w:r>
    </w:p>
    <w:p w14:paraId="2F8339AD" w14:textId="77777777" w:rsidR="006535EB" w:rsidRPr="00F77336" w:rsidRDefault="006535EB" w:rsidP="004D5334">
      <w:pPr>
        <w:pStyle w:val="Bibliography"/>
        <w:rPr>
          <w:rFonts w:ascii="Times New Roman" w:hAnsi="Times New Roman" w:cs="Times New Roman"/>
          <w:rPrChange w:id="3972" w:author="Balasubramanian, Ruchita" w:date="2025-08-05T15:31:00Z" w16du:dateUtc="2025-08-05T19:31:00Z">
            <w:rPr/>
          </w:rPrChange>
        </w:rPr>
      </w:pPr>
      <w:r w:rsidRPr="00F77336">
        <w:rPr>
          <w:rFonts w:ascii="Times New Roman" w:hAnsi="Times New Roman" w:cs="Times New Roman"/>
          <w:rPrChange w:id="3973" w:author="Balasubramanian, Ruchita" w:date="2025-08-05T15:31:00Z" w16du:dateUtc="2025-08-05T19:31:00Z">
            <w:rPr/>
          </w:rPrChange>
        </w:rPr>
        <w:t>13</w:t>
      </w:r>
      <w:r w:rsidRPr="00F77336">
        <w:rPr>
          <w:rFonts w:ascii="Times New Roman" w:hAnsi="Times New Roman" w:cs="Times New Roman"/>
          <w:rPrChange w:id="3974" w:author="Balasubramanian, Ruchita" w:date="2025-08-05T15:31:00Z" w16du:dateUtc="2025-08-05T19:31:00Z">
            <w:rPr/>
          </w:rPrChange>
        </w:rPr>
        <w:tab/>
        <w:t>EHE Overview. HIV.gov. https://www.hiv.gov/federal-response/ending-the-hiv-epidemic/overview (accessed July 29, 2025).</w:t>
      </w:r>
    </w:p>
    <w:p w14:paraId="58487CBC" w14:textId="77777777" w:rsidR="006535EB" w:rsidRPr="00F77336" w:rsidRDefault="006535EB" w:rsidP="004D5334">
      <w:pPr>
        <w:pStyle w:val="Bibliography"/>
        <w:rPr>
          <w:rFonts w:ascii="Times New Roman" w:hAnsi="Times New Roman" w:cs="Times New Roman"/>
          <w:rPrChange w:id="3975" w:author="Balasubramanian, Ruchita" w:date="2025-08-05T15:31:00Z" w16du:dateUtc="2025-08-05T19:31:00Z">
            <w:rPr/>
          </w:rPrChange>
        </w:rPr>
      </w:pPr>
      <w:r w:rsidRPr="00F77336">
        <w:rPr>
          <w:rFonts w:ascii="Times New Roman" w:hAnsi="Times New Roman" w:cs="Times New Roman"/>
          <w:rPrChange w:id="3976" w:author="Balasubramanian, Ruchita" w:date="2025-08-05T15:31:00Z" w16du:dateUtc="2025-08-05T19:31:00Z">
            <w:rPr/>
          </w:rPrChange>
        </w:rPr>
        <w:t>14</w:t>
      </w:r>
      <w:r w:rsidRPr="00F77336">
        <w:rPr>
          <w:rFonts w:ascii="Times New Roman" w:hAnsi="Times New Roman" w:cs="Times New Roman"/>
          <w:rPrChange w:id="3977" w:author="Balasubramanian, Ruchita" w:date="2025-08-05T15:31:00Z" w16du:dateUtc="2025-08-05T19:31:00Z">
            <w:rPr/>
          </w:rPrChange>
        </w:rPr>
        <w:tab/>
        <w:t>CDC-funded HIV testing in the United States, Puerto Rico, and U.S. Virgin Islands</w:t>
      </w:r>
      <w:r w:rsidRPr="00F77336">
        <w:rPr>
          <w:rFonts w:ascii="Times New Roman" w:hAnsi="Times New Roman" w:cs="Times New Roman"/>
          <w:rPrChange w:id="3978" w:author="Balasubramanian, Ruchita" w:date="2025-08-05T15:31:00Z" w16du:dateUtc="2025-08-05T19:31:00Z">
            <w:rPr>
              <w:rFonts w:ascii="Arial" w:hAnsi="Arial" w:cs="Arial"/>
            </w:rPr>
          </w:rPrChange>
        </w:rPr>
        <w:t> </w:t>
      </w:r>
      <w:r w:rsidRPr="00F77336">
        <w:rPr>
          <w:rFonts w:ascii="Times New Roman" w:hAnsi="Times New Roman" w:cs="Times New Roman"/>
          <w:rPrChange w:id="3979" w:author="Balasubramanian, Ruchita" w:date="2025-08-05T15:31:00Z" w16du:dateUtc="2025-08-05T19:31:00Z">
            <w:rPr/>
          </w:rPrChange>
        </w:rPr>
        <w:t>: 2019 annual HIV testing report. https://stacks.cdc.gov/view/cdc/127194 (accessed July 21, 2025).</w:t>
      </w:r>
    </w:p>
    <w:p w14:paraId="6FE61ECC" w14:textId="77777777" w:rsidR="006535EB" w:rsidRPr="00F77336" w:rsidRDefault="006535EB" w:rsidP="004D5334">
      <w:pPr>
        <w:pStyle w:val="Bibliography"/>
        <w:rPr>
          <w:rFonts w:ascii="Times New Roman" w:hAnsi="Times New Roman" w:cs="Times New Roman"/>
          <w:rPrChange w:id="3980" w:author="Balasubramanian, Ruchita" w:date="2025-08-05T15:31:00Z" w16du:dateUtc="2025-08-05T19:31:00Z">
            <w:rPr/>
          </w:rPrChange>
        </w:rPr>
      </w:pPr>
      <w:r w:rsidRPr="00F77336">
        <w:rPr>
          <w:rFonts w:ascii="Times New Roman" w:hAnsi="Times New Roman" w:cs="Times New Roman"/>
          <w:rPrChange w:id="3981" w:author="Balasubramanian, Ruchita" w:date="2025-08-05T15:31:00Z" w16du:dateUtc="2025-08-05T19:31:00Z">
            <w:rPr/>
          </w:rPrChange>
        </w:rPr>
        <w:t>15</w:t>
      </w:r>
      <w:r w:rsidRPr="00F77336">
        <w:rPr>
          <w:rFonts w:ascii="Times New Roman" w:hAnsi="Times New Roman" w:cs="Times New Roman"/>
          <w:rPrChange w:id="3982" w:author="Balasubramanian, Ruchita" w:date="2025-08-05T15:31:00Z" w16du:dateUtc="2025-08-05T19:31:00Z">
            <w:rPr/>
          </w:rPrChange>
        </w:rPr>
        <w:tab/>
        <w:t xml:space="preserve">Sanchez T. Findings from the First Year of a Federally Funded, Direct-to-Consumer HIV Self-Test Distribution Program — United States, March 2023–March 2024. </w:t>
      </w:r>
      <w:r w:rsidRPr="00F77336">
        <w:rPr>
          <w:rFonts w:ascii="Times New Roman" w:hAnsi="Times New Roman" w:cs="Times New Roman"/>
          <w:i/>
          <w:iCs/>
          <w:rPrChange w:id="3983" w:author="Balasubramanian, Ruchita" w:date="2025-08-05T15:31:00Z" w16du:dateUtc="2025-08-05T19:31:00Z">
            <w:rPr>
              <w:i/>
              <w:iCs/>
            </w:rPr>
          </w:rPrChange>
        </w:rPr>
        <w:t>MMWR Morb Mortal Wkly Rep</w:t>
      </w:r>
      <w:r w:rsidRPr="00F77336">
        <w:rPr>
          <w:rFonts w:ascii="Times New Roman" w:hAnsi="Times New Roman" w:cs="Times New Roman"/>
          <w:rPrChange w:id="3984" w:author="Balasubramanian, Ruchita" w:date="2025-08-05T15:31:00Z" w16du:dateUtc="2025-08-05T19:31:00Z">
            <w:rPr/>
          </w:rPrChange>
        </w:rPr>
        <w:t xml:space="preserve"> 2024; </w:t>
      </w:r>
      <w:r w:rsidRPr="00F77336">
        <w:rPr>
          <w:rFonts w:ascii="Times New Roman" w:hAnsi="Times New Roman" w:cs="Times New Roman"/>
          <w:b/>
          <w:bCs/>
          <w:rPrChange w:id="3985" w:author="Balasubramanian, Ruchita" w:date="2025-08-05T15:31:00Z" w16du:dateUtc="2025-08-05T19:31:00Z">
            <w:rPr>
              <w:b/>
              <w:bCs/>
            </w:rPr>
          </w:rPrChange>
        </w:rPr>
        <w:t>73</w:t>
      </w:r>
      <w:r w:rsidRPr="00F77336">
        <w:rPr>
          <w:rFonts w:ascii="Times New Roman" w:hAnsi="Times New Roman" w:cs="Times New Roman"/>
          <w:rPrChange w:id="3986" w:author="Balasubramanian, Ruchita" w:date="2025-08-05T15:31:00Z" w16du:dateUtc="2025-08-05T19:31:00Z">
            <w:rPr/>
          </w:rPrChange>
        </w:rPr>
        <w:t>. DOI:10.15585/mmwr.mm7324a4.</w:t>
      </w:r>
    </w:p>
    <w:p w14:paraId="6A386487" w14:textId="77777777" w:rsidR="006535EB" w:rsidRPr="00F77336" w:rsidRDefault="006535EB" w:rsidP="004D5334">
      <w:pPr>
        <w:pStyle w:val="Bibliography"/>
        <w:rPr>
          <w:rFonts w:ascii="Times New Roman" w:hAnsi="Times New Roman" w:cs="Times New Roman"/>
          <w:rPrChange w:id="3987" w:author="Balasubramanian, Ruchita" w:date="2025-08-05T15:31:00Z" w16du:dateUtc="2025-08-05T19:31:00Z">
            <w:rPr/>
          </w:rPrChange>
        </w:rPr>
      </w:pPr>
      <w:r w:rsidRPr="00F77336">
        <w:rPr>
          <w:rFonts w:ascii="Times New Roman" w:hAnsi="Times New Roman" w:cs="Times New Roman"/>
          <w:rPrChange w:id="3988" w:author="Balasubramanian, Ruchita" w:date="2025-08-05T15:31:00Z" w16du:dateUtc="2025-08-05T19:31:00Z">
            <w:rPr/>
          </w:rPrChange>
        </w:rPr>
        <w:t>16</w:t>
      </w:r>
      <w:r w:rsidRPr="00F77336">
        <w:rPr>
          <w:rFonts w:ascii="Times New Roman" w:hAnsi="Times New Roman" w:cs="Times New Roman"/>
          <w:rPrChange w:id="3989" w:author="Balasubramanian, Ruchita" w:date="2025-08-05T15:31:00Z" w16du:dateUtc="2025-08-05T19:31:00Z">
            <w:rPr/>
          </w:rPrChange>
        </w:rPr>
        <w:tab/>
        <w:t>Bureau UC. Urban and Rural. Census.gov. https://www.census.gov/programs-surveys/geography/guidance/geo-areas/urban-rural.html (accessed July 21, 2025).</w:t>
      </w:r>
    </w:p>
    <w:p w14:paraId="107588F4" w14:textId="77777777" w:rsidR="006535EB" w:rsidRPr="00F77336" w:rsidRDefault="006535EB" w:rsidP="004D5334">
      <w:pPr>
        <w:pStyle w:val="Bibliography"/>
        <w:rPr>
          <w:rFonts w:ascii="Times New Roman" w:hAnsi="Times New Roman" w:cs="Times New Roman"/>
          <w:rPrChange w:id="3990" w:author="Balasubramanian, Ruchita" w:date="2025-08-05T15:31:00Z" w16du:dateUtc="2025-08-05T19:31:00Z">
            <w:rPr/>
          </w:rPrChange>
        </w:rPr>
      </w:pPr>
      <w:r w:rsidRPr="00F77336">
        <w:rPr>
          <w:rFonts w:ascii="Times New Roman" w:hAnsi="Times New Roman" w:cs="Times New Roman"/>
          <w:rPrChange w:id="3991" w:author="Balasubramanian, Ruchita" w:date="2025-08-05T15:31:00Z" w16du:dateUtc="2025-08-05T19:31:00Z">
            <w:rPr/>
          </w:rPrChange>
        </w:rPr>
        <w:t>17</w:t>
      </w:r>
      <w:r w:rsidRPr="00F77336">
        <w:rPr>
          <w:rFonts w:ascii="Times New Roman" w:hAnsi="Times New Roman" w:cs="Times New Roman"/>
          <w:rPrChange w:id="3992" w:author="Balasubramanian, Ruchita" w:date="2025-08-05T15:31:00Z" w16du:dateUtc="2025-08-05T19:31:00Z">
            <w:rPr/>
          </w:rPrChange>
        </w:rPr>
        <w:tab/>
        <w:t xml:space="preserve">Fojo AT, Kendall EA, Kasaie P, Shrestha S, Louis TA, Dowdy DW. Mathematical Modeling of ‘Chronic’ Infectious Diseases: Unpacking the Black Box. </w:t>
      </w:r>
      <w:r w:rsidRPr="00F77336">
        <w:rPr>
          <w:rFonts w:ascii="Times New Roman" w:hAnsi="Times New Roman" w:cs="Times New Roman"/>
          <w:i/>
          <w:iCs/>
          <w:rPrChange w:id="3993" w:author="Balasubramanian, Ruchita" w:date="2025-08-05T15:31:00Z" w16du:dateUtc="2025-08-05T19:31:00Z">
            <w:rPr>
              <w:i/>
              <w:iCs/>
            </w:rPr>
          </w:rPrChange>
        </w:rPr>
        <w:t>Open Forum Infect Dis</w:t>
      </w:r>
      <w:r w:rsidRPr="00F77336">
        <w:rPr>
          <w:rFonts w:ascii="Times New Roman" w:hAnsi="Times New Roman" w:cs="Times New Roman"/>
          <w:rPrChange w:id="3994" w:author="Balasubramanian, Ruchita" w:date="2025-08-05T15:31:00Z" w16du:dateUtc="2025-08-05T19:31:00Z">
            <w:rPr/>
          </w:rPrChange>
        </w:rPr>
        <w:t xml:space="preserve"> 2017; </w:t>
      </w:r>
      <w:r w:rsidRPr="00F77336">
        <w:rPr>
          <w:rFonts w:ascii="Times New Roman" w:hAnsi="Times New Roman" w:cs="Times New Roman"/>
          <w:b/>
          <w:bCs/>
          <w:rPrChange w:id="3995" w:author="Balasubramanian, Ruchita" w:date="2025-08-05T15:31:00Z" w16du:dateUtc="2025-08-05T19:31:00Z">
            <w:rPr>
              <w:b/>
              <w:bCs/>
            </w:rPr>
          </w:rPrChange>
        </w:rPr>
        <w:t>4</w:t>
      </w:r>
      <w:r w:rsidRPr="00F77336">
        <w:rPr>
          <w:rFonts w:ascii="Times New Roman" w:hAnsi="Times New Roman" w:cs="Times New Roman"/>
          <w:rPrChange w:id="3996" w:author="Balasubramanian, Ruchita" w:date="2025-08-05T15:31:00Z" w16du:dateUtc="2025-08-05T19:31:00Z">
            <w:rPr/>
          </w:rPrChange>
        </w:rPr>
        <w:t>: ofx172.</w:t>
      </w:r>
    </w:p>
    <w:p w14:paraId="0813C06D" w14:textId="77777777" w:rsidR="006535EB" w:rsidRPr="00F77336" w:rsidRDefault="006535EB" w:rsidP="004D5334">
      <w:pPr>
        <w:pStyle w:val="Bibliography"/>
        <w:rPr>
          <w:rFonts w:ascii="Times New Roman" w:hAnsi="Times New Roman" w:cs="Times New Roman"/>
          <w:rPrChange w:id="3997" w:author="Balasubramanian, Ruchita" w:date="2025-08-05T15:31:00Z" w16du:dateUtc="2025-08-05T19:31:00Z">
            <w:rPr/>
          </w:rPrChange>
        </w:rPr>
      </w:pPr>
      <w:r w:rsidRPr="00F77336">
        <w:rPr>
          <w:rFonts w:ascii="Times New Roman" w:hAnsi="Times New Roman" w:cs="Times New Roman"/>
          <w:rPrChange w:id="3998" w:author="Balasubramanian, Ruchita" w:date="2025-08-05T15:31:00Z" w16du:dateUtc="2025-08-05T19:31:00Z">
            <w:rPr/>
          </w:rPrChange>
        </w:rPr>
        <w:t>18</w:t>
      </w:r>
      <w:r w:rsidRPr="00F77336">
        <w:rPr>
          <w:rFonts w:ascii="Times New Roman" w:hAnsi="Times New Roman" w:cs="Times New Roman"/>
          <w:rPrChange w:id="3999" w:author="Balasubramanian, Ruchita" w:date="2025-08-05T15:31:00Z" w16du:dateUtc="2025-08-05T19:31:00Z">
            <w:rPr/>
          </w:rPrChange>
        </w:rPr>
        <w:tab/>
        <w:t xml:space="preserve">Hutchinson AB, Farnham PG, Duffy N, </w:t>
      </w:r>
      <w:r w:rsidRPr="00F77336">
        <w:rPr>
          <w:rFonts w:ascii="Times New Roman" w:hAnsi="Times New Roman" w:cs="Times New Roman"/>
          <w:i/>
          <w:iCs/>
          <w:rPrChange w:id="4000" w:author="Balasubramanian, Ruchita" w:date="2025-08-05T15:31:00Z" w16du:dateUtc="2025-08-05T19:31:00Z">
            <w:rPr>
              <w:i/>
              <w:iCs/>
            </w:rPr>
          </w:rPrChange>
        </w:rPr>
        <w:t>et al.</w:t>
      </w:r>
      <w:r w:rsidRPr="00F77336">
        <w:rPr>
          <w:rFonts w:ascii="Times New Roman" w:hAnsi="Times New Roman" w:cs="Times New Roman"/>
          <w:rPrChange w:id="4001" w:author="Balasubramanian, Ruchita" w:date="2025-08-05T15:31:00Z" w16du:dateUtc="2025-08-05T19:31:00Z">
            <w:rPr/>
          </w:rPrChange>
        </w:rPr>
        <w:t xml:space="preserve"> Return on Public Health Investment: CDC’s Expanded HIV Testing Initiative. </w:t>
      </w:r>
      <w:r w:rsidRPr="00F77336">
        <w:rPr>
          <w:rFonts w:ascii="Times New Roman" w:hAnsi="Times New Roman" w:cs="Times New Roman"/>
          <w:i/>
          <w:iCs/>
          <w:rPrChange w:id="4002" w:author="Balasubramanian, Ruchita" w:date="2025-08-05T15:31:00Z" w16du:dateUtc="2025-08-05T19:31:00Z">
            <w:rPr>
              <w:i/>
              <w:iCs/>
            </w:rPr>
          </w:rPrChange>
        </w:rPr>
        <w:t>JAIDS Journal of Acquired Immune Deficiency Syndromes</w:t>
      </w:r>
      <w:r w:rsidRPr="00F77336">
        <w:rPr>
          <w:rFonts w:ascii="Times New Roman" w:hAnsi="Times New Roman" w:cs="Times New Roman"/>
          <w:rPrChange w:id="4003" w:author="Balasubramanian, Ruchita" w:date="2025-08-05T15:31:00Z" w16du:dateUtc="2025-08-05T19:31:00Z">
            <w:rPr/>
          </w:rPrChange>
        </w:rPr>
        <w:t xml:space="preserve"> 2012; </w:t>
      </w:r>
      <w:r w:rsidRPr="00F77336">
        <w:rPr>
          <w:rFonts w:ascii="Times New Roman" w:hAnsi="Times New Roman" w:cs="Times New Roman"/>
          <w:b/>
          <w:bCs/>
          <w:rPrChange w:id="4004" w:author="Balasubramanian, Ruchita" w:date="2025-08-05T15:31:00Z" w16du:dateUtc="2025-08-05T19:31:00Z">
            <w:rPr>
              <w:b/>
              <w:bCs/>
            </w:rPr>
          </w:rPrChange>
        </w:rPr>
        <w:t>59</w:t>
      </w:r>
      <w:r w:rsidRPr="00F77336">
        <w:rPr>
          <w:rFonts w:ascii="Times New Roman" w:hAnsi="Times New Roman" w:cs="Times New Roman"/>
          <w:rPrChange w:id="4005" w:author="Balasubramanian, Ruchita" w:date="2025-08-05T15:31:00Z" w16du:dateUtc="2025-08-05T19:31:00Z">
            <w:rPr/>
          </w:rPrChange>
        </w:rPr>
        <w:t>: 281.</w:t>
      </w:r>
    </w:p>
    <w:p w14:paraId="78C9C985" w14:textId="77777777" w:rsidR="006535EB" w:rsidRPr="00F77336" w:rsidRDefault="006535EB" w:rsidP="004D5334">
      <w:pPr>
        <w:pStyle w:val="Bibliography"/>
        <w:rPr>
          <w:rFonts w:ascii="Times New Roman" w:hAnsi="Times New Roman" w:cs="Times New Roman"/>
          <w:rPrChange w:id="4006" w:author="Balasubramanian, Ruchita" w:date="2025-08-05T15:31:00Z" w16du:dateUtc="2025-08-05T19:31:00Z">
            <w:rPr/>
          </w:rPrChange>
        </w:rPr>
      </w:pPr>
      <w:r w:rsidRPr="00F77336">
        <w:rPr>
          <w:rFonts w:ascii="Times New Roman" w:hAnsi="Times New Roman" w:cs="Times New Roman"/>
          <w:rPrChange w:id="4007" w:author="Balasubramanian, Ruchita" w:date="2025-08-05T15:31:00Z" w16du:dateUtc="2025-08-05T19:31:00Z">
            <w:rPr/>
          </w:rPrChange>
        </w:rPr>
        <w:t>19</w:t>
      </w:r>
      <w:r w:rsidRPr="00F77336">
        <w:rPr>
          <w:rFonts w:ascii="Times New Roman" w:hAnsi="Times New Roman" w:cs="Times New Roman"/>
          <w:rPrChange w:id="4008" w:author="Balasubramanian, Ruchita" w:date="2025-08-05T15:31:00Z" w16du:dateUtc="2025-08-05T19:31:00Z">
            <w:rPr/>
          </w:rPrChange>
        </w:rPr>
        <w:tab/>
        <w:t>Department of Health and Human Services Fiscal year 2025. 2024; published online June 24. https://web.archive.org/web/20240624141300/https:/www.cdc.gov/budget/documents/fy2025/FY-2025-CDC-congressional-justification.pdf#xd_co_f=ZTI2MzdmNzMtMTVlNy00MDRlLTg5YWUtMzcyZTZhYTVhNzI2~ (accessed July 21, 2025).</w:t>
      </w:r>
    </w:p>
    <w:p w14:paraId="7275E3FA" w14:textId="7DA90E5A" w:rsidR="00851883" w:rsidRPr="00F77336" w:rsidRDefault="00851883" w:rsidP="004D5334">
      <w:pPr>
        <w:pStyle w:val="Bibliography"/>
        <w:rPr>
          <w:rFonts w:ascii="Times New Roman" w:hAnsi="Times New Roman" w:cs="Times New Roman"/>
          <w:b/>
          <w:bCs/>
          <w:rPrChange w:id="4009" w:author="Balasubramanian, Ruchita" w:date="2025-08-05T15:31:00Z" w16du:dateUtc="2025-08-05T19:31:00Z">
            <w:rPr>
              <w:b/>
              <w:bCs/>
            </w:rPr>
          </w:rPrChange>
        </w:rPr>
      </w:pPr>
      <w:r w:rsidRPr="00F77336">
        <w:rPr>
          <w:rFonts w:ascii="Times New Roman" w:hAnsi="Times New Roman" w:cs="Times New Roman"/>
          <w:b/>
          <w:bCs/>
          <w:rPrChange w:id="4010" w:author="Balasubramanian, Ruchita" w:date="2025-08-05T15:31:00Z" w16du:dateUtc="2025-08-05T19:31:00Z">
            <w:rPr>
              <w:b/>
              <w:bCs/>
            </w:rPr>
          </w:rPrChange>
        </w:rPr>
        <w:fldChar w:fldCharType="end"/>
      </w:r>
    </w:p>
    <w:sectPr w:rsidR="00851883" w:rsidRPr="00F77336" w:rsidSect="004D5334">
      <w:footerReference w:type="even" r:id="rId37"/>
      <w:footerReference w:type="default" r:id="rId38"/>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92FD00" w14:textId="77777777" w:rsidR="00412D0C" w:rsidRDefault="00412D0C">
      <w:pPr>
        <w:spacing w:after="0" w:line="240" w:lineRule="auto"/>
      </w:pPr>
      <w:r>
        <w:separator/>
      </w:r>
    </w:p>
  </w:endnote>
  <w:endnote w:type="continuationSeparator" w:id="0">
    <w:p w14:paraId="0A39EF8D" w14:textId="77777777" w:rsidR="00412D0C" w:rsidRDefault="00412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CD6A3252-7E80-A340-BB11-FD8684BF3800}"/>
    <w:embedBold r:id="rId2" w:fontKey="{4945A5C7-651C-644E-A90A-5F6973D606BA}"/>
    <w:embedItalic r:id="rId3" w:fontKey="{A4643E7E-3276-AA44-B602-ED86FF71E855}"/>
  </w:font>
  <w:font w:name="Aptos">
    <w:panose1 w:val="020B0004020202020204"/>
    <w:charset w:val="00"/>
    <w:family w:val="swiss"/>
    <w:pitch w:val="variable"/>
    <w:sig w:usb0="20000287" w:usb1="00000003" w:usb2="00000000" w:usb3="00000000" w:csb0="0000019F" w:csb1="00000000"/>
    <w:embedRegular r:id="rId4" w:fontKey="{A080183D-C6A3-FD45-90F2-AF8CC92F25FC}"/>
    <w:embedBold r:id="rId5" w:fontKey="{F39E48E0-7523-2748-BFB7-B9110818AF85}"/>
    <w:embedItalic r:id="rId6" w:fontKey="{5486CBAB-D8DF-8D4B-9D15-4C487B787EC6}"/>
  </w:font>
  <w:font w:name="Play">
    <w:altName w:val="Calibri"/>
    <w:panose1 w:val="020B0604020202020204"/>
    <w:charset w:val="00"/>
    <w:family w:val="auto"/>
    <w:pitch w:val="default"/>
  </w:font>
  <w:font w:name="Aptos Display">
    <w:panose1 w:val="020B0004020202020204"/>
    <w:charset w:val="00"/>
    <w:family w:val="swiss"/>
    <w:pitch w:val="variable"/>
    <w:sig w:usb0="20000287" w:usb1="00000003" w:usb2="00000000" w:usb3="00000000" w:csb0="0000019F" w:csb1="00000000"/>
    <w:embedRegular r:id="rId8" w:fontKey="{74FB9E60-E965-A446-AC9D-F9C9248EA341}"/>
  </w:font>
  <w:font w:name="Arial">
    <w:panose1 w:val="020B0604020202020204"/>
    <w:charset w:val="00"/>
    <w:family w:val="swiss"/>
    <w:pitch w:val="variable"/>
    <w:sig w:usb0="E0002EFF" w:usb1="C000785B" w:usb2="00000009" w:usb3="00000000" w:csb0="000001FF" w:csb1="00000000"/>
    <w:embedRegular r:id="rId9" w:fontKey="{50B1576D-87D4-B74A-B458-B9C8CAAC9335}"/>
    <w:embedBold r:id="rId10" w:fontKey="{4E5C8D5E-F0F0-A34F-852B-666D645D7CF4}"/>
  </w:font>
  <w:font w:name="Cambria Math">
    <w:panose1 w:val="02040503050406030204"/>
    <w:charset w:val="00"/>
    <w:family w:val="roman"/>
    <w:pitch w:val="variable"/>
    <w:sig w:usb0="E00006FF" w:usb1="420024FF" w:usb2="02000000" w:usb3="00000000" w:csb0="0000019F" w:csb1="00000000"/>
    <w:embedRegular r:id="rId11" w:fontKey="{1AA620B4-0443-CF41-82AC-0DD23AFFC7F6}"/>
    <w:embedItalic r:id="rId12" w:fontKey="{87C68042-1C42-A443-A786-5BBA89A180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ustomXmlInsRangeStart w:id="4011" w:author="Balasubramanian, Ruchita" w:date="2025-08-05T15:29:00Z"/>
  <w:sdt>
    <w:sdtPr>
      <w:rPr>
        <w:rStyle w:val="PageNumber"/>
      </w:rPr>
      <w:id w:val="-719978580"/>
      <w:docPartObj>
        <w:docPartGallery w:val="Page Numbers (Bottom of Page)"/>
        <w:docPartUnique/>
      </w:docPartObj>
    </w:sdtPr>
    <w:sdtContent>
      <w:customXmlInsRangeEnd w:id="4011"/>
      <w:p w14:paraId="48AFF16D" w14:textId="0F166E1F" w:rsidR="00F77336" w:rsidRDefault="00F77336" w:rsidP="00203497">
        <w:pPr>
          <w:pStyle w:val="Footer"/>
          <w:framePr w:wrap="none" w:vAnchor="text" w:hAnchor="margin" w:xAlign="right" w:y="1"/>
          <w:rPr>
            <w:ins w:id="4012" w:author="Balasubramanian, Ruchita" w:date="2025-08-05T15:29:00Z" w16du:dateUtc="2025-08-05T19:29:00Z"/>
            <w:rStyle w:val="PageNumber"/>
          </w:rPr>
        </w:pPr>
        <w:ins w:id="4013" w:author="Balasubramanian, Ruchita" w:date="2025-08-05T15:29:00Z" w16du:dateUtc="2025-08-05T19:29:00Z">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ins>
      </w:p>
      <w:customXmlInsRangeStart w:id="4014" w:author="Balasubramanian, Ruchita" w:date="2025-08-05T15:29:00Z"/>
    </w:sdtContent>
  </w:sdt>
  <w:customXmlInsRangeEnd w:id="4014"/>
  <w:p w14:paraId="104F2E4D" w14:textId="77777777" w:rsidR="00F77336" w:rsidRDefault="00F77336">
    <w:pPr>
      <w:pStyle w:val="Footer"/>
      <w:ind w:right="360"/>
      <w:pPrChange w:id="4015" w:author="Balasubramanian, Ruchita" w:date="2025-08-05T15:29:00Z" w16du:dateUtc="2025-08-05T19:29:00Z">
        <w:pPr>
          <w:pStyle w:val="Footer"/>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ustomXmlInsRangeStart w:id="4016" w:author="Balasubramanian, Ruchita" w:date="2025-08-05T15:29:00Z"/>
  <w:sdt>
    <w:sdtPr>
      <w:rPr>
        <w:rStyle w:val="PageNumber"/>
      </w:rPr>
      <w:id w:val="-1396421758"/>
      <w:docPartObj>
        <w:docPartGallery w:val="Page Numbers (Bottom of Page)"/>
        <w:docPartUnique/>
      </w:docPartObj>
    </w:sdtPr>
    <w:sdtContent>
      <w:customXmlInsRangeEnd w:id="4016"/>
      <w:p w14:paraId="565B45C9" w14:textId="037310A9" w:rsidR="00F77336" w:rsidRDefault="00F77336" w:rsidP="00203497">
        <w:pPr>
          <w:pStyle w:val="Footer"/>
          <w:framePr w:wrap="none" w:vAnchor="text" w:hAnchor="margin" w:xAlign="right" w:y="1"/>
          <w:rPr>
            <w:ins w:id="4017" w:author="Balasubramanian, Ruchita" w:date="2025-08-05T15:29:00Z" w16du:dateUtc="2025-08-05T19:29:00Z"/>
            <w:rStyle w:val="PageNumber"/>
          </w:rPr>
        </w:pPr>
        <w:ins w:id="4018" w:author="Balasubramanian, Ruchita" w:date="2025-08-05T15:29:00Z" w16du:dateUtc="2025-08-05T19:29:00Z">
          <w:r>
            <w:rPr>
              <w:rStyle w:val="PageNumber"/>
            </w:rPr>
            <w:fldChar w:fldCharType="begin"/>
          </w:r>
          <w:r>
            <w:rPr>
              <w:rStyle w:val="PageNumber"/>
            </w:rPr>
            <w:instrText xml:space="preserve"> PAGE </w:instrText>
          </w:r>
          <w:r>
            <w:rPr>
              <w:rStyle w:val="PageNumber"/>
            </w:rPr>
            <w:fldChar w:fldCharType="separate"/>
          </w:r>
        </w:ins>
        <w:r>
          <w:rPr>
            <w:rStyle w:val="PageNumber"/>
            <w:noProof/>
          </w:rPr>
          <w:t>3</w:t>
        </w:r>
        <w:ins w:id="4019" w:author="Balasubramanian, Ruchita" w:date="2025-08-05T15:29:00Z" w16du:dateUtc="2025-08-05T19:29:00Z">
          <w:r>
            <w:rPr>
              <w:rStyle w:val="PageNumber"/>
            </w:rPr>
            <w:fldChar w:fldCharType="end"/>
          </w:r>
        </w:ins>
      </w:p>
      <w:customXmlInsRangeStart w:id="4020" w:author="Balasubramanian, Ruchita" w:date="2025-08-05T15:29:00Z"/>
    </w:sdtContent>
  </w:sdt>
  <w:customXmlInsRangeEnd w:id="4020"/>
  <w:p w14:paraId="5E5DFA61" w14:textId="77777777" w:rsidR="00F77336" w:rsidRDefault="00F77336">
    <w:pPr>
      <w:pStyle w:val="Footer"/>
      <w:ind w:right="360"/>
      <w:pPrChange w:id="4021" w:author="Balasubramanian, Ruchita" w:date="2025-08-05T15:29:00Z" w16du:dateUtc="2025-08-05T19:29:00Z">
        <w:pPr>
          <w:pStyle w:val="Footer"/>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3C55A5" w14:textId="77777777" w:rsidR="00412D0C" w:rsidRDefault="00412D0C">
      <w:pPr>
        <w:spacing w:after="0" w:line="240" w:lineRule="auto"/>
      </w:pPr>
      <w:r>
        <w:separator/>
      </w:r>
    </w:p>
  </w:footnote>
  <w:footnote w:type="continuationSeparator" w:id="0">
    <w:p w14:paraId="4883DCAF" w14:textId="77777777" w:rsidR="00412D0C" w:rsidRDefault="00412D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3C78E6"/>
    <w:multiLevelType w:val="hybridMultilevel"/>
    <w:tmpl w:val="B4DE434E"/>
    <w:lvl w:ilvl="0" w:tplc="8B42D87A">
      <w:start w:val="1"/>
      <w:numFmt w:val="decimal"/>
      <w:lvlText w:val="%1)"/>
      <w:lvlJc w:val="left"/>
      <w:pPr>
        <w:ind w:left="1020" w:hanging="360"/>
      </w:pPr>
    </w:lvl>
    <w:lvl w:ilvl="1" w:tplc="6388C4B2">
      <w:start w:val="1"/>
      <w:numFmt w:val="decimal"/>
      <w:lvlText w:val="%2)"/>
      <w:lvlJc w:val="left"/>
      <w:pPr>
        <w:ind w:left="1020" w:hanging="360"/>
      </w:pPr>
    </w:lvl>
    <w:lvl w:ilvl="2" w:tplc="51BE7E84">
      <w:start w:val="1"/>
      <w:numFmt w:val="decimal"/>
      <w:lvlText w:val="%3)"/>
      <w:lvlJc w:val="left"/>
      <w:pPr>
        <w:ind w:left="1020" w:hanging="360"/>
      </w:pPr>
    </w:lvl>
    <w:lvl w:ilvl="3" w:tplc="0FAE073C">
      <w:start w:val="1"/>
      <w:numFmt w:val="decimal"/>
      <w:lvlText w:val="%4)"/>
      <w:lvlJc w:val="left"/>
      <w:pPr>
        <w:ind w:left="1020" w:hanging="360"/>
      </w:pPr>
    </w:lvl>
    <w:lvl w:ilvl="4" w:tplc="CBC4A330">
      <w:start w:val="1"/>
      <w:numFmt w:val="decimal"/>
      <w:lvlText w:val="%5)"/>
      <w:lvlJc w:val="left"/>
      <w:pPr>
        <w:ind w:left="1020" w:hanging="360"/>
      </w:pPr>
    </w:lvl>
    <w:lvl w:ilvl="5" w:tplc="D7FEE374">
      <w:start w:val="1"/>
      <w:numFmt w:val="decimal"/>
      <w:lvlText w:val="%6)"/>
      <w:lvlJc w:val="left"/>
      <w:pPr>
        <w:ind w:left="1020" w:hanging="360"/>
      </w:pPr>
    </w:lvl>
    <w:lvl w:ilvl="6" w:tplc="63063276">
      <w:start w:val="1"/>
      <w:numFmt w:val="decimal"/>
      <w:lvlText w:val="%7)"/>
      <w:lvlJc w:val="left"/>
      <w:pPr>
        <w:ind w:left="1020" w:hanging="360"/>
      </w:pPr>
    </w:lvl>
    <w:lvl w:ilvl="7" w:tplc="28E43BF6">
      <w:start w:val="1"/>
      <w:numFmt w:val="decimal"/>
      <w:lvlText w:val="%8)"/>
      <w:lvlJc w:val="left"/>
      <w:pPr>
        <w:ind w:left="1020" w:hanging="360"/>
      </w:pPr>
    </w:lvl>
    <w:lvl w:ilvl="8" w:tplc="D086390A">
      <w:start w:val="1"/>
      <w:numFmt w:val="decimal"/>
      <w:lvlText w:val="%9)"/>
      <w:lvlJc w:val="left"/>
      <w:pPr>
        <w:ind w:left="1020" w:hanging="360"/>
      </w:pPr>
    </w:lvl>
  </w:abstractNum>
  <w:abstractNum w:abstractNumId="1" w15:restartNumberingAfterBreak="0">
    <w:nsid w:val="18F117D5"/>
    <w:multiLevelType w:val="multilevel"/>
    <w:tmpl w:val="10E0E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63581624">
    <w:abstractNumId w:val="1"/>
  </w:num>
  <w:num w:numId="2" w16cid:durableId="150558388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alasubramanian, Ruchita">
    <w15:presenceInfo w15:providerId="AD" w15:userId="S::rbalasubramanian@fas.harvard.edu::25641b5b-0c6a-47d0-9094-9235b5e58f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5F10"/>
    <w:rsid w:val="0000304A"/>
    <w:rsid w:val="00014C7A"/>
    <w:rsid w:val="000175A3"/>
    <w:rsid w:val="00037438"/>
    <w:rsid w:val="00053A60"/>
    <w:rsid w:val="00086F3F"/>
    <w:rsid w:val="00090D4A"/>
    <w:rsid w:val="000A1E74"/>
    <w:rsid w:val="000C6BF5"/>
    <w:rsid w:val="000F5D37"/>
    <w:rsid w:val="000F6A04"/>
    <w:rsid w:val="00103C88"/>
    <w:rsid w:val="00116BF8"/>
    <w:rsid w:val="00136B82"/>
    <w:rsid w:val="001449EC"/>
    <w:rsid w:val="00174A40"/>
    <w:rsid w:val="0019764A"/>
    <w:rsid w:val="001D2173"/>
    <w:rsid w:val="001D392D"/>
    <w:rsid w:val="001D4A5A"/>
    <w:rsid w:val="00216840"/>
    <w:rsid w:val="00252AF6"/>
    <w:rsid w:val="00257A20"/>
    <w:rsid w:val="00260671"/>
    <w:rsid w:val="00282980"/>
    <w:rsid w:val="0028302E"/>
    <w:rsid w:val="00291393"/>
    <w:rsid w:val="002B3051"/>
    <w:rsid w:val="002C2983"/>
    <w:rsid w:val="002D5818"/>
    <w:rsid w:val="002D588C"/>
    <w:rsid w:val="002E0F2B"/>
    <w:rsid w:val="002F6CFC"/>
    <w:rsid w:val="0032708A"/>
    <w:rsid w:val="00330369"/>
    <w:rsid w:val="00346444"/>
    <w:rsid w:val="003619D1"/>
    <w:rsid w:val="00362B41"/>
    <w:rsid w:val="00376C86"/>
    <w:rsid w:val="003A09D6"/>
    <w:rsid w:val="003B5C49"/>
    <w:rsid w:val="003C6DC5"/>
    <w:rsid w:val="003D567F"/>
    <w:rsid w:val="003F582D"/>
    <w:rsid w:val="00412D0C"/>
    <w:rsid w:val="0041774E"/>
    <w:rsid w:val="00432413"/>
    <w:rsid w:val="004608C0"/>
    <w:rsid w:val="00463660"/>
    <w:rsid w:val="00485DE0"/>
    <w:rsid w:val="004B6CE4"/>
    <w:rsid w:val="004C1D3C"/>
    <w:rsid w:val="004C6040"/>
    <w:rsid w:val="004D5334"/>
    <w:rsid w:val="00523BBD"/>
    <w:rsid w:val="00553996"/>
    <w:rsid w:val="005558A8"/>
    <w:rsid w:val="0057596B"/>
    <w:rsid w:val="005A7FD8"/>
    <w:rsid w:val="005B0FA0"/>
    <w:rsid w:val="005B2B1E"/>
    <w:rsid w:val="005C0E5E"/>
    <w:rsid w:val="005F51A0"/>
    <w:rsid w:val="00606258"/>
    <w:rsid w:val="00613E28"/>
    <w:rsid w:val="006535EB"/>
    <w:rsid w:val="0065745B"/>
    <w:rsid w:val="00675608"/>
    <w:rsid w:val="00696E5B"/>
    <w:rsid w:val="006A19C4"/>
    <w:rsid w:val="006A627F"/>
    <w:rsid w:val="006A64DF"/>
    <w:rsid w:val="006C7B63"/>
    <w:rsid w:val="00714E80"/>
    <w:rsid w:val="00727FB8"/>
    <w:rsid w:val="00735C2A"/>
    <w:rsid w:val="00736A68"/>
    <w:rsid w:val="00777150"/>
    <w:rsid w:val="007A5B7A"/>
    <w:rsid w:val="007B6CD6"/>
    <w:rsid w:val="007E6574"/>
    <w:rsid w:val="008038F7"/>
    <w:rsid w:val="0081525A"/>
    <w:rsid w:val="0082079D"/>
    <w:rsid w:val="00851883"/>
    <w:rsid w:val="00863830"/>
    <w:rsid w:val="008A6A3B"/>
    <w:rsid w:val="008D54EB"/>
    <w:rsid w:val="009001D7"/>
    <w:rsid w:val="00901C1B"/>
    <w:rsid w:val="00960622"/>
    <w:rsid w:val="009C02B0"/>
    <w:rsid w:val="009F453F"/>
    <w:rsid w:val="00A1358A"/>
    <w:rsid w:val="00A25936"/>
    <w:rsid w:val="00A343C5"/>
    <w:rsid w:val="00A62E72"/>
    <w:rsid w:val="00AB0DFE"/>
    <w:rsid w:val="00AB38D9"/>
    <w:rsid w:val="00B41820"/>
    <w:rsid w:val="00B5776A"/>
    <w:rsid w:val="00B6751F"/>
    <w:rsid w:val="00B85096"/>
    <w:rsid w:val="00B94881"/>
    <w:rsid w:val="00B96D37"/>
    <w:rsid w:val="00BA0F70"/>
    <w:rsid w:val="00BA6EE1"/>
    <w:rsid w:val="00BD20E6"/>
    <w:rsid w:val="00BD48EB"/>
    <w:rsid w:val="00BE16F4"/>
    <w:rsid w:val="00C131C5"/>
    <w:rsid w:val="00C16C93"/>
    <w:rsid w:val="00C425BC"/>
    <w:rsid w:val="00C81E6A"/>
    <w:rsid w:val="00C9288C"/>
    <w:rsid w:val="00CC0917"/>
    <w:rsid w:val="00CF3115"/>
    <w:rsid w:val="00D07A42"/>
    <w:rsid w:val="00D30228"/>
    <w:rsid w:val="00D32BAE"/>
    <w:rsid w:val="00D67AEA"/>
    <w:rsid w:val="00D8706E"/>
    <w:rsid w:val="00DA3215"/>
    <w:rsid w:val="00DB6203"/>
    <w:rsid w:val="00DC0B27"/>
    <w:rsid w:val="00DE59CB"/>
    <w:rsid w:val="00E03228"/>
    <w:rsid w:val="00E2010B"/>
    <w:rsid w:val="00E30D27"/>
    <w:rsid w:val="00E33F68"/>
    <w:rsid w:val="00E34739"/>
    <w:rsid w:val="00EA1278"/>
    <w:rsid w:val="00EE2956"/>
    <w:rsid w:val="00EE66C1"/>
    <w:rsid w:val="00EE7869"/>
    <w:rsid w:val="00F14EE4"/>
    <w:rsid w:val="00F42ABB"/>
    <w:rsid w:val="00F472AF"/>
    <w:rsid w:val="00F50E0E"/>
    <w:rsid w:val="00F575F7"/>
    <w:rsid w:val="00F77336"/>
    <w:rsid w:val="00F85F10"/>
    <w:rsid w:val="00FC1B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E469D"/>
  <w15:docId w15:val="{3794EDF6-2440-A146-A1BE-6BE5759E8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AEA"/>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FB76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76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76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FB76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76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B76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76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76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76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76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76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76E7"/>
    <w:rPr>
      <w:rFonts w:eastAsiaTheme="majorEastAsia" w:cstheme="majorBidi"/>
      <w:color w:val="272727" w:themeColor="text1" w:themeTint="D8"/>
    </w:rPr>
  </w:style>
  <w:style w:type="character" w:customStyle="1" w:styleId="TitleChar">
    <w:name w:val="Title Char"/>
    <w:basedOn w:val="DefaultParagraphFont"/>
    <w:link w:val="Title"/>
    <w:uiPriority w:val="10"/>
    <w:rsid w:val="00FB76E7"/>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FB76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76E7"/>
    <w:pPr>
      <w:spacing w:before="160"/>
      <w:jc w:val="center"/>
    </w:pPr>
    <w:rPr>
      <w:i/>
      <w:iCs/>
      <w:color w:val="404040" w:themeColor="text1" w:themeTint="BF"/>
    </w:rPr>
  </w:style>
  <w:style w:type="character" w:customStyle="1" w:styleId="QuoteChar">
    <w:name w:val="Quote Char"/>
    <w:basedOn w:val="DefaultParagraphFont"/>
    <w:link w:val="Quote"/>
    <w:uiPriority w:val="29"/>
    <w:rsid w:val="00FB76E7"/>
    <w:rPr>
      <w:i/>
      <w:iCs/>
      <w:color w:val="404040" w:themeColor="text1" w:themeTint="BF"/>
    </w:rPr>
  </w:style>
  <w:style w:type="paragraph" w:styleId="ListParagraph">
    <w:name w:val="List Paragraph"/>
    <w:basedOn w:val="Normal"/>
    <w:uiPriority w:val="34"/>
    <w:qFormat/>
    <w:rsid w:val="00FB76E7"/>
    <w:pPr>
      <w:ind w:left="720"/>
      <w:contextualSpacing/>
    </w:pPr>
  </w:style>
  <w:style w:type="character" w:styleId="IntenseEmphasis">
    <w:name w:val="Intense Emphasis"/>
    <w:basedOn w:val="DefaultParagraphFont"/>
    <w:uiPriority w:val="21"/>
    <w:qFormat/>
    <w:rsid w:val="00FB76E7"/>
    <w:rPr>
      <w:i/>
      <w:iCs/>
      <w:color w:val="0F4761" w:themeColor="accent1" w:themeShade="BF"/>
    </w:rPr>
  </w:style>
  <w:style w:type="paragraph" w:styleId="IntenseQuote">
    <w:name w:val="Intense Quote"/>
    <w:basedOn w:val="Normal"/>
    <w:next w:val="Normal"/>
    <w:link w:val="IntenseQuoteChar"/>
    <w:uiPriority w:val="30"/>
    <w:qFormat/>
    <w:rsid w:val="00FB76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76E7"/>
    <w:rPr>
      <w:i/>
      <w:iCs/>
      <w:color w:val="0F4761" w:themeColor="accent1" w:themeShade="BF"/>
    </w:rPr>
  </w:style>
  <w:style w:type="character" w:styleId="IntenseReference">
    <w:name w:val="Intense Reference"/>
    <w:basedOn w:val="DefaultParagraphFont"/>
    <w:uiPriority w:val="32"/>
    <w:qFormat/>
    <w:rsid w:val="00FB76E7"/>
    <w:rPr>
      <w:b/>
      <w:bCs/>
      <w:smallCaps/>
      <w:color w:val="0F4761" w:themeColor="accent1" w:themeShade="BF"/>
      <w:spacing w:val="5"/>
    </w:rPr>
  </w:style>
  <w:style w:type="character" w:styleId="CommentReference">
    <w:name w:val="annotation reference"/>
    <w:basedOn w:val="DefaultParagraphFont"/>
    <w:uiPriority w:val="99"/>
    <w:semiHidden/>
    <w:unhideWhenUsed/>
    <w:rsid w:val="00FB76E7"/>
    <w:rPr>
      <w:sz w:val="16"/>
      <w:szCs w:val="16"/>
    </w:rPr>
  </w:style>
  <w:style w:type="paragraph" w:styleId="CommentText">
    <w:name w:val="annotation text"/>
    <w:basedOn w:val="Normal"/>
    <w:link w:val="CommentTextChar"/>
    <w:uiPriority w:val="99"/>
    <w:unhideWhenUsed/>
    <w:rsid w:val="00FB76E7"/>
    <w:pPr>
      <w:spacing w:line="240" w:lineRule="auto"/>
    </w:pPr>
    <w:rPr>
      <w:sz w:val="20"/>
      <w:szCs w:val="20"/>
    </w:rPr>
  </w:style>
  <w:style w:type="character" w:customStyle="1" w:styleId="CommentTextChar">
    <w:name w:val="Comment Text Char"/>
    <w:basedOn w:val="DefaultParagraphFont"/>
    <w:link w:val="CommentText"/>
    <w:uiPriority w:val="99"/>
    <w:rsid w:val="00FB76E7"/>
    <w:rPr>
      <w:sz w:val="20"/>
      <w:szCs w:val="20"/>
    </w:rPr>
  </w:style>
  <w:style w:type="paragraph" w:styleId="CommentSubject">
    <w:name w:val="annotation subject"/>
    <w:basedOn w:val="CommentText"/>
    <w:next w:val="CommentText"/>
    <w:link w:val="CommentSubjectChar"/>
    <w:uiPriority w:val="99"/>
    <w:semiHidden/>
    <w:unhideWhenUsed/>
    <w:rsid w:val="00FB76E7"/>
    <w:rPr>
      <w:b/>
      <w:bCs/>
    </w:rPr>
  </w:style>
  <w:style w:type="character" w:customStyle="1" w:styleId="CommentSubjectChar">
    <w:name w:val="Comment Subject Char"/>
    <w:basedOn w:val="CommentTextChar"/>
    <w:link w:val="CommentSubject"/>
    <w:uiPriority w:val="99"/>
    <w:semiHidden/>
    <w:rsid w:val="00FB76E7"/>
    <w:rPr>
      <w:b/>
      <w:bCs/>
      <w:sz w:val="20"/>
      <w:szCs w:val="20"/>
    </w:rPr>
  </w:style>
  <w:style w:type="character" w:styleId="Hyperlink">
    <w:name w:val="Hyperlink"/>
    <w:basedOn w:val="DefaultParagraphFont"/>
    <w:uiPriority w:val="99"/>
    <w:unhideWhenUsed/>
    <w:rsid w:val="00FB76E7"/>
    <w:rPr>
      <w:color w:val="467886" w:themeColor="hyperlink"/>
      <w:u w:val="single"/>
    </w:rPr>
  </w:style>
  <w:style w:type="character" w:styleId="UnresolvedMention">
    <w:name w:val="Unresolved Mention"/>
    <w:basedOn w:val="DefaultParagraphFont"/>
    <w:uiPriority w:val="99"/>
    <w:semiHidden/>
    <w:unhideWhenUsed/>
    <w:rsid w:val="00FB76E7"/>
    <w:rPr>
      <w:color w:val="605E5C"/>
      <w:shd w:val="clear" w:color="auto" w:fill="E1DFDD"/>
    </w:rPr>
  </w:style>
  <w:style w:type="paragraph" w:styleId="NormalWeb">
    <w:name w:val="Normal (Web)"/>
    <w:basedOn w:val="Normal"/>
    <w:uiPriority w:val="99"/>
    <w:semiHidden/>
    <w:unhideWhenUsed/>
    <w:rsid w:val="00B33C6C"/>
    <w:pPr>
      <w:spacing w:before="100" w:beforeAutospacing="1" w:after="100" w:afterAutospacing="1" w:line="240" w:lineRule="auto"/>
    </w:pPr>
    <w:rPr>
      <w:rFonts w:ascii="Times New Roman" w:eastAsia="Times New Roman" w:hAnsi="Times New Roman" w:cs="Times New Roman"/>
    </w:rPr>
  </w:style>
  <w:style w:type="character" w:styleId="PlaceholderText">
    <w:name w:val="Placeholder Text"/>
    <w:basedOn w:val="DefaultParagraphFont"/>
    <w:uiPriority w:val="99"/>
    <w:semiHidden/>
    <w:rsid w:val="003A170A"/>
    <w:rPr>
      <w:color w:val="666666"/>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851883"/>
    <w:pPr>
      <w:spacing w:after="0" w:line="240" w:lineRule="auto"/>
    </w:pPr>
    <w:rPr>
      <w:rFonts w:ascii="Arial" w:eastAsia="Arial" w:hAnsi="Arial"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51883"/>
    <w:pPr>
      <w:tabs>
        <w:tab w:val="left" w:pos="260"/>
      </w:tabs>
      <w:spacing w:after="240" w:line="240" w:lineRule="auto"/>
      <w:ind w:left="264" w:hanging="264"/>
    </w:pPr>
  </w:style>
  <w:style w:type="paragraph" w:styleId="Revision">
    <w:name w:val="Revision"/>
    <w:hidden/>
    <w:uiPriority w:val="99"/>
    <w:semiHidden/>
    <w:rsid w:val="00714E80"/>
    <w:pPr>
      <w:spacing w:after="0" w:line="240" w:lineRule="auto"/>
    </w:pPr>
  </w:style>
  <w:style w:type="character" w:styleId="LineNumber">
    <w:name w:val="line number"/>
    <w:basedOn w:val="DefaultParagraphFont"/>
    <w:uiPriority w:val="99"/>
    <w:semiHidden/>
    <w:unhideWhenUsed/>
    <w:rsid w:val="00257A20"/>
  </w:style>
  <w:style w:type="character" w:styleId="FollowedHyperlink">
    <w:name w:val="FollowedHyperlink"/>
    <w:basedOn w:val="DefaultParagraphFont"/>
    <w:uiPriority w:val="99"/>
    <w:semiHidden/>
    <w:unhideWhenUsed/>
    <w:rsid w:val="00257A20"/>
    <w:rPr>
      <w:color w:val="96607D" w:themeColor="followedHyperlink"/>
      <w:u w:val="single"/>
    </w:rPr>
  </w:style>
  <w:style w:type="paragraph" w:styleId="Footer">
    <w:name w:val="footer"/>
    <w:basedOn w:val="Normal"/>
    <w:link w:val="FooterChar"/>
    <w:uiPriority w:val="99"/>
    <w:unhideWhenUsed/>
    <w:rsid w:val="00F773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336"/>
  </w:style>
  <w:style w:type="character" w:styleId="PageNumber">
    <w:name w:val="page number"/>
    <w:basedOn w:val="DefaultParagraphFont"/>
    <w:uiPriority w:val="99"/>
    <w:semiHidden/>
    <w:unhideWhenUsed/>
    <w:rsid w:val="00F77336"/>
  </w:style>
  <w:style w:type="paragraph" w:styleId="Header">
    <w:name w:val="header"/>
    <w:basedOn w:val="Normal"/>
    <w:link w:val="HeaderChar"/>
    <w:uiPriority w:val="99"/>
    <w:unhideWhenUsed/>
    <w:rsid w:val="00F773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3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T4svTmBZnLE30cJbWttCGyJVtA==">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19</Pages>
  <Words>12561</Words>
  <Characters>71599</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Balasubramanian, Ruchita</dc:creator>
  <cp:lastModifiedBy>Balasubramanian, Ruchita</cp:lastModifiedBy>
  <cp:revision>11</cp:revision>
  <dcterms:created xsi:type="dcterms:W3CDTF">2025-08-04T17:56:00Z</dcterms:created>
  <dcterms:modified xsi:type="dcterms:W3CDTF">2025-08-06T13:57:00Z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id="IzXPltzh"/&gt;&lt;style id="http://www.zotero.org/styles/the-lancet" hasBibliography="1" bibliographyStyleHasBeenSet="1"/&gt;&lt;prefs&gt;&lt;pref name="fieldType" value="Field"/&gt;&lt;/prefs&gt;&lt;/data&gt;</vt:lpwstr>
  </property>
</Properties>
</file>