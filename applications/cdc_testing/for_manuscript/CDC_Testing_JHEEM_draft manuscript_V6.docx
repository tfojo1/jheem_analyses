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Pr="00F77336" w:rsidRDefault="007B6CD6">
      <w:pPr>
        <w:rPr>
          <w:rFonts w:ascii="Times New Roman" w:hAnsi="Times New Roman" w:cs="Times New Roman"/>
          <w:rPrChange w:id="0" w:author="Balasubramanian, Ruchita" w:date="2025-08-05T15:31:00Z" w16du:dateUtc="2025-08-05T19:31:00Z">
            <w:rPr/>
          </w:rPrChange>
        </w:rPr>
      </w:pPr>
      <w:r w:rsidRPr="00F77336">
        <w:rPr>
          <w:rFonts w:ascii="Times New Roman" w:hAnsi="Times New Roman" w:cs="Times New Roman"/>
          <w:b/>
          <w:rPrChange w:id="1" w:author="Balasubramanian, Ruchita" w:date="2025-08-05T15:31:00Z" w16du:dateUtc="2025-08-05T19:31:00Z">
            <w:rPr>
              <w:b/>
            </w:rPr>
          </w:rPrChange>
        </w:rPr>
        <w:t xml:space="preserve">Title: </w:t>
      </w:r>
      <w:r w:rsidRPr="00F77336">
        <w:rPr>
          <w:rFonts w:ascii="Times New Roman" w:hAnsi="Times New Roman" w:cs="Times New Roman"/>
          <w:rPrChange w:id="2" w:author="Balasubramanian, Ruchita" w:date="2025-08-05T15:31:00Z" w16du:dateUtc="2025-08-05T19:31:00Z">
            <w:rPr/>
          </w:rPrChange>
        </w:rPr>
        <w:t>The Potential Effect of Ending CDC Funding for HIV Tests: A Modeling Study in 18 States</w:t>
      </w:r>
    </w:p>
    <w:p w14:paraId="53ACA599" w14:textId="77777777" w:rsidR="00F85F10" w:rsidRPr="00F77336" w:rsidRDefault="007B6CD6">
      <w:pPr>
        <w:rPr>
          <w:rFonts w:ascii="Times New Roman" w:hAnsi="Times New Roman" w:cs="Times New Roman"/>
          <w:b/>
          <w:rPrChange w:id="3" w:author="Balasubramanian, Ruchita" w:date="2025-08-05T15:31:00Z" w16du:dateUtc="2025-08-05T19:31:00Z">
            <w:rPr>
              <w:b/>
            </w:rPr>
          </w:rPrChange>
        </w:rPr>
      </w:pPr>
      <w:r w:rsidRPr="00F77336">
        <w:rPr>
          <w:rFonts w:ascii="Times New Roman" w:hAnsi="Times New Roman" w:cs="Times New Roman"/>
          <w:b/>
          <w:rPrChange w:id="4" w:author="Balasubramanian, Ruchita" w:date="2025-08-05T15:31:00Z" w16du:dateUtc="2025-08-05T19:31:00Z">
            <w:rPr>
              <w:b/>
            </w:rPr>
          </w:rPrChange>
        </w:rPr>
        <w:t>Authors:</w:t>
      </w:r>
    </w:p>
    <w:p w14:paraId="2159C6E2" w14:textId="77777777" w:rsidR="00F85F10" w:rsidRPr="00F77336" w:rsidRDefault="007B6CD6">
      <w:pPr>
        <w:numPr>
          <w:ilvl w:val="0"/>
          <w:numId w:val="1"/>
        </w:numPr>
        <w:spacing w:after="0" w:line="240" w:lineRule="auto"/>
        <w:rPr>
          <w:rFonts w:ascii="Times New Roman" w:hAnsi="Times New Roman" w:cs="Times New Roman"/>
          <w:rPrChange w:id="5" w:author="Balasubramanian, Ruchita" w:date="2025-08-05T15:31:00Z" w16du:dateUtc="2025-08-05T19:31:00Z">
            <w:rPr/>
          </w:rPrChange>
        </w:rPr>
      </w:pPr>
      <w:r w:rsidRPr="00F77336">
        <w:rPr>
          <w:rFonts w:ascii="Times New Roman" w:hAnsi="Times New Roman" w:cs="Times New Roman"/>
          <w:rPrChange w:id="6" w:author="Balasubramanian, Ruchita" w:date="2025-08-05T15:31:00Z" w16du:dateUtc="2025-08-05T19:31:00Z">
            <w:rPr/>
          </w:rPrChange>
        </w:rPr>
        <w:t>Ruchita Balasubramanian, MPhil</w:t>
      </w:r>
    </w:p>
    <w:p w14:paraId="0C2F9FF3" w14:textId="77777777" w:rsidR="00F85F10" w:rsidRPr="00F77336" w:rsidRDefault="007B6CD6">
      <w:pPr>
        <w:spacing w:after="0" w:line="240" w:lineRule="auto"/>
        <w:rPr>
          <w:rFonts w:ascii="Times New Roman" w:hAnsi="Times New Roman" w:cs="Times New Roman"/>
          <w:rPrChange w:id="7" w:author="Balasubramanian, Ruchita" w:date="2025-08-05T15:31:00Z" w16du:dateUtc="2025-08-05T19:31:00Z">
            <w:rPr/>
          </w:rPrChange>
        </w:rPr>
      </w:pPr>
      <w:r w:rsidRPr="00F77336">
        <w:rPr>
          <w:rFonts w:ascii="Times New Roman" w:hAnsi="Times New Roman" w:cs="Times New Roman"/>
          <w:rPrChange w:id="8" w:author="Balasubramanian, Ruchita" w:date="2025-08-05T15:31:00Z" w16du:dateUtc="2025-08-05T19:31:00Z">
            <w:rPr/>
          </w:rPrChange>
        </w:rPr>
        <w:t xml:space="preserve">        </w:t>
      </w:r>
      <w:r w:rsidR="00851883" w:rsidRPr="00F77336">
        <w:rPr>
          <w:rFonts w:ascii="Times New Roman" w:hAnsi="Times New Roman" w:cs="Times New Roman"/>
          <w:rPrChange w:id="9" w:author="Balasubramanian, Ruchita" w:date="2025-08-05T15:31:00Z" w16du:dateUtc="2025-08-05T19:31:00Z">
            <w:rPr/>
          </w:rPrChange>
        </w:rPr>
        <w:t xml:space="preserve">    </w:t>
      </w:r>
      <w:r w:rsidRPr="00F77336">
        <w:rPr>
          <w:rFonts w:ascii="Times New Roman" w:hAnsi="Times New Roman" w:cs="Times New Roman"/>
          <w:rPrChange w:id="10" w:author="Balasubramanian, Ruchita" w:date="2025-08-05T15:31:00Z" w16du:dateUtc="2025-08-05T19:31:00Z">
            <w:rPr/>
          </w:rPrChange>
        </w:rPr>
        <w:t xml:space="preserve"> </w:t>
      </w:r>
      <w:del w:id="11" w:author="Balasubramanian, Ruchita" w:date="2025-08-06T14:43:00Z" w16du:dateUtc="2025-08-06T18:43:00Z">
        <w:r w:rsidRPr="00F77336" w:rsidDel="00542491">
          <w:rPr>
            <w:rFonts w:ascii="Times New Roman" w:hAnsi="Times New Roman" w:cs="Times New Roman"/>
            <w:rPrChange w:id="12" w:author="Balasubramanian, Ruchita" w:date="2025-08-05T15:31:00Z" w16du:dateUtc="2025-08-05T19:31:00Z">
              <w:rPr/>
            </w:rPrChange>
          </w:rPr>
          <w:delText xml:space="preserve"> </w:delText>
        </w:r>
      </w:del>
      <w:r w:rsidRPr="00F77336">
        <w:rPr>
          <w:rFonts w:ascii="Times New Roman" w:hAnsi="Times New Roman" w:cs="Times New Roman"/>
          <w:rPrChange w:id="13" w:author="Balasubramanian, Ruchita" w:date="2025-08-05T15:31:00Z" w16du:dateUtc="2025-08-05T19:31:00Z">
            <w:rPr/>
          </w:rPrChange>
        </w:rPr>
        <w:t>Harvard T.H. Chan School of Public Health</w:t>
      </w:r>
    </w:p>
    <w:p w14:paraId="1A17EA92" w14:textId="0129883F" w:rsidR="00F85F10" w:rsidRPr="00F77336" w:rsidRDefault="00F85F10">
      <w:pPr>
        <w:spacing w:after="0" w:line="240" w:lineRule="auto"/>
        <w:ind w:firstLine="720"/>
        <w:rPr>
          <w:rFonts w:ascii="Times New Roman" w:hAnsi="Times New Roman" w:cs="Times New Roman"/>
          <w:rPrChange w:id="14" w:author="Balasubramanian, Ruchita" w:date="2025-08-05T15:31:00Z" w16du:dateUtc="2025-08-05T19:31:00Z">
            <w:rPr/>
          </w:rPrChange>
        </w:rPr>
      </w:pPr>
      <w:r w:rsidRPr="00F77336">
        <w:rPr>
          <w:rFonts w:ascii="Times New Roman" w:hAnsi="Times New Roman" w:cs="Times New Roman"/>
          <w:rPrChange w:id="15" w:author="Balasubramanian, Ruchita" w:date="2025-08-05T15:31:00Z" w16du:dateUtc="2025-08-05T19:31:00Z">
            <w:rPr/>
          </w:rPrChange>
        </w:rPr>
        <w:fldChar w:fldCharType="begin"/>
      </w:r>
      <w:r w:rsidRPr="00F77336">
        <w:rPr>
          <w:rFonts w:ascii="Times New Roman" w:hAnsi="Times New Roman" w:cs="Times New Roman"/>
          <w:rPrChange w:id="16" w:author="Balasubramanian, Ruchita" w:date="2025-08-05T15:31:00Z" w16du:dateUtc="2025-08-05T19:31:00Z">
            <w:rPr/>
          </w:rPrChange>
        </w:rPr>
        <w:instrText>HYPERLINK "mailto:rbalasubramanian@g.harvard.edu" \h</w:instrText>
      </w:r>
      <w:r w:rsidRPr="00542491">
        <w:rPr>
          <w:rFonts w:ascii="Times New Roman" w:hAnsi="Times New Roman" w:cs="Times New Roman"/>
        </w:rPr>
      </w:r>
      <w:r w:rsidRPr="00F77336">
        <w:rPr>
          <w:rFonts w:ascii="Times New Roman" w:hAnsi="Times New Roman" w:cs="Times New Roman"/>
          <w:rPrChange w:id="17" w:author="Balasubramanian, Ruchita" w:date="2025-08-05T15:31:00Z" w16du:dateUtc="2025-08-05T19:31:00Z">
            <w:rPr/>
          </w:rPrChange>
        </w:rPr>
        <w:fldChar w:fldCharType="separate"/>
      </w:r>
      <w:r w:rsidRPr="00F77336">
        <w:rPr>
          <w:rFonts w:ascii="Times New Roman" w:hAnsi="Times New Roman" w:cs="Times New Roman"/>
          <w:color w:val="1155CC"/>
          <w:u w:val="single"/>
          <w:rPrChange w:id="18" w:author="Balasubramanian, Ruchita" w:date="2025-08-05T15:31:00Z" w16du:dateUtc="2025-08-05T19:31:00Z">
            <w:rPr>
              <w:color w:val="1155CC"/>
              <w:u w:val="single"/>
            </w:rPr>
          </w:rPrChange>
        </w:rPr>
        <w:t>rbalasubramanian@g.harvard.edu</w:t>
      </w:r>
      <w:r w:rsidRPr="00F77336">
        <w:rPr>
          <w:rFonts w:ascii="Times New Roman" w:hAnsi="Times New Roman" w:cs="Times New Roman"/>
          <w:rPrChange w:id="19" w:author="Balasubramanian, Ruchita" w:date="2025-08-05T15:31:00Z" w16du:dateUtc="2025-08-05T19:31:00Z">
            <w:rPr/>
          </w:rPrChange>
        </w:rPr>
        <w:fldChar w:fldCharType="end"/>
      </w:r>
      <w:r w:rsidR="00257A20" w:rsidRPr="00F77336">
        <w:rPr>
          <w:rFonts w:ascii="Times New Roman" w:hAnsi="Times New Roman" w:cs="Times New Roman"/>
          <w:rPrChange w:id="20" w:author="Balasubramanian, Ruchita" w:date="2025-08-05T15:31:00Z" w16du:dateUtc="2025-08-05T19:31:00Z">
            <w:rPr/>
          </w:rPrChange>
        </w:rPr>
        <w:t>*</w:t>
      </w:r>
      <w:r w:rsidRPr="00F77336">
        <w:rPr>
          <w:rFonts w:ascii="Times New Roman" w:hAnsi="Times New Roman" w:cs="Times New Roman"/>
          <w:rPrChange w:id="21" w:author="Balasubramanian, Ruchita" w:date="2025-08-05T15:31:00Z" w16du:dateUtc="2025-08-05T19:31:00Z">
            <w:rPr/>
          </w:rPrChange>
        </w:rPr>
        <w:t xml:space="preserve">  </w:t>
      </w:r>
    </w:p>
    <w:p w14:paraId="228EACD8" w14:textId="77777777" w:rsidR="00F85F10" w:rsidRPr="00F77336" w:rsidRDefault="007B6CD6">
      <w:pPr>
        <w:numPr>
          <w:ilvl w:val="0"/>
          <w:numId w:val="1"/>
        </w:numPr>
        <w:spacing w:after="0" w:line="240" w:lineRule="auto"/>
        <w:rPr>
          <w:rFonts w:ascii="Times New Roman" w:hAnsi="Times New Roman" w:cs="Times New Roman"/>
          <w:rPrChange w:id="22" w:author="Balasubramanian, Ruchita" w:date="2025-08-05T15:31:00Z" w16du:dateUtc="2025-08-05T19:31:00Z">
            <w:rPr/>
          </w:rPrChange>
        </w:rPr>
      </w:pPr>
      <w:r w:rsidRPr="00F77336">
        <w:rPr>
          <w:rFonts w:ascii="Times New Roman" w:hAnsi="Times New Roman" w:cs="Times New Roman"/>
          <w:rPrChange w:id="23" w:author="Balasubramanian, Ruchita" w:date="2025-08-05T15:31:00Z" w16du:dateUtc="2025-08-05T19:31:00Z">
            <w:rPr/>
          </w:rPrChange>
        </w:rPr>
        <w:t>Melissa Schnure, PhD ScM</w:t>
      </w:r>
    </w:p>
    <w:p w14:paraId="5689B116" w14:textId="77777777" w:rsidR="00F85F10" w:rsidRPr="00F77336" w:rsidRDefault="007B6CD6">
      <w:pPr>
        <w:spacing w:after="0" w:line="240" w:lineRule="auto"/>
        <w:ind w:left="720"/>
        <w:rPr>
          <w:rFonts w:ascii="Times New Roman" w:hAnsi="Times New Roman" w:cs="Times New Roman"/>
          <w:rPrChange w:id="24" w:author="Balasubramanian, Ruchita" w:date="2025-08-05T15:31:00Z" w16du:dateUtc="2025-08-05T19:31:00Z">
            <w:rPr/>
          </w:rPrChange>
        </w:rPr>
      </w:pPr>
      <w:r w:rsidRPr="00F77336">
        <w:rPr>
          <w:rFonts w:ascii="Times New Roman" w:hAnsi="Times New Roman" w:cs="Times New Roman"/>
          <w:rPrChange w:id="25" w:author="Balasubramanian, Ruchita" w:date="2025-08-05T15:31:00Z" w16du:dateUtc="2025-08-05T19:31:00Z">
            <w:rPr/>
          </w:rPrChange>
        </w:rPr>
        <w:t>Johns Hopkins University School of Medicine</w:t>
      </w:r>
    </w:p>
    <w:p w14:paraId="7B5B71EE" w14:textId="77777777" w:rsidR="00F85F10" w:rsidRPr="00F77336" w:rsidRDefault="007B6CD6">
      <w:pPr>
        <w:spacing w:after="0" w:line="240" w:lineRule="auto"/>
        <w:ind w:left="720"/>
        <w:rPr>
          <w:rFonts w:ascii="Times New Roman" w:hAnsi="Times New Roman" w:cs="Times New Roman"/>
          <w:rPrChange w:id="26" w:author="Balasubramanian, Ruchita" w:date="2025-08-05T15:31:00Z" w16du:dateUtc="2025-08-05T19:31:00Z">
            <w:rPr/>
          </w:rPrChange>
        </w:rPr>
      </w:pPr>
      <w:r w:rsidRPr="00F77336">
        <w:rPr>
          <w:rFonts w:ascii="Times New Roman" w:hAnsi="Times New Roman" w:cs="Times New Roman"/>
          <w:rPrChange w:id="27" w:author="Balasubramanian, Ruchita" w:date="2025-08-05T15:31:00Z" w16du:dateUtc="2025-08-05T19:31:00Z">
            <w:rPr/>
          </w:rPrChange>
        </w:rPr>
        <w:t>mschnur2@jhmi.edu</w:t>
      </w:r>
    </w:p>
    <w:p w14:paraId="7E2EA899" w14:textId="77777777" w:rsidR="00F85F10" w:rsidRPr="00F77336" w:rsidRDefault="007B6CD6">
      <w:pPr>
        <w:numPr>
          <w:ilvl w:val="0"/>
          <w:numId w:val="1"/>
        </w:numPr>
        <w:spacing w:after="0" w:line="240" w:lineRule="auto"/>
        <w:rPr>
          <w:rFonts w:ascii="Times New Roman" w:hAnsi="Times New Roman" w:cs="Times New Roman"/>
          <w:rPrChange w:id="28" w:author="Balasubramanian, Ruchita" w:date="2025-08-05T15:31:00Z" w16du:dateUtc="2025-08-05T19:31:00Z">
            <w:rPr/>
          </w:rPrChange>
        </w:rPr>
      </w:pPr>
      <w:r w:rsidRPr="00F77336">
        <w:rPr>
          <w:rFonts w:ascii="Times New Roman" w:hAnsi="Times New Roman" w:cs="Times New Roman"/>
          <w:rPrChange w:id="29" w:author="Balasubramanian, Ruchita" w:date="2025-08-05T15:31:00Z" w16du:dateUtc="2025-08-05T19:31:00Z">
            <w:rPr/>
          </w:rPrChange>
        </w:rPr>
        <w:t>Ryan Forster, PhD</w:t>
      </w:r>
    </w:p>
    <w:p w14:paraId="5F07006C" w14:textId="77777777" w:rsidR="00F85F10" w:rsidRPr="00F77336" w:rsidRDefault="007B6CD6">
      <w:pPr>
        <w:spacing w:after="0" w:line="240" w:lineRule="auto"/>
        <w:ind w:left="720"/>
        <w:rPr>
          <w:rFonts w:ascii="Times New Roman" w:hAnsi="Times New Roman" w:cs="Times New Roman"/>
          <w:rPrChange w:id="30" w:author="Balasubramanian, Ruchita" w:date="2025-08-05T15:31:00Z" w16du:dateUtc="2025-08-05T19:31:00Z">
            <w:rPr/>
          </w:rPrChange>
        </w:rPr>
      </w:pPr>
      <w:r w:rsidRPr="00F77336">
        <w:rPr>
          <w:rFonts w:ascii="Times New Roman" w:hAnsi="Times New Roman" w:cs="Times New Roman"/>
          <w:rPrChange w:id="31" w:author="Balasubramanian, Ruchita" w:date="2025-08-05T15:31:00Z" w16du:dateUtc="2025-08-05T19:31:00Z">
            <w:rPr/>
          </w:rPrChange>
        </w:rPr>
        <w:t>Johns Hopkins Bloomberg School of Public Health</w:t>
      </w:r>
    </w:p>
    <w:p w14:paraId="2AA81F67" w14:textId="77777777" w:rsidR="00F85F10" w:rsidRPr="00F77336" w:rsidRDefault="007B6CD6">
      <w:pPr>
        <w:spacing w:after="0" w:line="240" w:lineRule="auto"/>
        <w:ind w:left="720"/>
        <w:rPr>
          <w:rFonts w:ascii="Times New Roman" w:hAnsi="Times New Roman" w:cs="Times New Roman"/>
          <w:rPrChange w:id="32" w:author="Balasubramanian, Ruchita" w:date="2025-08-05T15:31:00Z" w16du:dateUtc="2025-08-05T19:31:00Z">
            <w:rPr/>
          </w:rPrChange>
        </w:rPr>
      </w:pPr>
      <w:r w:rsidRPr="00F77336">
        <w:rPr>
          <w:rFonts w:ascii="Times New Roman" w:hAnsi="Times New Roman" w:cs="Times New Roman"/>
          <w:rPrChange w:id="33" w:author="Balasubramanian, Ruchita" w:date="2025-08-05T15:31:00Z" w16du:dateUtc="2025-08-05T19:31:00Z">
            <w:rPr/>
          </w:rPrChange>
        </w:rPr>
        <w:t>rforste3@jhmi.edu</w:t>
      </w:r>
    </w:p>
    <w:p w14:paraId="0EC9890A" w14:textId="45C7331A" w:rsidR="00F85F10" w:rsidRPr="00F77336" w:rsidRDefault="007B6CD6">
      <w:pPr>
        <w:numPr>
          <w:ilvl w:val="0"/>
          <w:numId w:val="1"/>
        </w:numPr>
        <w:spacing w:after="0" w:line="240" w:lineRule="auto"/>
        <w:rPr>
          <w:rFonts w:ascii="Times New Roman" w:hAnsi="Times New Roman" w:cs="Times New Roman"/>
          <w:rPrChange w:id="34" w:author="Balasubramanian, Ruchita" w:date="2025-08-05T15:31:00Z" w16du:dateUtc="2025-08-05T19:31:00Z">
            <w:rPr/>
          </w:rPrChange>
        </w:rPr>
      </w:pPr>
      <w:r w:rsidRPr="00F77336">
        <w:rPr>
          <w:rFonts w:ascii="Times New Roman" w:hAnsi="Times New Roman" w:cs="Times New Roman"/>
          <w:rPrChange w:id="35" w:author="Balasubramanian, Ruchita" w:date="2025-08-05T15:31:00Z" w16du:dateUtc="2025-08-05T19:31:00Z">
            <w:rPr/>
          </w:rPrChange>
        </w:rPr>
        <w:t>William P</w:t>
      </w:r>
      <w:r w:rsidR="00851883" w:rsidRPr="00F77336">
        <w:rPr>
          <w:rFonts w:ascii="Times New Roman" w:hAnsi="Times New Roman" w:cs="Times New Roman"/>
          <w:rPrChange w:id="36" w:author="Balasubramanian, Ruchita" w:date="2025-08-05T15:31:00Z" w16du:dateUtc="2025-08-05T19:31:00Z">
            <w:rPr/>
          </w:rPrChange>
        </w:rPr>
        <w:t>.</w:t>
      </w:r>
      <w:r w:rsidRPr="00F77336">
        <w:rPr>
          <w:rFonts w:ascii="Times New Roman" w:hAnsi="Times New Roman" w:cs="Times New Roman"/>
          <w:rPrChange w:id="37" w:author="Balasubramanian, Ruchita" w:date="2025-08-05T15:31:00Z" w16du:dateUtc="2025-08-05T19:31:00Z">
            <w:rPr/>
          </w:rPrChange>
        </w:rPr>
        <w:t xml:space="preserve"> Hanage, PhD</w:t>
      </w:r>
    </w:p>
    <w:p w14:paraId="649AF735" w14:textId="77777777" w:rsidR="00F85F10" w:rsidRPr="00F77336" w:rsidRDefault="007B6CD6">
      <w:pPr>
        <w:spacing w:after="0" w:line="240" w:lineRule="auto"/>
        <w:rPr>
          <w:rFonts w:ascii="Times New Roman" w:hAnsi="Times New Roman" w:cs="Times New Roman"/>
          <w:rPrChange w:id="38" w:author="Balasubramanian, Ruchita" w:date="2025-08-05T15:31:00Z" w16du:dateUtc="2025-08-05T19:31:00Z">
            <w:rPr/>
          </w:rPrChange>
        </w:rPr>
      </w:pPr>
      <w:r w:rsidRPr="00F77336">
        <w:rPr>
          <w:rFonts w:ascii="Times New Roman" w:hAnsi="Times New Roman" w:cs="Times New Roman"/>
          <w:rPrChange w:id="39" w:author="Balasubramanian, Ruchita" w:date="2025-08-05T15:31:00Z" w16du:dateUtc="2025-08-05T19:31:00Z">
            <w:rPr/>
          </w:rPrChange>
        </w:rPr>
        <w:t xml:space="preserve">           </w:t>
      </w:r>
      <w:r w:rsidR="00851883" w:rsidRPr="00F77336">
        <w:rPr>
          <w:rFonts w:ascii="Times New Roman" w:hAnsi="Times New Roman" w:cs="Times New Roman"/>
          <w:rPrChange w:id="40" w:author="Balasubramanian, Ruchita" w:date="2025-08-05T15:31:00Z" w16du:dateUtc="2025-08-05T19:31:00Z">
            <w:rPr/>
          </w:rPrChange>
        </w:rPr>
        <w:t xml:space="preserve"> </w:t>
      </w:r>
      <w:del w:id="41" w:author="Balasubramanian, Ruchita" w:date="2025-08-06T14:43:00Z" w16du:dateUtc="2025-08-06T18:43:00Z">
        <w:r w:rsidR="00851883" w:rsidRPr="00F77336" w:rsidDel="00542491">
          <w:rPr>
            <w:rFonts w:ascii="Times New Roman" w:hAnsi="Times New Roman" w:cs="Times New Roman"/>
            <w:rPrChange w:id="42" w:author="Balasubramanian, Ruchita" w:date="2025-08-05T15:31:00Z" w16du:dateUtc="2025-08-05T19:31:00Z">
              <w:rPr/>
            </w:rPrChange>
          </w:rPr>
          <w:delText xml:space="preserve">   </w:delText>
        </w:r>
      </w:del>
      <w:r w:rsidRPr="00F77336">
        <w:rPr>
          <w:rFonts w:ascii="Times New Roman" w:hAnsi="Times New Roman" w:cs="Times New Roman"/>
          <w:rPrChange w:id="43" w:author="Balasubramanian, Ruchita" w:date="2025-08-05T15:31:00Z" w16du:dateUtc="2025-08-05T19:31:00Z">
            <w:rPr/>
          </w:rPrChange>
        </w:rPr>
        <w:t xml:space="preserve">Harvard T. H. </w:t>
      </w:r>
      <w:r w:rsidR="00CF3115" w:rsidRPr="00F77336">
        <w:rPr>
          <w:rFonts w:ascii="Times New Roman" w:hAnsi="Times New Roman" w:cs="Times New Roman"/>
          <w:rPrChange w:id="44" w:author="Balasubramanian, Ruchita" w:date="2025-08-05T15:31:00Z" w16du:dateUtc="2025-08-05T19:31:00Z">
            <w:rPr/>
          </w:rPrChange>
        </w:rPr>
        <w:t>C</w:t>
      </w:r>
      <w:r w:rsidRPr="00F77336">
        <w:rPr>
          <w:rFonts w:ascii="Times New Roman" w:hAnsi="Times New Roman" w:cs="Times New Roman"/>
          <w:rPrChange w:id="45" w:author="Balasubramanian, Ruchita" w:date="2025-08-05T15:31:00Z" w16du:dateUtc="2025-08-05T19:31:00Z">
            <w:rPr/>
          </w:rPrChange>
        </w:rPr>
        <w:t xml:space="preserve">han School of Public Health </w:t>
      </w:r>
    </w:p>
    <w:p w14:paraId="280A9D66" w14:textId="77777777" w:rsidR="00F85F10" w:rsidRPr="00F77336" w:rsidRDefault="007B6CD6">
      <w:pPr>
        <w:spacing w:after="0" w:line="240" w:lineRule="auto"/>
        <w:rPr>
          <w:rFonts w:ascii="Times New Roman" w:hAnsi="Times New Roman" w:cs="Times New Roman"/>
          <w:rPrChange w:id="46" w:author="Balasubramanian, Ruchita" w:date="2025-08-05T15:31:00Z" w16du:dateUtc="2025-08-05T19:31:00Z">
            <w:rPr/>
          </w:rPrChange>
        </w:rPr>
      </w:pPr>
      <w:r w:rsidRPr="00F77336">
        <w:rPr>
          <w:rFonts w:ascii="Times New Roman" w:hAnsi="Times New Roman" w:cs="Times New Roman"/>
          <w:rPrChange w:id="47" w:author="Balasubramanian, Ruchita" w:date="2025-08-05T15:31:00Z" w16du:dateUtc="2025-08-05T19:31:00Z">
            <w:rPr/>
          </w:rPrChange>
        </w:rPr>
        <w:tab/>
        <w:t>whanage@hsph.harvard.edu</w:t>
      </w:r>
    </w:p>
    <w:p w14:paraId="3A45102C" w14:textId="77777777" w:rsidR="00F85F10" w:rsidRPr="00F77336" w:rsidRDefault="007B6CD6">
      <w:pPr>
        <w:numPr>
          <w:ilvl w:val="0"/>
          <w:numId w:val="1"/>
        </w:numPr>
        <w:spacing w:after="0" w:line="240" w:lineRule="auto"/>
        <w:rPr>
          <w:rFonts w:ascii="Times New Roman" w:hAnsi="Times New Roman" w:cs="Times New Roman"/>
          <w:rPrChange w:id="48" w:author="Balasubramanian, Ruchita" w:date="2025-08-05T15:31:00Z" w16du:dateUtc="2025-08-05T19:31:00Z">
            <w:rPr/>
          </w:rPrChange>
        </w:rPr>
      </w:pPr>
      <w:r w:rsidRPr="00F77336">
        <w:rPr>
          <w:rFonts w:ascii="Times New Roman" w:hAnsi="Times New Roman" w:cs="Times New Roman"/>
          <w:rPrChange w:id="49" w:author="Balasubramanian, Ruchita" w:date="2025-08-05T15:31:00Z" w16du:dateUtc="2025-08-05T19:31:00Z">
            <w:rPr/>
          </w:rPrChange>
        </w:rPr>
        <w:t>D. Scott Batey, PhD MSW</w:t>
      </w:r>
    </w:p>
    <w:p w14:paraId="068A31B8" w14:textId="77777777" w:rsidR="00F85F10" w:rsidRPr="00F77336" w:rsidRDefault="007B6CD6">
      <w:pPr>
        <w:spacing w:after="0" w:line="240" w:lineRule="auto"/>
        <w:ind w:left="720"/>
        <w:rPr>
          <w:rFonts w:ascii="Times New Roman" w:hAnsi="Times New Roman" w:cs="Times New Roman"/>
          <w:rPrChange w:id="50" w:author="Balasubramanian, Ruchita" w:date="2025-08-05T15:31:00Z" w16du:dateUtc="2025-08-05T19:31:00Z">
            <w:rPr/>
          </w:rPrChange>
        </w:rPr>
      </w:pPr>
      <w:r w:rsidRPr="00F77336">
        <w:rPr>
          <w:rFonts w:ascii="Times New Roman" w:hAnsi="Times New Roman" w:cs="Times New Roman"/>
          <w:rPrChange w:id="51" w:author="Balasubramanian, Ruchita" w:date="2025-08-05T15:31:00Z" w16du:dateUtc="2025-08-05T19:31:00Z">
            <w:rPr/>
          </w:rPrChange>
        </w:rPr>
        <w:t>Tulane School of Social Work</w:t>
      </w:r>
    </w:p>
    <w:p w14:paraId="7EA20920" w14:textId="77777777" w:rsidR="00F85F10" w:rsidRPr="00F77336" w:rsidRDefault="007B6CD6">
      <w:pPr>
        <w:spacing w:after="0" w:line="240" w:lineRule="auto"/>
        <w:ind w:left="720"/>
        <w:rPr>
          <w:rFonts w:ascii="Times New Roman" w:hAnsi="Times New Roman" w:cs="Times New Roman"/>
          <w:rPrChange w:id="52" w:author="Balasubramanian, Ruchita" w:date="2025-08-05T15:31:00Z" w16du:dateUtc="2025-08-05T19:31:00Z">
            <w:rPr/>
          </w:rPrChange>
        </w:rPr>
      </w:pPr>
      <w:r w:rsidRPr="00F77336">
        <w:rPr>
          <w:rFonts w:ascii="Times New Roman" w:hAnsi="Times New Roman" w:cs="Times New Roman"/>
          <w:rPrChange w:id="53" w:author="Balasubramanian, Ruchita" w:date="2025-08-05T15:31:00Z" w16du:dateUtc="2025-08-05T19:31:00Z">
            <w:rPr/>
          </w:rPrChange>
        </w:rPr>
        <w:t>dsbatey@tulane.edu</w:t>
      </w:r>
    </w:p>
    <w:p w14:paraId="2945140D" w14:textId="77777777" w:rsidR="00F85F10" w:rsidRPr="00F77336" w:rsidRDefault="007B6CD6">
      <w:pPr>
        <w:numPr>
          <w:ilvl w:val="0"/>
          <w:numId w:val="1"/>
        </w:numPr>
        <w:spacing w:after="0" w:line="240" w:lineRule="auto"/>
        <w:rPr>
          <w:rFonts w:ascii="Times New Roman" w:hAnsi="Times New Roman" w:cs="Times New Roman"/>
          <w:rPrChange w:id="54" w:author="Balasubramanian, Ruchita" w:date="2025-08-05T15:31:00Z" w16du:dateUtc="2025-08-05T19:31:00Z">
            <w:rPr/>
          </w:rPrChange>
        </w:rPr>
      </w:pPr>
      <w:r w:rsidRPr="00F77336">
        <w:rPr>
          <w:rFonts w:ascii="Times New Roman" w:hAnsi="Times New Roman" w:cs="Times New Roman"/>
          <w:rPrChange w:id="55" w:author="Balasubramanian, Ruchita" w:date="2025-08-05T15:31:00Z" w16du:dateUtc="2025-08-05T19:31:00Z">
            <w:rPr/>
          </w:rPrChange>
        </w:rPr>
        <w:t>Keri N. Althoff, PhD MPH</w:t>
      </w:r>
    </w:p>
    <w:p w14:paraId="5A1F0120" w14:textId="77777777" w:rsidR="00F85F10" w:rsidRPr="00F77336" w:rsidRDefault="007B6CD6">
      <w:pPr>
        <w:spacing w:after="0" w:line="240" w:lineRule="auto"/>
        <w:ind w:left="720"/>
        <w:rPr>
          <w:rFonts w:ascii="Times New Roman" w:hAnsi="Times New Roman" w:cs="Times New Roman"/>
          <w:rPrChange w:id="56" w:author="Balasubramanian, Ruchita" w:date="2025-08-05T15:31:00Z" w16du:dateUtc="2025-08-05T19:31:00Z">
            <w:rPr/>
          </w:rPrChange>
        </w:rPr>
      </w:pPr>
      <w:r w:rsidRPr="00F77336">
        <w:rPr>
          <w:rFonts w:ascii="Times New Roman" w:hAnsi="Times New Roman" w:cs="Times New Roman"/>
          <w:rPrChange w:id="57" w:author="Balasubramanian, Ruchita" w:date="2025-08-05T15:31:00Z" w16du:dateUtc="2025-08-05T19:31:00Z">
            <w:rPr/>
          </w:rPrChange>
        </w:rPr>
        <w:t>Johns Hopkins Bloomberg School of Public Health</w:t>
      </w:r>
    </w:p>
    <w:p w14:paraId="727B109F" w14:textId="77777777" w:rsidR="00F85F10" w:rsidRPr="00F77336" w:rsidRDefault="007B6CD6">
      <w:pPr>
        <w:spacing w:after="0" w:line="240" w:lineRule="auto"/>
        <w:ind w:left="720"/>
        <w:rPr>
          <w:rFonts w:ascii="Times New Roman" w:hAnsi="Times New Roman" w:cs="Times New Roman"/>
          <w:rPrChange w:id="58" w:author="Balasubramanian, Ruchita" w:date="2025-08-05T15:31:00Z" w16du:dateUtc="2025-08-05T19:31:00Z">
            <w:rPr/>
          </w:rPrChange>
        </w:rPr>
      </w:pPr>
      <w:r w:rsidRPr="00F77336">
        <w:rPr>
          <w:rFonts w:ascii="Times New Roman" w:hAnsi="Times New Roman" w:cs="Times New Roman"/>
          <w:rPrChange w:id="59" w:author="Balasubramanian, Ruchita" w:date="2025-08-05T15:31:00Z" w16du:dateUtc="2025-08-05T19:31:00Z">
            <w:rPr/>
          </w:rPrChange>
        </w:rPr>
        <w:t>kalthoff@jhu.edu</w:t>
      </w:r>
    </w:p>
    <w:p w14:paraId="7639A875" w14:textId="77777777" w:rsidR="00F85F10" w:rsidRPr="00F77336" w:rsidRDefault="007B6CD6">
      <w:pPr>
        <w:numPr>
          <w:ilvl w:val="0"/>
          <w:numId w:val="1"/>
        </w:numPr>
        <w:spacing w:after="0" w:line="240" w:lineRule="auto"/>
        <w:rPr>
          <w:rFonts w:ascii="Times New Roman" w:hAnsi="Times New Roman" w:cs="Times New Roman"/>
          <w:rPrChange w:id="60" w:author="Balasubramanian, Ruchita" w:date="2025-08-05T15:31:00Z" w16du:dateUtc="2025-08-05T19:31:00Z">
            <w:rPr/>
          </w:rPrChange>
        </w:rPr>
      </w:pPr>
      <w:r w:rsidRPr="00F77336">
        <w:rPr>
          <w:rFonts w:ascii="Times New Roman" w:hAnsi="Times New Roman" w:cs="Times New Roman"/>
          <w:rPrChange w:id="61" w:author="Balasubramanian, Ruchita" w:date="2025-08-05T15:31:00Z" w16du:dateUtc="2025-08-05T19:31:00Z">
            <w:rPr/>
          </w:rPrChange>
        </w:rPr>
        <w:t xml:space="preserve">Kelly A. Gebo, MD MPH </w:t>
      </w:r>
    </w:p>
    <w:p w14:paraId="1D0084B8" w14:textId="77777777" w:rsidR="00F85F10" w:rsidRPr="00F77336" w:rsidRDefault="007B6CD6">
      <w:pPr>
        <w:spacing w:after="0" w:line="240" w:lineRule="auto"/>
        <w:ind w:left="720"/>
        <w:rPr>
          <w:rFonts w:ascii="Times New Roman" w:hAnsi="Times New Roman" w:cs="Times New Roman"/>
          <w:rPrChange w:id="62" w:author="Balasubramanian, Ruchita" w:date="2025-08-05T15:31:00Z" w16du:dateUtc="2025-08-05T19:31:00Z">
            <w:rPr/>
          </w:rPrChange>
        </w:rPr>
      </w:pPr>
      <w:r w:rsidRPr="00F77336">
        <w:rPr>
          <w:rFonts w:ascii="Times New Roman" w:hAnsi="Times New Roman" w:cs="Times New Roman"/>
          <w:rPrChange w:id="63" w:author="Balasubramanian, Ruchita" w:date="2025-08-05T15:31:00Z" w16du:dateUtc="2025-08-05T19:31:00Z">
            <w:rPr/>
          </w:rPrChange>
        </w:rPr>
        <w:t>Johns Hopkins University School of Medicine</w:t>
      </w:r>
    </w:p>
    <w:p w14:paraId="37F05632" w14:textId="77777777" w:rsidR="00F85F10" w:rsidRPr="00F77336" w:rsidRDefault="007B6CD6">
      <w:pPr>
        <w:spacing w:after="0" w:line="240" w:lineRule="auto"/>
        <w:ind w:left="720"/>
        <w:rPr>
          <w:rFonts w:ascii="Times New Roman" w:hAnsi="Times New Roman" w:cs="Times New Roman"/>
          <w:rPrChange w:id="64" w:author="Balasubramanian, Ruchita" w:date="2025-08-05T15:31:00Z" w16du:dateUtc="2025-08-05T19:31:00Z">
            <w:rPr/>
          </w:rPrChange>
        </w:rPr>
      </w:pPr>
      <w:r w:rsidRPr="00F77336">
        <w:rPr>
          <w:rFonts w:ascii="Times New Roman" w:hAnsi="Times New Roman" w:cs="Times New Roman"/>
          <w:rPrChange w:id="65" w:author="Balasubramanian, Ruchita" w:date="2025-08-05T15:31:00Z" w16du:dateUtc="2025-08-05T19:31:00Z">
            <w:rPr/>
          </w:rPrChange>
        </w:rPr>
        <w:t>kgebo@jhmi.edu</w:t>
      </w:r>
    </w:p>
    <w:p w14:paraId="1A277D5B" w14:textId="77777777" w:rsidR="00F85F10" w:rsidRPr="00F77336" w:rsidRDefault="007B6CD6">
      <w:pPr>
        <w:numPr>
          <w:ilvl w:val="0"/>
          <w:numId w:val="1"/>
        </w:numPr>
        <w:spacing w:after="0" w:line="240" w:lineRule="auto"/>
        <w:rPr>
          <w:rFonts w:ascii="Times New Roman" w:hAnsi="Times New Roman" w:cs="Times New Roman"/>
          <w:rPrChange w:id="66" w:author="Balasubramanian, Ruchita" w:date="2025-08-05T15:31:00Z" w16du:dateUtc="2025-08-05T19:31:00Z">
            <w:rPr/>
          </w:rPrChange>
        </w:rPr>
      </w:pPr>
      <w:r w:rsidRPr="00F77336">
        <w:rPr>
          <w:rFonts w:ascii="Times New Roman" w:hAnsi="Times New Roman" w:cs="Times New Roman"/>
          <w:rPrChange w:id="67" w:author="Balasubramanian, Ruchita" w:date="2025-08-05T15:31:00Z" w16du:dateUtc="2025-08-05T19:31:00Z">
            <w:rPr/>
          </w:rPrChange>
        </w:rPr>
        <w:t>David W. Dowdy, MD PhD</w:t>
      </w:r>
    </w:p>
    <w:p w14:paraId="7800C095" w14:textId="77777777" w:rsidR="00F85F10" w:rsidRPr="00F77336" w:rsidRDefault="007B6CD6">
      <w:pPr>
        <w:spacing w:after="0" w:line="240" w:lineRule="auto"/>
        <w:ind w:left="720"/>
        <w:rPr>
          <w:rFonts w:ascii="Times New Roman" w:hAnsi="Times New Roman" w:cs="Times New Roman"/>
          <w:rPrChange w:id="68" w:author="Balasubramanian, Ruchita" w:date="2025-08-05T15:31:00Z" w16du:dateUtc="2025-08-05T19:31:00Z">
            <w:rPr/>
          </w:rPrChange>
        </w:rPr>
      </w:pPr>
      <w:r w:rsidRPr="00F77336">
        <w:rPr>
          <w:rFonts w:ascii="Times New Roman" w:hAnsi="Times New Roman" w:cs="Times New Roman"/>
          <w:rPrChange w:id="69" w:author="Balasubramanian, Ruchita" w:date="2025-08-05T15:31:00Z" w16du:dateUtc="2025-08-05T19:31:00Z">
            <w:rPr/>
          </w:rPrChange>
        </w:rPr>
        <w:t>Johns Hopkins Bloomberg School of Public Health</w:t>
      </w:r>
    </w:p>
    <w:p w14:paraId="4FE8FAA1" w14:textId="77777777" w:rsidR="00F85F10" w:rsidRPr="00F77336" w:rsidRDefault="007B6CD6">
      <w:pPr>
        <w:spacing w:after="0" w:line="240" w:lineRule="auto"/>
        <w:ind w:left="720"/>
        <w:rPr>
          <w:rFonts w:ascii="Times New Roman" w:hAnsi="Times New Roman" w:cs="Times New Roman"/>
          <w:rPrChange w:id="70" w:author="Balasubramanian, Ruchita" w:date="2025-08-05T15:31:00Z" w16du:dateUtc="2025-08-05T19:31:00Z">
            <w:rPr/>
          </w:rPrChange>
        </w:rPr>
      </w:pPr>
      <w:r w:rsidRPr="00F77336">
        <w:rPr>
          <w:rFonts w:ascii="Times New Roman" w:hAnsi="Times New Roman" w:cs="Times New Roman"/>
          <w:rPrChange w:id="71" w:author="Balasubramanian, Ruchita" w:date="2025-08-05T15:31:00Z" w16du:dateUtc="2025-08-05T19:31:00Z">
            <w:rPr/>
          </w:rPrChange>
        </w:rPr>
        <w:t>ddowdy1@jhmi.edu</w:t>
      </w:r>
    </w:p>
    <w:p w14:paraId="37E3DEE9" w14:textId="77777777" w:rsidR="00F85F10" w:rsidRPr="00F77336" w:rsidRDefault="007B6CD6">
      <w:pPr>
        <w:numPr>
          <w:ilvl w:val="0"/>
          <w:numId w:val="1"/>
        </w:numPr>
        <w:spacing w:after="0" w:line="240" w:lineRule="auto"/>
        <w:rPr>
          <w:rFonts w:ascii="Times New Roman" w:hAnsi="Times New Roman" w:cs="Times New Roman"/>
          <w:rPrChange w:id="72" w:author="Balasubramanian, Ruchita" w:date="2025-08-05T15:31:00Z" w16du:dateUtc="2025-08-05T19:31:00Z">
            <w:rPr/>
          </w:rPrChange>
        </w:rPr>
      </w:pPr>
      <w:r w:rsidRPr="00F77336">
        <w:rPr>
          <w:rFonts w:ascii="Times New Roman" w:hAnsi="Times New Roman" w:cs="Times New Roman"/>
          <w:rPrChange w:id="73" w:author="Balasubramanian, Ruchita" w:date="2025-08-05T15:31:00Z" w16du:dateUtc="2025-08-05T19:31:00Z">
            <w:rPr/>
          </w:rPrChange>
        </w:rPr>
        <w:t>Maunank Shah, MD PhD</w:t>
      </w:r>
    </w:p>
    <w:p w14:paraId="3BEB641D" w14:textId="77777777" w:rsidR="00F85F10" w:rsidRPr="00F77336" w:rsidRDefault="007B6CD6">
      <w:pPr>
        <w:spacing w:after="0" w:line="240" w:lineRule="auto"/>
        <w:ind w:left="720"/>
        <w:rPr>
          <w:rFonts w:ascii="Times New Roman" w:hAnsi="Times New Roman" w:cs="Times New Roman"/>
          <w:rPrChange w:id="74" w:author="Balasubramanian, Ruchita" w:date="2025-08-05T15:31:00Z" w16du:dateUtc="2025-08-05T19:31:00Z">
            <w:rPr/>
          </w:rPrChange>
        </w:rPr>
      </w:pPr>
      <w:r w:rsidRPr="00F77336">
        <w:rPr>
          <w:rFonts w:ascii="Times New Roman" w:hAnsi="Times New Roman" w:cs="Times New Roman"/>
          <w:rPrChange w:id="75" w:author="Balasubramanian, Ruchita" w:date="2025-08-05T15:31:00Z" w16du:dateUtc="2025-08-05T19:31:00Z">
            <w:rPr/>
          </w:rPrChange>
        </w:rPr>
        <w:t>Johns Hopkins University School of Medicine</w:t>
      </w:r>
    </w:p>
    <w:p w14:paraId="506C93B6" w14:textId="77777777" w:rsidR="00F85F10" w:rsidRPr="00F77336" w:rsidRDefault="007B6CD6">
      <w:pPr>
        <w:spacing w:after="0" w:line="240" w:lineRule="auto"/>
        <w:ind w:left="720"/>
        <w:rPr>
          <w:rFonts w:ascii="Times New Roman" w:hAnsi="Times New Roman" w:cs="Times New Roman"/>
          <w:rPrChange w:id="76" w:author="Balasubramanian, Ruchita" w:date="2025-08-05T15:31:00Z" w16du:dateUtc="2025-08-05T19:31:00Z">
            <w:rPr/>
          </w:rPrChange>
        </w:rPr>
      </w:pPr>
      <w:r w:rsidRPr="00F77336">
        <w:rPr>
          <w:rFonts w:ascii="Times New Roman" w:hAnsi="Times New Roman" w:cs="Times New Roman"/>
          <w:rPrChange w:id="77" w:author="Balasubramanian, Ruchita" w:date="2025-08-05T15:31:00Z" w16du:dateUtc="2025-08-05T19:31:00Z">
            <w:rPr/>
          </w:rPrChange>
        </w:rPr>
        <w:t>mshah28@jhmi.edu</w:t>
      </w:r>
    </w:p>
    <w:p w14:paraId="706B8B86" w14:textId="77777777" w:rsidR="00F85F10" w:rsidRPr="00F77336" w:rsidRDefault="007B6CD6">
      <w:pPr>
        <w:numPr>
          <w:ilvl w:val="0"/>
          <w:numId w:val="1"/>
        </w:numPr>
        <w:spacing w:after="0" w:line="240" w:lineRule="auto"/>
        <w:rPr>
          <w:rFonts w:ascii="Times New Roman" w:hAnsi="Times New Roman" w:cs="Times New Roman"/>
          <w:rPrChange w:id="78" w:author="Balasubramanian, Ruchita" w:date="2025-08-05T15:31:00Z" w16du:dateUtc="2025-08-05T19:31:00Z">
            <w:rPr/>
          </w:rPrChange>
        </w:rPr>
      </w:pPr>
      <w:r w:rsidRPr="00F77336">
        <w:rPr>
          <w:rFonts w:ascii="Times New Roman" w:hAnsi="Times New Roman" w:cs="Times New Roman"/>
          <w:rPrChange w:id="79" w:author="Balasubramanian, Ruchita" w:date="2025-08-05T15:31:00Z" w16du:dateUtc="2025-08-05T19:31:00Z">
            <w:rPr/>
          </w:rPrChange>
        </w:rPr>
        <w:t xml:space="preserve">Parastu Kasaie, PhD MS </w:t>
      </w:r>
    </w:p>
    <w:p w14:paraId="68D48EC9" w14:textId="77777777" w:rsidR="00F85F10" w:rsidRPr="00F77336" w:rsidRDefault="007B6CD6">
      <w:pPr>
        <w:spacing w:after="0" w:line="240" w:lineRule="auto"/>
        <w:ind w:left="720"/>
        <w:rPr>
          <w:rFonts w:ascii="Times New Roman" w:hAnsi="Times New Roman" w:cs="Times New Roman"/>
          <w:rPrChange w:id="80" w:author="Balasubramanian, Ruchita" w:date="2025-08-05T15:31:00Z" w16du:dateUtc="2025-08-05T19:31:00Z">
            <w:rPr/>
          </w:rPrChange>
        </w:rPr>
      </w:pPr>
      <w:r w:rsidRPr="00F77336">
        <w:rPr>
          <w:rFonts w:ascii="Times New Roman" w:hAnsi="Times New Roman" w:cs="Times New Roman"/>
          <w:rPrChange w:id="81" w:author="Balasubramanian, Ruchita" w:date="2025-08-05T15:31:00Z" w16du:dateUtc="2025-08-05T19:31:00Z">
            <w:rPr/>
          </w:rPrChange>
        </w:rPr>
        <w:t>Johns Hopkins Bloomberg School of Public Health</w:t>
      </w:r>
    </w:p>
    <w:p w14:paraId="3D769FA5" w14:textId="77777777" w:rsidR="00F85F10" w:rsidRPr="00F77336" w:rsidRDefault="007B6CD6">
      <w:pPr>
        <w:spacing w:after="0" w:line="240" w:lineRule="auto"/>
        <w:ind w:left="720"/>
        <w:rPr>
          <w:rFonts w:ascii="Times New Roman" w:hAnsi="Times New Roman" w:cs="Times New Roman"/>
          <w:rPrChange w:id="82" w:author="Balasubramanian, Ruchita" w:date="2025-08-05T15:31:00Z" w16du:dateUtc="2025-08-05T19:31:00Z">
            <w:rPr/>
          </w:rPrChange>
        </w:rPr>
      </w:pPr>
      <w:r w:rsidRPr="00F77336">
        <w:rPr>
          <w:rFonts w:ascii="Times New Roman" w:hAnsi="Times New Roman" w:cs="Times New Roman"/>
          <w:rPrChange w:id="83" w:author="Balasubramanian, Ruchita" w:date="2025-08-05T15:31:00Z" w16du:dateUtc="2025-08-05T19:31:00Z">
            <w:rPr/>
          </w:rPrChange>
        </w:rPr>
        <w:t>pkasaie@jhu.edu</w:t>
      </w:r>
    </w:p>
    <w:p w14:paraId="0AD742A1" w14:textId="77777777" w:rsidR="00F85F10" w:rsidRPr="00F77336" w:rsidRDefault="007B6CD6">
      <w:pPr>
        <w:numPr>
          <w:ilvl w:val="0"/>
          <w:numId w:val="1"/>
        </w:numPr>
        <w:spacing w:after="0" w:line="240" w:lineRule="auto"/>
        <w:rPr>
          <w:rFonts w:ascii="Times New Roman" w:hAnsi="Times New Roman" w:cs="Times New Roman"/>
          <w:rPrChange w:id="84" w:author="Balasubramanian, Ruchita" w:date="2025-08-05T15:31:00Z" w16du:dateUtc="2025-08-05T19:31:00Z">
            <w:rPr/>
          </w:rPrChange>
        </w:rPr>
      </w:pPr>
      <w:r w:rsidRPr="00F77336">
        <w:rPr>
          <w:rFonts w:ascii="Times New Roman" w:hAnsi="Times New Roman" w:cs="Times New Roman"/>
          <w:rPrChange w:id="85" w:author="Balasubramanian, Ruchita" w:date="2025-08-05T15:31:00Z" w16du:dateUtc="2025-08-05T19:31:00Z">
            <w:rPr/>
          </w:rPrChange>
        </w:rPr>
        <w:t>Anthony T. Fojo, MD MHS</w:t>
      </w:r>
    </w:p>
    <w:p w14:paraId="7F23CB1D" w14:textId="77777777" w:rsidR="00F85F10" w:rsidRPr="00F77336" w:rsidRDefault="007B6CD6">
      <w:pPr>
        <w:spacing w:after="0" w:line="240" w:lineRule="auto"/>
        <w:ind w:left="720"/>
        <w:rPr>
          <w:rFonts w:ascii="Times New Roman" w:hAnsi="Times New Roman" w:cs="Times New Roman"/>
          <w:rPrChange w:id="86" w:author="Balasubramanian, Ruchita" w:date="2025-08-05T15:31:00Z" w16du:dateUtc="2025-08-05T19:31:00Z">
            <w:rPr/>
          </w:rPrChange>
        </w:rPr>
      </w:pPr>
      <w:r w:rsidRPr="00F77336">
        <w:rPr>
          <w:rFonts w:ascii="Times New Roman" w:hAnsi="Times New Roman" w:cs="Times New Roman"/>
          <w:rPrChange w:id="87" w:author="Balasubramanian, Ruchita" w:date="2025-08-05T15:31:00Z" w16du:dateUtc="2025-08-05T19:31:00Z">
            <w:rPr/>
          </w:rPrChange>
        </w:rPr>
        <w:t>Johns Hopkins University School of Medicine</w:t>
      </w:r>
    </w:p>
    <w:p w14:paraId="1B341352" w14:textId="77777777" w:rsidR="00F85F10" w:rsidRPr="00F77336" w:rsidRDefault="007B6CD6">
      <w:pPr>
        <w:spacing w:after="0" w:line="240" w:lineRule="auto"/>
        <w:ind w:left="720"/>
        <w:rPr>
          <w:rFonts w:ascii="Times New Roman" w:hAnsi="Times New Roman" w:cs="Times New Roman"/>
          <w:lang w:val="fr-FR"/>
          <w:rPrChange w:id="88" w:author="Balasubramanian, Ruchita" w:date="2025-08-05T15:31:00Z" w16du:dateUtc="2025-08-05T19:31:00Z">
            <w:rPr>
              <w:lang w:val="fr-FR"/>
            </w:rPr>
          </w:rPrChange>
        </w:rPr>
      </w:pPr>
      <w:r w:rsidRPr="00F77336">
        <w:rPr>
          <w:rFonts w:ascii="Times New Roman" w:hAnsi="Times New Roman" w:cs="Times New Roman"/>
          <w:lang w:val="fr-FR"/>
          <w:rPrChange w:id="89" w:author="Balasubramanian, Ruchita" w:date="2025-08-05T15:31:00Z" w16du:dateUtc="2025-08-05T19:31:00Z">
            <w:rPr>
              <w:lang w:val="fr-FR"/>
            </w:rPr>
          </w:rPrChange>
        </w:rPr>
        <w:t xml:space="preserve">Anthony.Fojo@jhmi.edu </w:t>
      </w:r>
    </w:p>
    <w:p w14:paraId="00C12131" w14:textId="77777777" w:rsidR="00257A20" w:rsidRPr="00F77336" w:rsidRDefault="00257A20">
      <w:pPr>
        <w:rPr>
          <w:rFonts w:ascii="Times New Roman" w:hAnsi="Times New Roman" w:cs="Times New Roman"/>
          <w:b/>
          <w:color w:val="000000" w:themeColor="text1"/>
          <w:lang w:val="fr-FR"/>
          <w:rPrChange w:id="90" w:author="Balasubramanian, Ruchita" w:date="2025-08-05T15:31:00Z" w16du:dateUtc="2025-08-05T19:31:00Z">
            <w:rPr>
              <w:b/>
              <w:color w:val="000000" w:themeColor="text1"/>
              <w:lang w:val="fr-FR"/>
            </w:rPr>
          </w:rPrChange>
        </w:rPr>
      </w:pPr>
    </w:p>
    <w:p w14:paraId="37D5E6F7" w14:textId="3319D304" w:rsidR="00F85F10" w:rsidRPr="00F77336" w:rsidRDefault="00257A20">
      <w:pPr>
        <w:rPr>
          <w:rFonts w:ascii="Times New Roman" w:hAnsi="Times New Roman" w:cs="Times New Roman"/>
          <w:b/>
          <w:color w:val="000000" w:themeColor="text1"/>
          <w:lang w:val="fr-FR"/>
          <w:rPrChange w:id="91" w:author="Balasubramanian, Ruchita" w:date="2025-08-05T15:31:00Z" w16du:dateUtc="2025-08-05T19:31:00Z">
            <w:rPr>
              <w:b/>
              <w:color w:val="000000" w:themeColor="text1"/>
              <w:lang w:val="fr-FR"/>
            </w:rPr>
          </w:rPrChange>
        </w:rPr>
      </w:pPr>
      <w:r w:rsidRPr="00F77336">
        <w:rPr>
          <w:rFonts w:ascii="Times New Roman" w:hAnsi="Times New Roman" w:cs="Times New Roman"/>
          <w:b/>
          <w:color w:val="000000" w:themeColor="text1"/>
          <w:lang w:val="fr-FR"/>
          <w:rPrChange w:id="92" w:author="Balasubramanian, Ruchita" w:date="2025-08-05T15:31:00Z" w16du:dateUtc="2025-08-05T19:31:00Z">
            <w:rPr>
              <w:b/>
              <w:color w:val="000000" w:themeColor="text1"/>
              <w:lang w:val="fr-FR"/>
            </w:rPr>
          </w:rPrChange>
        </w:rPr>
        <w:t xml:space="preserve">*Corresponding Author </w:t>
      </w:r>
    </w:p>
    <w:p w14:paraId="2F035D0A" w14:textId="7E771BF6" w:rsidR="00257A20" w:rsidRPr="00F77336" w:rsidRDefault="00257A20">
      <w:pPr>
        <w:rPr>
          <w:rFonts w:ascii="Times New Roman" w:hAnsi="Times New Roman" w:cs="Times New Roman"/>
          <w:b/>
          <w:bCs/>
          <w:lang w:val="fr-FR"/>
          <w:rPrChange w:id="93" w:author="Balasubramanian, Ruchita" w:date="2025-08-05T15:31:00Z" w16du:dateUtc="2025-08-05T19:31:00Z">
            <w:rPr>
              <w:b/>
              <w:bCs/>
              <w:lang w:val="fr-FR"/>
            </w:rPr>
          </w:rPrChange>
        </w:rPr>
      </w:pPr>
      <w:r w:rsidRPr="00F77336">
        <w:rPr>
          <w:rFonts w:ascii="Times New Roman" w:hAnsi="Times New Roman" w:cs="Times New Roman"/>
          <w:b/>
          <w:bCs/>
          <w:lang w:val="fr-FR"/>
          <w:rPrChange w:id="94" w:author="Balasubramanian, Ruchita" w:date="2025-08-05T15:31:00Z" w16du:dateUtc="2025-08-05T19:31:00Z">
            <w:rPr>
              <w:b/>
              <w:bCs/>
              <w:lang w:val="fr-FR"/>
            </w:rPr>
          </w:rPrChange>
        </w:rPr>
        <w:t>40 Word Summary</w:t>
      </w:r>
    </w:p>
    <w:p w14:paraId="04D99042" w14:textId="40C3D817" w:rsidR="004D5334" w:rsidRPr="00F77336" w:rsidRDefault="004D5334">
      <w:pPr>
        <w:rPr>
          <w:rFonts w:ascii="Times New Roman" w:hAnsi="Times New Roman" w:cs="Times New Roman"/>
          <w:b/>
          <w:bCs/>
          <w:lang w:val="fr-FR"/>
          <w:rPrChange w:id="95" w:author="Balasubramanian, Ruchita" w:date="2025-08-05T15:31:00Z" w16du:dateUtc="2025-08-05T19:31:00Z">
            <w:rPr>
              <w:b/>
              <w:bCs/>
              <w:lang w:val="fr-FR"/>
            </w:rPr>
          </w:rPrChange>
        </w:rPr>
      </w:pPr>
      <w:r w:rsidRPr="00F77336">
        <w:rPr>
          <w:rFonts w:ascii="Times New Roman" w:hAnsi="Times New Roman" w:cs="Times New Roman"/>
          <w:rPrChange w:id="96" w:author="Balasubramanian, Ruchita" w:date="2025-08-05T15:31:00Z" w16du:dateUtc="2025-08-05T19:31:00Z">
            <w:rPr/>
          </w:rPrChange>
        </w:rPr>
        <w:t xml:space="preserve">A complete cessation of CDC-funded HIV testing could cause a 10% increase in infections by 2030 across 18 U.S. states, with this impact disproportionately affecting rural areas. Mobilizing access to alternative HIV testing </w:t>
      </w:r>
      <w:r w:rsidR="005B2B1E" w:rsidRPr="00F77336">
        <w:rPr>
          <w:rFonts w:ascii="Times New Roman" w:hAnsi="Times New Roman" w:cs="Times New Roman"/>
          <w:rPrChange w:id="97" w:author="Balasubramanian, Ruchita" w:date="2025-08-05T15:31:00Z" w16du:dateUtc="2025-08-05T19:31:00Z">
            <w:rPr/>
          </w:rPrChange>
        </w:rPr>
        <w:t xml:space="preserve">would </w:t>
      </w:r>
      <w:r w:rsidRPr="00F77336">
        <w:rPr>
          <w:rFonts w:ascii="Times New Roman" w:hAnsi="Times New Roman" w:cs="Times New Roman"/>
          <w:rPrChange w:id="98" w:author="Balasubramanian, Ruchita" w:date="2025-08-05T15:31:00Z" w16du:dateUtc="2025-08-05T19:31:00Z">
            <w:rPr/>
          </w:rPrChange>
        </w:rPr>
        <w:t xml:space="preserve">be critical to mitigating this impact. </w:t>
      </w:r>
    </w:p>
    <w:p w14:paraId="3AB127DC" w14:textId="1B5BAF50" w:rsidR="005B2B1E" w:rsidRPr="00F77336" w:rsidRDefault="005B2B1E">
      <w:pPr>
        <w:rPr>
          <w:rFonts w:ascii="Times New Roman" w:hAnsi="Times New Roman" w:cs="Times New Roman"/>
          <w:lang w:val="fr-FR"/>
          <w:rPrChange w:id="99" w:author="Balasubramanian, Ruchita" w:date="2025-08-05T15:31:00Z" w16du:dateUtc="2025-08-05T19:31:00Z">
            <w:rPr>
              <w:lang w:val="fr-FR"/>
            </w:rPr>
          </w:rPrChange>
        </w:rPr>
      </w:pPr>
      <w:r w:rsidRPr="00F77336">
        <w:rPr>
          <w:rFonts w:ascii="Times New Roman" w:hAnsi="Times New Roman" w:cs="Times New Roman"/>
          <w:lang w:val="fr-FR"/>
          <w:rPrChange w:id="100" w:author="Balasubramanian, Ruchita" w:date="2025-08-05T15:31:00Z" w16du:dateUtc="2025-08-05T19:31:00Z">
            <w:rPr>
              <w:lang w:val="fr-FR"/>
            </w:rPr>
          </w:rPrChange>
        </w:rPr>
        <w:lastRenderedPageBreak/>
        <w:br w:type="page"/>
      </w:r>
    </w:p>
    <w:p w14:paraId="3A9BA097" w14:textId="77777777" w:rsidR="00F85F10" w:rsidRPr="00F77336" w:rsidRDefault="007B6CD6">
      <w:pPr>
        <w:rPr>
          <w:rFonts w:ascii="Times New Roman" w:hAnsi="Times New Roman" w:cs="Times New Roman"/>
          <w:b/>
          <w:rPrChange w:id="101" w:author="Balasubramanian, Ruchita" w:date="2025-08-05T15:31:00Z" w16du:dateUtc="2025-08-05T19:31:00Z">
            <w:rPr>
              <w:b/>
            </w:rPr>
          </w:rPrChange>
        </w:rPr>
      </w:pPr>
      <w:r w:rsidRPr="00F77336">
        <w:rPr>
          <w:rFonts w:ascii="Times New Roman" w:hAnsi="Times New Roman" w:cs="Times New Roman"/>
          <w:b/>
          <w:rPrChange w:id="102" w:author="Balasubramanian, Ruchita" w:date="2025-08-05T15:31:00Z" w16du:dateUtc="2025-08-05T19:31:00Z">
            <w:rPr>
              <w:b/>
            </w:rPr>
          </w:rPrChange>
        </w:rPr>
        <w:lastRenderedPageBreak/>
        <w:t>Abstract:</w:t>
      </w:r>
    </w:p>
    <w:p w14:paraId="7F6C9871" w14:textId="77777777" w:rsidR="00F85F10" w:rsidRPr="00F77336" w:rsidRDefault="007B6CD6">
      <w:pPr>
        <w:rPr>
          <w:rFonts w:ascii="Times New Roman" w:hAnsi="Times New Roman" w:cs="Times New Roman"/>
          <w:rPrChange w:id="103" w:author="Balasubramanian, Ruchita" w:date="2025-08-05T15:31:00Z" w16du:dateUtc="2025-08-05T19:31:00Z">
            <w:rPr/>
          </w:rPrChange>
        </w:rPr>
      </w:pPr>
      <w:r w:rsidRPr="00F77336">
        <w:rPr>
          <w:rFonts w:ascii="Times New Roman" w:hAnsi="Times New Roman" w:cs="Times New Roman"/>
          <w:b/>
          <w:rPrChange w:id="104" w:author="Balasubramanian, Ruchita" w:date="2025-08-05T15:31:00Z" w16du:dateUtc="2025-08-05T19:31:00Z">
            <w:rPr>
              <w:b/>
            </w:rPr>
          </w:rPrChange>
        </w:rPr>
        <w:t xml:space="preserve">Background: </w:t>
      </w:r>
    </w:p>
    <w:p w14:paraId="04213438" w14:textId="378CE8D7" w:rsidR="00F85F10" w:rsidRPr="00F77336" w:rsidRDefault="007B6CD6">
      <w:pPr>
        <w:rPr>
          <w:rFonts w:ascii="Times New Roman" w:hAnsi="Times New Roman" w:cs="Times New Roman"/>
          <w:rPrChange w:id="105" w:author="Balasubramanian, Ruchita" w:date="2025-08-05T15:31:00Z" w16du:dateUtc="2025-08-05T19:31:00Z">
            <w:rPr/>
          </w:rPrChange>
        </w:rPr>
      </w:pPr>
      <w:r w:rsidRPr="00F77336">
        <w:rPr>
          <w:rFonts w:ascii="Times New Roman" w:hAnsi="Times New Roman" w:cs="Times New Roman"/>
          <w:rPrChange w:id="106" w:author="Balasubramanian, Ruchita" w:date="2025-08-05T15:31:00Z" w16du:dateUtc="2025-08-05T19:31:00Z">
            <w:rPr/>
          </w:rPrChange>
        </w:rPr>
        <w:t xml:space="preserve">Timely </w:t>
      </w:r>
      <w:r w:rsidR="00257A20" w:rsidRPr="00F77336">
        <w:rPr>
          <w:rFonts w:ascii="Times New Roman" w:hAnsi="Times New Roman" w:cs="Times New Roman"/>
          <w:rPrChange w:id="107" w:author="Balasubramanian, Ruchita" w:date="2025-08-05T15:31:00Z" w16du:dateUtc="2025-08-05T19:31:00Z">
            <w:rPr/>
          </w:rPrChange>
        </w:rPr>
        <w:t xml:space="preserve">HIV </w:t>
      </w:r>
      <w:r w:rsidRPr="00F77336">
        <w:rPr>
          <w:rFonts w:ascii="Times New Roman" w:hAnsi="Times New Roman" w:cs="Times New Roman"/>
          <w:rPrChange w:id="108" w:author="Balasubramanian, Ruchita" w:date="2025-08-05T15:31:00Z" w16du:dateUtc="2025-08-05T19:31:00Z">
            <w:rPr/>
          </w:rPrChange>
        </w:rPr>
        <w:t xml:space="preserve">diagnosis and treatment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Pr="00F77336" w:rsidRDefault="007B6CD6">
      <w:pPr>
        <w:rPr>
          <w:rFonts w:ascii="Times New Roman" w:hAnsi="Times New Roman" w:cs="Times New Roman"/>
          <w:rPrChange w:id="109" w:author="Balasubramanian, Ruchita" w:date="2025-08-05T15:31:00Z" w16du:dateUtc="2025-08-05T19:31:00Z">
            <w:rPr/>
          </w:rPrChange>
        </w:rPr>
      </w:pPr>
      <w:r w:rsidRPr="00F77336">
        <w:rPr>
          <w:rFonts w:ascii="Times New Roman" w:hAnsi="Times New Roman" w:cs="Times New Roman"/>
          <w:b/>
          <w:rPrChange w:id="110" w:author="Balasubramanian, Ruchita" w:date="2025-08-05T15:31:00Z" w16du:dateUtc="2025-08-05T19:31:00Z">
            <w:rPr>
              <w:b/>
            </w:rPr>
          </w:rPrChange>
        </w:rPr>
        <w:t xml:space="preserve">Methods: </w:t>
      </w:r>
    </w:p>
    <w:p w14:paraId="21EBEAFF" w14:textId="6A39470D" w:rsidR="00F85F10" w:rsidRPr="00F77336" w:rsidRDefault="007B6CD6">
      <w:pPr>
        <w:rPr>
          <w:rFonts w:ascii="Times New Roman" w:hAnsi="Times New Roman" w:cs="Times New Roman"/>
          <w:rPrChange w:id="111" w:author="Balasubramanian, Ruchita" w:date="2025-08-05T15:31:00Z" w16du:dateUtc="2025-08-05T19:31:00Z">
            <w:rPr/>
          </w:rPrChange>
        </w:rPr>
      </w:pPr>
      <w:r w:rsidRPr="00F77336">
        <w:rPr>
          <w:rFonts w:ascii="Times New Roman" w:hAnsi="Times New Roman" w:cs="Times New Roman"/>
          <w:rPrChange w:id="112" w:author="Balasubramanian, Ruchita" w:date="2025-08-05T15:31:00Z" w16du:dateUtc="2025-08-05T19:31:00Z">
            <w:rPr/>
          </w:rPrChange>
        </w:rPr>
        <w:t>We used a validated model of HIV transmission to simulate HIV epidemics in 18 US states. We projected incidence forward under three scenarios where all CDC-funded HIV testing ends in October 2025 and (1) never resumes, (2) returns to previous levels between January and December 202</w:t>
      </w:r>
      <w:r w:rsidR="00090D4A" w:rsidRPr="00F77336">
        <w:rPr>
          <w:rFonts w:ascii="Times New Roman" w:hAnsi="Times New Roman" w:cs="Times New Roman"/>
          <w:rPrChange w:id="113" w:author="Balasubramanian, Ruchita" w:date="2025-08-05T15:31:00Z" w16du:dateUtc="2025-08-05T19:31:00Z">
            <w:rPr/>
          </w:rPrChange>
        </w:rPr>
        <w:t>7</w:t>
      </w:r>
      <w:r w:rsidRPr="00F77336">
        <w:rPr>
          <w:rFonts w:ascii="Times New Roman" w:hAnsi="Times New Roman" w:cs="Times New Roman"/>
          <w:rPrChange w:id="114" w:author="Balasubramanian, Ruchita" w:date="2025-08-05T15:31:00Z" w16du:dateUtc="2025-08-05T19:31:00Z">
            <w:rPr/>
          </w:rPrChange>
        </w:rPr>
        <w:t xml:space="preserve">, and (3) </w:t>
      </w:r>
      <w:r w:rsidR="002E0F2B" w:rsidRPr="00F77336">
        <w:rPr>
          <w:rFonts w:ascii="Times New Roman" w:hAnsi="Times New Roman" w:cs="Times New Roman"/>
          <w:rPrChange w:id="115" w:author="Balasubramanian, Ruchita" w:date="2025-08-05T15:31:00Z" w16du:dateUtc="2025-08-05T19:31:00Z">
            <w:rPr/>
          </w:rPrChange>
        </w:rPr>
        <w:t xml:space="preserve">returns </w:t>
      </w:r>
      <w:r w:rsidRPr="00F77336">
        <w:rPr>
          <w:rFonts w:ascii="Times New Roman" w:hAnsi="Times New Roman" w:cs="Times New Roman"/>
          <w:rPrChange w:id="116" w:author="Balasubramanian, Ruchita" w:date="2025-08-05T15:31:00Z" w16du:dateUtc="2025-08-05T19:31:00Z">
            <w:rPr/>
          </w:rPrChange>
        </w:rPr>
        <w:t>from January to December 202</w:t>
      </w:r>
      <w:r w:rsidR="00090D4A" w:rsidRPr="00F77336">
        <w:rPr>
          <w:rFonts w:ascii="Times New Roman" w:hAnsi="Times New Roman" w:cs="Times New Roman"/>
          <w:rPrChange w:id="117" w:author="Balasubramanian, Ruchita" w:date="2025-08-05T15:31:00Z" w16du:dateUtc="2025-08-05T19:31:00Z">
            <w:rPr/>
          </w:rPrChange>
        </w:rPr>
        <w:t>9</w:t>
      </w:r>
      <w:r w:rsidRPr="00F77336">
        <w:rPr>
          <w:rFonts w:ascii="Times New Roman" w:hAnsi="Times New Roman" w:cs="Times New Roman"/>
          <w:rPrChange w:id="118" w:author="Balasubramanian, Ruchita" w:date="2025-08-05T15:31:00Z" w16du:dateUtc="2025-08-05T19:31:00Z">
            <w:rPr/>
          </w:rPrChange>
        </w:rPr>
        <w:t>. We calculated the excess incident HIV infections compared to a scenario where CDC-funded testing continues uninterrupted.</w:t>
      </w:r>
    </w:p>
    <w:p w14:paraId="72A2FAF2" w14:textId="77777777" w:rsidR="00F85F10" w:rsidRPr="00F77336" w:rsidRDefault="007B6CD6">
      <w:pPr>
        <w:rPr>
          <w:rFonts w:ascii="Times New Roman" w:hAnsi="Times New Roman" w:cs="Times New Roman"/>
          <w:rPrChange w:id="119" w:author="Balasubramanian, Ruchita" w:date="2025-08-05T15:31:00Z" w16du:dateUtc="2025-08-05T19:31:00Z">
            <w:rPr/>
          </w:rPrChange>
        </w:rPr>
      </w:pPr>
      <w:r w:rsidRPr="00F77336">
        <w:rPr>
          <w:rFonts w:ascii="Times New Roman" w:hAnsi="Times New Roman" w:cs="Times New Roman"/>
          <w:b/>
          <w:rPrChange w:id="120" w:author="Balasubramanian, Ruchita" w:date="2025-08-05T15:31:00Z" w16du:dateUtc="2025-08-05T19:31:00Z">
            <w:rPr>
              <w:b/>
            </w:rPr>
          </w:rPrChange>
        </w:rPr>
        <w:t xml:space="preserve">Results: </w:t>
      </w:r>
    </w:p>
    <w:p w14:paraId="71820C99" w14:textId="26FCD28B" w:rsidR="00F85F10" w:rsidRPr="00F77336" w:rsidRDefault="007B6CD6">
      <w:pPr>
        <w:rPr>
          <w:rFonts w:ascii="Times New Roman" w:hAnsi="Times New Roman" w:cs="Times New Roman"/>
          <w:rPrChange w:id="121" w:author="Balasubramanian, Ruchita" w:date="2025-08-05T15:31:00Z" w16du:dateUtc="2025-08-05T19:31:00Z">
            <w:rPr/>
          </w:rPrChange>
        </w:rPr>
      </w:pPr>
      <w:r w:rsidRPr="00F77336">
        <w:rPr>
          <w:rFonts w:ascii="Times New Roman" w:hAnsi="Times New Roman" w:cs="Times New Roman"/>
          <w:rPrChange w:id="122" w:author="Balasubramanian, Ruchita" w:date="2025-08-05T15:31:00Z" w16du:dateUtc="2025-08-05T19:31:00Z">
            <w:rPr/>
          </w:rPrChange>
        </w:rPr>
        <w:t xml:space="preserve">If CDC funding for HIV tests </w:t>
      </w:r>
      <w:r w:rsidR="00714E80" w:rsidRPr="00F77336">
        <w:rPr>
          <w:rFonts w:ascii="Times New Roman" w:hAnsi="Times New Roman" w:cs="Times New Roman"/>
          <w:rPrChange w:id="123" w:author="Balasubramanian, Ruchita" w:date="2025-08-05T15:31:00Z" w16du:dateUtc="2025-08-05T19:31:00Z">
            <w:rPr/>
          </w:rPrChange>
        </w:rPr>
        <w:t xml:space="preserve">were to </w:t>
      </w:r>
      <w:r w:rsidRPr="00F77336">
        <w:rPr>
          <w:rFonts w:ascii="Times New Roman" w:hAnsi="Times New Roman" w:cs="Times New Roman"/>
          <w:rPrChange w:id="124" w:author="Balasubramanian, Ruchita" w:date="2025-08-05T15:31:00Z" w16du:dateUtc="2025-08-05T19:31:00Z">
            <w:rPr/>
          </w:rPrChange>
        </w:rPr>
        <w:t xml:space="preserve">end </w:t>
      </w:r>
      <w:r w:rsidR="00714E80" w:rsidRPr="00F77336">
        <w:rPr>
          <w:rFonts w:ascii="Times New Roman" w:hAnsi="Times New Roman" w:cs="Times New Roman"/>
          <w:rPrChange w:id="125" w:author="Balasubramanian, Ruchita" w:date="2025-08-05T15:31:00Z" w16du:dateUtc="2025-08-05T19:31:00Z">
            <w:rPr/>
          </w:rPrChange>
        </w:rPr>
        <w:t>on October 1, 2025</w:t>
      </w:r>
      <w:r w:rsidRPr="00F77336">
        <w:rPr>
          <w:rFonts w:ascii="Times New Roman" w:hAnsi="Times New Roman" w:cs="Times New Roman"/>
          <w:rPrChange w:id="126" w:author="Balasubramanian, Ruchita" w:date="2025-08-05T15:31:00Z" w16du:dateUtc="2025-08-05T19:31:00Z">
            <w:rPr/>
          </w:rPrChange>
        </w:rPr>
        <w:t xml:space="preserve">, we project 12,751 additional HIV infections across 18 states by 2030 (95% </w:t>
      </w:r>
      <w:r w:rsidR="00257A20" w:rsidRPr="00F77336">
        <w:rPr>
          <w:rFonts w:ascii="Times New Roman" w:hAnsi="Times New Roman" w:cs="Times New Roman"/>
          <w:rPrChange w:id="127" w:author="Balasubramanian, Ruchita" w:date="2025-08-05T15:31:00Z" w16du:dateUtc="2025-08-05T19:31:00Z">
            <w:rPr/>
          </w:rPrChange>
        </w:rPr>
        <w:t>C</w:t>
      </w:r>
      <w:r w:rsidRPr="00F77336">
        <w:rPr>
          <w:rFonts w:ascii="Times New Roman" w:hAnsi="Times New Roman" w:cs="Times New Roman"/>
          <w:rPrChange w:id="128" w:author="Balasubramanian, Ruchita" w:date="2025-08-05T15:31:00Z" w16du:dateUtc="2025-08-05T19:31:00Z">
            <w:rPr/>
          </w:rPrChange>
        </w:rPr>
        <w:t xml:space="preserve">redible </w:t>
      </w:r>
      <w:r w:rsidR="00257A20" w:rsidRPr="00F77336">
        <w:rPr>
          <w:rFonts w:ascii="Times New Roman" w:hAnsi="Times New Roman" w:cs="Times New Roman"/>
          <w:rPrChange w:id="129" w:author="Balasubramanian, Ruchita" w:date="2025-08-05T15:31:00Z" w16du:dateUtc="2025-08-05T19:31:00Z">
            <w:rPr/>
          </w:rPrChange>
        </w:rPr>
        <w:t>I</w:t>
      </w:r>
      <w:r w:rsidRPr="00F77336">
        <w:rPr>
          <w:rFonts w:ascii="Times New Roman" w:hAnsi="Times New Roman" w:cs="Times New Roman"/>
          <w:rPrChange w:id="130" w:author="Balasubramanian, Ruchita" w:date="2025-08-05T15:31:00Z" w16du:dateUtc="2025-08-05T19:31:00Z">
            <w:rPr/>
          </w:rPrChange>
        </w:rPr>
        <w:t>nterval</w:t>
      </w:r>
      <w:r w:rsidR="00EA1278" w:rsidRPr="00F77336">
        <w:rPr>
          <w:rFonts w:ascii="Times New Roman" w:hAnsi="Times New Roman" w:cs="Times New Roman"/>
          <w:rPrChange w:id="131" w:author="Balasubramanian, Ruchita" w:date="2025-08-05T15:31:00Z" w16du:dateUtc="2025-08-05T19:31:00Z">
            <w:rPr/>
          </w:rPrChange>
        </w:rPr>
        <w:t xml:space="preserve"> </w:t>
      </w:r>
      <w:r w:rsidRPr="00F77336">
        <w:rPr>
          <w:rFonts w:ascii="Times New Roman" w:hAnsi="Times New Roman" w:cs="Times New Roman"/>
          <w:rPrChange w:id="132" w:author="Balasubramanian, Ruchita" w:date="2025-08-05T15:31:00Z" w16du:dateUtc="2025-08-05T19:31:00Z">
            <w:rPr/>
          </w:rPrChange>
        </w:rPr>
        <w:t>4,548</w:t>
      </w:r>
      <w:r w:rsidR="00432413" w:rsidRPr="00F77336">
        <w:rPr>
          <w:rFonts w:ascii="Times New Roman" w:hAnsi="Times New Roman" w:cs="Times New Roman"/>
          <w:rPrChange w:id="133" w:author="Balasubramanian, Ruchita" w:date="2025-08-05T15:31:00Z" w16du:dateUtc="2025-08-05T19:31:00Z">
            <w:rPr/>
          </w:rPrChange>
        </w:rPr>
        <w:t xml:space="preserve"> to </w:t>
      </w:r>
      <w:r w:rsidRPr="00F77336">
        <w:rPr>
          <w:rFonts w:ascii="Times New Roman" w:hAnsi="Times New Roman" w:cs="Times New Roman"/>
          <w:rPrChange w:id="134" w:author="Balasubramanian, Ruchita" w:date="2025-08-05T15:31:00Z" w16du:dateUtc="2025-08-05T19:31:00Z">
            <w:rPr/>
          </w:rPrChange>
        </w:rPr>
        <w:t>21,906) – an increase of 10%. The projected effects varied by state, ranging from a 2.7% increase in Washington (1.0 to 4.7%) to a 29.8% increase in Louisiana (9.4</w:t>
      </w:r>
      <w:r w:rsidR="00432413" w:rsidRPr="00F77336">
        <w:rPr>
          <w:rFonts w:ascii="Times New Roman" w:hAnsi="Times New Roman" w:cs="Times New Roman"/>
          <w:rPrChange w:id="135" w:author="Balasubramanian, Ruchita" w:date="2025-08-05T15:31:00Z" w16du:dateUtc="2025-08-05T19:31:00Z">
            <w:rPr/>
          </w:rPrChange>
        </w:rPr>
        <w:t xml:space="preserve"> to </w:t>
      </w:r>
      <w:r w:rsidRPr="00F77336">
        <w:rPr>
          <w:rFonts w:ascii="Times New Roman" w:hAnsi="Times New Roman" w:cs="Times New Roman"/>
          <w:rPrChange w:id="136" w:author="Balasubramanian, Ruchita" w:date="2025-08-05T15:31:00Z" w16du:dateUtc="2025-08-05T19:31:00Z">
            <w:rPr/>
          </w:rPrChange>
        </w:rPr>
        <w:t>59.8</w:t>
      </w:r>
      <w:r w:rsidR="00257A20" w:rsidRPr="00F77336">
        <w:rPr>
          <w:rFonts w:ascii="Times New Roman" w:hAnsi="Times New Roman" w:cs="Times New Roman"/>
          <w:rPrChange w:id="137" w:author="Balasubramanian, Ruchita" w:date="2025-08-05T15:31:00Z" w16du:dateUtc="2025-08-05T19:31:00Z">
            <w:rPr/>
          </w:rPrChange>
        </w:rPr>
        <w:t>)</w:t>
      </w:r>
      <w:r w:rsidR="004C6040" w:rsidRPr="00F77336">
        <w:rPr>
          <w:rFonts w:ascii="Times New Roman" w:hAnsi="Times New Roman" w:cs="Times New Roman"/>
          <w:rPrChange w:id="138" w:author="Balasubramanian, Ruchita" w:date="2025-08-05T15:31:00Z" w16du:dateUtc="2025-08-05T19:31:00Z">
            <w:rPr/>
          </w:rPrChange>
        </w:rPr>
        <w:t>.</w:t>
      </w:r>
      <w:r w:rsidR="00714E80" w:rsidRPr="00F77336">
        <w:rPr>
          <w:rFonts w:ascii="Times New Roman" w:hAnsi="Times New Roman" w:cs="Times New Roman"/>
          <w:rPrChange w:id="139" w:author="Balasubramanian, Ruchita" w:date="2025-08-05T15:31:00Z" w16du:dateUtc="2025-08-05T19:31:00Z">
            <w:rPr/>
          </w:rPrChange>
        </w:rPr>
        <w:t xml:space="preserve"> </w:t>
      </w:r>
      <w:r w:rsidR="00432413" w:rsidRPr="00F77336">
        <w:rPr>
          <w:rFonts w:ascii="Times New Roman" w:hAnsi="Times New Roman" w:cs="Times New Roman"/>
          <w:rPrChange w:id="140" w:author="Balasubramanian, Ruchita" w:date="2025-08-05T15:31:00Z" w16du:dateUtc="2025-08-05T19:31:00Z">
            <w:rPr/>
          </w:rPrChange>
        </w:rPr>
        <w:t>S</w:t>
      </w:r>
      <w:r w:rsidRPr="00F77336">
        <w:rPr>
          <w:rFonts w:ascii="Times New Roman" w:hAnsi="Times New Roman" w:cs="Times New Roman"/>
          <w:rPrChange w:id="141" w:author="Balasubramanian, Ruchita" w:date="2025-08-05T15:31:00Z" w16du:dateUtc="2025-08-05T19:31:00Z">
            <w:rPr/>
          </w:rPrChange>
        </w:rPr>
        <w:t>tates that perform more CDC</w:t>
      </w:r>
      <w:r w:rsidR="0057596B" w:rsidRPr="00F77336">
        <w:rPr>
          <w:rFonts w:ascii="Times New Roman" w:hAnsi="Times New Roman" w:cs="Times New Roman"/>
          <w:rPrChange w:id="142" w:author="Balasubramanian, Ruchita" w:date="2025-08-05T15:31:00Z" w16du:dateUtc="2025-08-05T19:31:00Z">
            <w:rPr/>
          </w:rPrChange>
        </w:rPr>
        <w:t>-</w:t>
      </w:r>
      <w:r w:rsidRPr="00F77336">
        <w:rPr>
          <w:rFonts w:ascii="Times New Roman" w:hAnsi="Times New Roman" w:cs="Times New Roman"/>
          <w:rPrChange w:id="143" w:author="Balasubramanian, Ruchita" w:date="2025-08-05T15:31:00Z" w16du:dateUtc="2025-08-05T19:31:00Z">
            <w:rPr/>
          </w:rPrChange>
        </w:rPr>
        <w:t xml:space="preserve">funded tests and </w:t>
      </w:r>
      <w:r w:rsidR="00257A20" w:rsidRPr="00F77336">
        <w:rPr>
          <w:rFonts w:ascii="Times New Roman" w:hAnsi="Times New Roman" w:cs="Times New Roman"/>
          <w:rPrChange w:id="144" w:author="Balasubramanian, Ruchita" w:date="2025-08-05T15:31:00Z" w16du:dateUtc="2025-08-05T19:31:00Z">
            <w:rPr/>
          </w:rPrChange>
        </w:rPr>
        <w:t xml:space="preserve">states </w:t>
      </w:r>
      <w:r w:rsidRPr="00F77336">
        <w:rPr>
          <w:rFonts w:ascii="Times New Roman" w:hAnsi="Times New Roman" w:cs="Times New Roman"/>
          <w:rPrChange w:id="145" w:author="Balasubramanian, Ruchita" w:date="2025-08-05T15:31:00Z" w16du:dateUtc="2025-08-05T19:31:00Z">
            <w:rPr/>
          </w:rPrChange>
        </w:rPr>
        <w:t xml:space="preserve">with </w:t>
      </w:r>
      <w:r w:rsidR="00257A20" w:rsidRPr="00F77336">
        <w:rPr>
          <w:rFonts w:ascii="Times New Roman" w:hAnsi="Times New Roman" w:cs="Times New Roman"/>
          <w:rPrChange w:id="146" w:author="Balasubramanian, Ruchita" w:date="2025-08-05T15:31:00Z" w16du:dateUtc="2025-08-05T19:31:00Z">
            <w:rPr/>
          </w:rPrChange>
        </w:rPr>
        <w:t xml:space="preserve">more </w:t>
      </w:r>
      <w:r w:rsidRPr="00F77336">
        <w:rPr>
          <w:rFonts w:ascii="Times New Roman" w:hAnsi="Times New Roman" w:cs="Times New Roman"/>
          <w:rPrChange w:id="147" w:author="Balasubramanian, Ruchita" w:date="2025-08-05T15:31:00Z" w16du:dateUtc="2025-08-05T19:31:00Z">
            <w:rPr/>
          </w:rPrChange>
        </w:rPr>
        <w:t>rural HIV epidemics were projected to see greater rises in incidence.</w:t>
      </w:r>
    </w:p>
    <w:p w14:paraId="60BF8863" w14:textId="77777777" w:rsidR="00F85F10" w:rsidRPr="00F77336" w:rsidRDefault="007B6CD6">
      <w:pPr>
        <w:rPr>
          <w:rFonts w:ascii="Times New Roman" w:hAnsi="Times New Roman" w:cs="Times New Roman"/>
          <w:b/>
          <w:rPrChange w:id="148" w:author="Balasubramanian, Ruchita" w:date="2025-08-05T15:31:00Z" w16du:dateUtc="2025-08-05T19:31:00Z">
            <w:rPr>
              <w:b/>
            </w:rPr>
          </w:rPrChange>
        </w:rPr>
      </w:pPr>
      <w:r w:rsidRPr="00F77336">
        <w:rPr>
          <w:rFonts w:ascii="Times New Roman" w:hAnsi="Times New Roman" w:cs="Times New Roman"/>
          <w:b/>
          <w:rPrChange w:id="149" w:author="Balasubramanian, Ruchita" w:date="2025-08-05T15:31:00Z" w16du:dateUtc="2025-08-05T19:31:00Z">
            <w:rPr>
              <w:b/>
            </w:rPr>
          </w:rPrChange>
        </w:rPr>
        <w:t xml:space="preserve">Conclusions: </w:t>
      </w:r>
    </w:p>
    <w:p w14:paraId="2EE0304F" w14:textId="77777777" w:rsidR="00F85F10" w:rsidRPr="00F77336" w:rsidRDefault="007B6CD6">
      <w:pPr>
        <w:rPr>
          <w:rFonts w:ascii="Times New Roman" w:hAnsi="Times New Roman" w:cs="Times New Roman"/>
          <w:rPrChange w:id="150" w:author="Balasubramanian, Ruchita" w:date="2025-08-05T15:31:00Z" w16du:dateUtc="2025-08-05T19:31:00Z">
            <w:rPr/>
          </w:rPrChange>
        </w:rPr>
      </w:pPr>
      <w:r w:rsidRPr="00F77336">
        <w:rPr>
          <w:rFonts w:ascii="Times New Roman" w:hAnsi="Times New Roman" w:cs="Times New Roman"/>
          <w:rPrChange w:id="151" w:author="Balasubramanian, Ruchita" w:date="2025-08-05T15:31:00Z" w16du:dateUtc="2025-08-05T19:31:00Z">
            <w:rPr/>
          </w:rPrChange>
        </w:rP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Pr="00F77336" w:rsidRDefault="00F85F10">
      <w:pPr>
        <w:rPr>
          <w:rFonts w:ascii="Times New Roman" w:hAnsi="Times New Roman" w:cs="Times New Roman"/>
          <w:b/>
          <w:rPrChange w:id="152" w:author="Balasubramanian, Ruchita" w:date="2025-08-05T15:31:00Z" w16du:dateUtc="2025-08-05T19:31:00Z">
            <w:rPr>
              <w:b/>
            </w:rPr>
          </w:rPrChange>
        </w:rPr>
      </w:pPr>
    </w:p>
    <w:p w14:paraId="39FD95DD" w14:textId="77777777" w:rsidR="00F85F10" w:rsidRPr="00F77336" w:rsidRDefault="00F85F10">
      <w:pPr>
        <w:rPr>
          <w:rFonts w:ascii="Times New Roman" w:hAnsi="Times New Roman" w:cs="Times New Roman"/>
          <w:b/>
          <w:rPrChange w:id="153" w:author="Balasubramanian, Ruchita" w:date="2025-08-05T15:31:00Z" w16du:dateUtc="2025-08-05T19:31:00Z">
            <w:rPr>
              <w:b/>
            </w:rPr>
          </w:rPrChange>
        </w:rPr>
      </w:pPr>
    </w:p>
    <w:p w14:paraId="506B14ED" w14:textId="77777777" w:rsidR="00F85F10" w:rsidRPr="00F77336" w:rsidRDefault="007B6CD6">
      <w:pPr>
        <w:rPr>
          <w:rFonts w:ascii="Times New Roman" w:hAnsi="Times New Roman" w:cs="Times New Roman"/>
          <w:b/>
          <w:rPrChange w:id="154" w:author="Balasubramanian, Ruchita" w:date="2025-08-05T15:31:00Z" w16du:dateUtc="2025-08-05T19:31:00Z">
            <w:rPr>
              <w:b/>
            </w:rPr>
          </w:rPrChange>
        </w:rPr>
      </w:pPr>
      <w:r w:rsidRPr="00F77336">
        <w:rPr>
          <w:rFonts w:ascii="Times New Roman" w:hAnsi="Times New Roman" w:cs="Times New Roman"/>
          <w:rPrChange w:id="155" w:author="Balasubramanian, Ruchita" w:date="2025-08-05T15:31:00Z" w16du:dateUtc="2025-08-05T19:31:00Z">
            <w:rPr/>
          </w:rPrChange>
        </w:rPr>
        <w:br w:type="page"/>
      </w:r>
    </w:p>
    <w:p w14:paraId="370EB98A" w14:textId="77777777" w:rsidR="00F85F10" w:rsidRPr="00F77336" w:rsidRDefault="007B6CD6">
      <w:pPr>
        <w:rPr>
          <w:rFonts w:ascii="Times New Roman" w:hAnsi="Times New Roman" w:cs="Times New Roman"/>
          <w:rPrChange w:id="156" w:author="Balasubramanian, Ruchita" w:date="2025-08-05T15:31:00Z" w16du:dateUtc="2025-08-05T19:31:00Z">
            <w:rPr/>
          </w:rPrChange>
        </w:rPr>
      </w:pPr>
      <w:r w:rsidRPr="00F77336">
        <w:rPr>
          <w:rFonts w:ascii="Times New Roman" w:hAnsi="Times New Roman" w:cs="Times New Roman"/>
          <w:b/>
          <w:rPrChange w:id="157" w:author="Balasubramanian, Ruchita" w:date="2025-08-05T15:31:00Z" w16du:dateUtc="2025-08-05T19:31:00Z">
            <w:rPr>
              <w:b/>
            </w:rPr>
          </w:rPrChange>
        </w:rPr>
        <w:lastRenderedPageBreak/>
        <w:t>Introduction</w:t>
      </w:r>
      <w:r w:rsidRPr="00F77336">
        <w:rPr>
          <w:rFonts w:ascii="Times New Roman" w:hAnsi="Times New Roman" w:cs="Times New Roman"/>
          <w:rPrChange w:id="158" w:author="Balasubramanian, Ruchita" w:date="2025-08-05T15:31:00Z" w16du:dateUtc="2025-08-05T19:31:00Z">
            <w:rPr/>
          </w:rPrChange>
        </w:rPr>
        <w:t xml:space="preserve">: </w:t>
      </w:r>
    </w:p>
    <w:p w14:paraId="4AF0BD1F" w14:textId="15B87E1D" w:rsidR="00F85F10" w:rsidRPr="00F77336" w:rsidRDefault="007B6CD6">
      <w:pPr>
        <w:rPr>
          <w:rFonts w:ascii="Times New Roman" w:hAnsi="Times New Roman" w:cs="Times New Roman"/>
          <w:rPrChange w:id="159" w:author="Balasubramanian, Ruchita" w:date="2025-08-05T15:31:00Z" w16du:dateUtc="2025-08-05T19:31:00Z">
            <w:rPr/>
          </w:rPrChange>
        </w:rPr>
      </w:pPr>
      <w:r w:rsidRPr="00F77336">
        <w:rPr>
          <w:rFonts w:ascii="Times New Roman" w:hAnsi="Times New Roman" w:cs="Times New Roman"/>
          <w:rPrChange w:id="160" w:author="Balasubramanian, Ruchita" w:date="2025-08-05T15:31:00Z" w16du:dateUtc="2025-08-05T19:31:00Z">
            <w:rPr/>
          </w:rPrChange>
        </w:rPr>
        <w:t xml:space="preserve">HIV imposes a substantial health burden in the US, with over one million </w:t>
      </w:r>
      <w:r w:rsidR="00090D4A" w:rsidRPr="00F77336">
        <w:rPr>
          <w:rFonts w:ascii="Times New Roman" w:hAnsi="Times New Roman" w:cs="Times New Roman"/>
          <w:rPrChange w:id="161" w:author="Balasubramanian, Ruchita" w:date="2025-08-05T15:31:00Z" w16du:dateUtc="2025-08-05T19:31:00Z">
            <w:rPr/>
          </w:rPrChange>
        </w:rPr>
        <w:t xml:space="preserve">persons living with HIV </w:t>
      </w:r>
      <w:r w:rsidRPr="00F77336">
        <w:rPr>
          <w:rFonts w:ascii="Times New Roman" w:hAnsi="Times New Roman" w:cs="Times New Roman"/>
          <w:rPrChange w:id="162" w:author="Balasubramanian, Ruchita" w:date="2025-08-05T15:31:00Z" w16du:dateUtc="2025-08-05T19:31:00Z">
            <w:rPr/>
          </w:rPrChange>
        </w:rPr>
        <w:t xml:space="preserve">as of </w:t>
      </w:r>
      <w:sdt>
        <w:sdtPr>
          <w:rPr>
            <w:rFonts w:ascii="Times New Roman" w:hAnsi="Times New Roman" w:cs="Times New Roman"/>
          </w:rPr>
          <w:tag w:val="goog_rdk_0"/>
          <w:id w:val="1781854887"/>
        </w:sdtPr>
        <w:sdtContent/>
      </w:sdt>
      <w:r w:rsidRPr="00F77336">
        <w:rPr>
          <w:rFonts w:ascii="Times New Roman" w:hAnsi="Times New Roman" w:cs="Times New Roman"/>
          <w:rPrChange w:id="163" w:author="Balasubramanian, Ruchita" w:date="2025-08-05T15:31:00Z" w16du:dateUtc="2025-08-05T19:31:00Z">
            <w:rPr/>
          </w:rPrChange>
        </w:rPr>
        <w:t>2023</w:t>
      </w:r>
      <w:r w:rsidR="00CF3115" w:rsidRPr="00F77336">
        <w:rPr>
          <w:rFonts w:ascii="Times New Roman" w:hAnsi="Times New Roman" w:cs="Times New Roman"/>
          <w:rPrChange w:id="164" w:author="Balasubramanian, Ruchita" w:date="2025-08-05T15:31:00Z" w16du:dateUtc="2025-08-05T19:31:00Z">
            <w:rPr/>
          </w:rPrChange>
        </w:rPr>
        <w:fldChar w:fldCharType="begin"/>
      </w:r>
      <w:r w:rsidR="00CF3115" w:rsidRPr="00F77336">
        <w:rPr>
          <w:rFonts w:ascii="Times New Roman" w:hAnsi="Times New Roman" w:cs="Times New Roman"/>
          <w:rPrChange w:id="165" w:author="Balasubramanian, Ruchita" w:date="2025-08-05T15:31:00Z" w16du:dateUtc="2025-08-05T19:31:00Z">
            <w:rPr/>
          </w:rPrChange>
        </w:rPr>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rsidRPr="00F77336">
        <w:rPr>
          <w:rFonts w:ascii="Times New Roman" w:hAnsi="Times New Roman" w:cs="Times New Roman"/>
          <w:rPrChange w:id="166" w:author="Balasubramanian, Ruchita" w:date="2025-08-05T15:31:00Z" w16du:dateUtc="2025-08-05T19:31:00Z">
            <w:rPr/>
          </w:rPrChange>
        </w:rPr>
        <w:fldChar w:fldCharType="separate"/>
      </w:r>
      <w:r w:rsidR="00CF3115" w:rsidRPr="00F77336">
        <w:rPr>
          <w:rFonts w:ascii="Times New Roman" w:hAnsi="Times New Roman" w:cs="Times New Roman"/>
          <w:vertAlign w:val="superscript"/>
          <w:rPrChange w:id="167" w:author="Balasubramanian, Ruchita" w:date="2025-08-05T15:31:00Z" w16du:dateUtc="2025-08-05T19:31:00Z">
            <w:rPr>
              <w:rFonts w:cs="Times New Roman"/>
              <w:vertAlign w:val="superscript"/>
            </w:rPr>
          </w:rPrChange>
        </w:rPr>
        <w:t>1</w:t>
      </w:r>
      <w:r w:rsidR="00CF3115" w:rsidRPr="00F77336">
        <w:rPr>
          <w:rFonts w:ascii="Times New Roman" w:hAnsi="Times New Roman" w:cs="Times New Roman"/>
          <w:rPrChange w:id="168" w:author="Balasubramanian, Ruchita" w:date="2025-08-05T15:31:00Z" w16du:dateUtc="2025-08-05T19:31:00Z">
            <w:rPr/>
          </w:rPrChange>
        </w:rPr>
        <w:fldChar w:fldCharType="end"/>
      </w:r>
      <w:r w:rsidRPr="00F77336">
        <w:rPr>
          <w:rFonts w:ascii="Times New Roman" w:hAnsi="Times New Roman" w:cs="Times New Roman"/>
          <w:rPrChange w:id="169" w:author="Balasubramanian, Ruchita" w:date="2025-08-05T15:31:00Z" w16du:dateUtc="2025-08-05T19:31:00Z">
            <w:rPr/>
          </w:rPrChange>
        </w:rPr>
        <w:t xml:space="preserve">. Timely diagnosis and treatment of HIV is critical to preventing </w:t>
      </w:r>
      <w:sdt>
        <w:sdtPr>
          <w:rPr>
            <w:rFonts w:ascii="Times New Roman" w:hAnsi="Times New Roman" w:cs="Times New Roman"/>
          </w:rPr>
          <w:tag w:val="goog_rdk_1"/>
          <w:id w:val="516433135"/>
        </w:sdtPr>
        <w:sdtContent/>
      </w:sdt>
      <w:sdt>
        <w:sdtPr>
          <w:rPr>
            <w:rFonts w:ascii="Times New Roman" w:hAnsi="Times New Roman" w:cs="Times New Roman"/>
          </w:rPr>
          <w:tag w:val="goog_rdk_2"/>
          <w:id w:val="1641795632"/>
        </w:sdtPr>
        <w:sdtContent/>
      </w:sdt>
      <w:r w:rsidRPr="00F77336">
        <w:rPr>
          <w:rFonts w:ascii="Times New Roman" w:hAnsi="Times New Roman" w:cs="Times New Roman"/>
          <w:rPrChange w:id="170" w:author="Balasubramanian, Ruchita" w:date="2025-08-05T15:31:00Z" w16du:dateUtc="2025-08-05T19:31:00Z">
            <w:rPr/>
          </w:rPrChange>
        </w:rPr>
        <w:t>transmission</w:t>
      </w:r>
      <w:r w:rsidR="00CF3115" w:rsidRPr="00F77336">
        <w:rPr>
          <w:rFonts w:ascii="Times New Roman" w:hAnsi="Times New Roman" w:cs="Times New Roman"/>
          <w:rPrChange w:id="171" w:author="Balasubramanian, Ruchita" w:date="2025-08-05T15:31:00Z" w16du:dateUtc="2025-08-05T19:31:00Z">
            <w:rPr/>
          </w:rPrChange>
        </w:rPr>
        <w:fldChar w:fldCharType="begin"/>
      </w:r>
      <w:r w:rsidR="00D07A42" w:rsidRPr="00F77336">
        <w:rPr>
          <w:rFonts w:ascii="Times New Roman" w:hAnsi="Times New Roman" w:cs="Times New Roman"/>
          <w:rPrChange w:id="172" w:author="Balasubramanian, Ruchita" w:date="2025-08-05T15:31:00Z" w16du:dateUtc="2025-08-05T19:31:00Z">
            <w:rPr/>
          </w:rPrChange>
        </w:rPr>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sidRPr="00F77336">
        <w:rPr>
          <w:rFonts w:ascii="Times New Roman" w:hAnsi="Times New Roman" w:cs="Times New Roman"/>
          <w:rPrChange w:id="173" w:author="Balasubramanian, Ruchita" w:date="2025-08-05T15:31:00Z" w16du:dateUtc="2025-08-05T19:31:00Z">
            <w:rPr>
              <w:rFonts w:ascii="Arial" w:hAnsi="Arial" w:cs="Arial"/>
            </w:rPr>
          </w:rPrChange>
        </w:rPr>
        <w:instrText> </w:instrText>
      </w:r>
      <w:r w:rsidR="00D07A42" w:rsidRPr="00F77336">
        <w:rPr>
          <w:rFonts w:ascii="Times New Roman" w:hAnsi="Times New Roman" w:cs="Times New Roman"/>
          <w:rPrChange w:id="174" w:author="Balasubramanian, Ruchita" w:date="2025-08-05T15:31:00Z" w16du:dateUtc="2025-08-05T19:31:00Z">
            <w:rPr/>
          </w:rPrChange>
        </w:rPr>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rsidRPr="00F77336">
        <w:rPr>
          <w:rFonts w:ascii="Times New Roman" w:hAnsi="Times New Roman" w:cs="Times New Roman"/>
          <w:rPrChange w:id="175" w:author="Balasubramanian, Ruchita" w:date="2025-08-05T15:31:00Z" w16du:dateUtc="2025-08-05T19:31:00Z">
            <w:rPr/>
          </w:rPrChange>
        </w:rPr>
        <w:fldChar w:fldCharType="separate"/>
      </w:r>
      <w:r w:rsidR="00CF3115" w:rsidRPr="00F77336">
        <w:rPr>
          <w:rFonts w:ascii="Times New Roman" w:hAnsi="Times New Roman" w:cs="Times New Roman"/>
          <w:vertAlign w:val="superscript"/>
          <w:rPrChange w:id="176" w:author="Balasubramanian, Ruchita" w:date="2025-08-05T15:31:00Z" w16du:dateUtc="2025-08-05T19:31:00Z">
            <w:rPr>
              <w:rFonts w:cs="Times New Roman"/>
              <w:vertAlign w:val="superscript"/>
            </w:rPr>
          </w:rPrChange>
        </w:rPr>
        <w:t>1,2–4</w:t>
      </w:r>
      <w:r w:rsidR="00CF3115" w:rsidRPr="00F77336">
        <w:rPr>
          <w:rFonts w:ascii="Times New Roman" w:hAnsi="Times New Roman" w:cs="Times New Roman"/>
          <w:rPrChange w:id="177" w:author="Balasubramanian, Ruchita" w:date="2025-08-05T15:31:00Z" w16du:dateUtc="2025-08-05T19:31:00Z">
            <w:rPr/>
          </w:rPrChange>
        </w:rPr>
        <w:fldChar w:fldCharType="end"/>
      </w:r>
      <w:r w:rsidRPr="00F77336">
        <w:rPr>
          <w:rFonts w:ascii="Times New Roman" w:hAnsi="Times New Roman" w:cs="Times New Roman"/>
          <w:rPrChange w:id="178" w:author="Balasubramanian, Ruchita" w:date="2025-08-05T15:31:00Z" w16du:dateUtc="2025-08-05T19:31:00Z">
            <w:rPr/>
          </w:rPrChange>
        </w:rPr>
        <w:t>. People with HIV</w:t>
      </w:r>
      <w:r w:rsidR="00727FB8" w:rsidRPr="00F77336">
        <w:rPr>
          <w:rFonts w:ascii="Times New Roman" w:hAnsi="Times New Roman" w:cs="Times New Roman"/>
          <w:rPrChange w:id="179" w:author="Balasubramanian, Ruchita" w:date="2025-08-05T15:31:00Z" w16du:dateUtc="2025-08-05T19:31:00Z">
            <w:rPr/>
          </w:rPrChange>
        </w:rPr>
        <w:t xml:space="preserve"> (PWH)</w:t>
      </w:r>
      <w:r w:rsidRPr="00F77336">
        <w:rPr>
          <w:rFonts w:ascii="Times New Roman" w:hAnsi="Times New Roman" w:cs="Times New Roman"/>
          <w:rPrChange w:id="180" w:author="Balasubramanian, Ruchita" w:date="2025-08-05T15:31:00Z" w16du:dateUtc="2025-08-05T19:31:00Z">
            <w:rPr/>
          </w:rPrChange>
        </w:rPr>
        <w:t xml:space="preserve"> who are virally suppressed on antiretroviral therapy are non-infectious. Even before treatment, </w:t>
      </w:r>
      <w:r w:rsidR="00727FB8" w:rsidRPr="00F77336">
        <w:rPr>
          <w:rFonts w:ascii="Times New Roman" w:hAnsi="Times New Roman" w:cs="Times New Roman"/>
          <w:rPrChange w:id="181" w:author="Balasubramanian, Ruchita" w:date="2025-08-05T15:31:00Z" w16du:dateUtc="2025-08-05T19:31:00Z">
            <w:rPr/>
          </w:rPrChange>
        </w:rPr>
        <w:t>PWH</w:t>
      </w:r>
      <w:r w:rsidRPr="00F77336">
        <w:rPr>
          <w:rFonts w:ascii="Times New Roman" w:hAnsi="Times New Roman" w:cs="Times New Roman"/>
          <w:rPrChange w:id="182" w:author="Balasubramanian, Ruchita" w:date="2025-08-05T15:31:00Z" w16du:dateUtc="2025-08-05T19:31:00Z">
            <w:rPr/>
          </w:rPrChange>
        </w:rPr>
        <w:t xml:space="preserve"> reduce behaviors associated with transmission once they are aware of their </w:t>
      </w:r>
      <w:sdt>
        <w:sdtPr>
          <w:rPr>
            <w:rFonts w:ascii="Times New Roman" w:hAnsi="Times New Roman" w:cs="Times New Roman"/>
          </w:rPr>
          <w:tag w:val="goog_rdk_3"/>
          <w:id w:val="1082702722"/>
        </w:sdtPr>
        <w:sdtContent/>
      </w:sdt>
      <w:r w:rsidRPr="00F77336">
        <w:rPr>
          <w:rFonts w:ascii="Times New Roman" w:hAnsi="Times New Roman" w:cs="Times New Roman"/>
          <w:rPrChange w:id="183" w:author="Balasubramanian, Ruchita" w:date="2025-08-05T15:31:00Z" w16du:dateUtc="2025-08-05T19:31:00Z">
            <w:rPr/>
          </w:rPrChange>
        </w:rPr>
        <w:t>status</w:t>
      </w:r>
      <w:r w:rsidR="00D07A42" w:rsidRPr="00F77336">
        <w:rPr>
          <w:rFonts w:ascii="Times New Roman" w:hAnsi="Times New Roman" w:cs="Times New Roman"/>
          <w:rPrChange w:id="184" w:author="Balasubramanian, Ruchita" w:date="2025-08-05T15:31:00Z" w16du:dateUtc="2025-08-05T19:31:00Z">
            <w:rPr/>
          </w:rPrChange>
        </w:rPr>
        <w:fldChar w:fldCharType="begin"/>
      </w:r>
      <w:r w:rsidR="00D07A42" w:rsidRPr="00F77336">
        <w:rPr>
          <w:rFonts w:ascii="Times New Roman" w:hAnsi="Times New Roman" w:cs="Times New Roman"/>
          <w:rPrChange w:id="185" w:author="Balasubramanian, Ruchita" w:date="2025-08-05T15:31:00Z" w16du:dateUtc="2025-08-05T19:31:00Z">
            <w:rPr/>
          </w:rPrChange>
        </w:rPr>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rsidRPr="00F77336">
        <w:rPr>
          <w:rFonts w:ascii="Times New Roman" w:hAnsi="Times New Roman" w:cs="Times New Roman"/>
          <w:rPrChange w:id="186"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187" w:author="Balasubramanian, Ruchita" w:date="2025-08-05T15:31:00Z" w16du:dateUtc="2025-08-05T19:31:00Z">
            <w:rPr>
              <w:rFonts w:cs="Times New Roman"/>
              <w:vertAlign w:val="superscript"/>
            </w:rPr>
          </w:rPrChange>
        </w:rPr>
        <w:t>5,6</w:t>
      </w:r>
      <w:r w:rsidR="00D07A42" w:rsidRPr="00F77336">
        <w:rPr>
          <w:rFonts w:ascii="Times New Roman" w:hAnsi="Times New Roman" w:cs="Times New Roman"/>
          <w:rPrChange w:id="188" w:author="Balasubramanian, Ruchita" w:date="2025-08-05T15:31:00Z" w16du:dateUtc="2025-08-05T19:31:00Z">
            <w:rPr/>
          </w:rPrChange>
        </w:rPr>
        <w:fldChar w:fldCharType="end"/>
      </w:r>
      <w:r w:rsidRPr="00F77336">
        <w:rPr>
          <w:rFonts w:ascii="Times New Roman" w:hAnsi="Times New Roman" w:cs="Times New Roman"/>
          <w:rPrChange w:id="189" w:author="Balasubramanian, Ruchita" w:date="2025-08-05T15:31:00Z" w16du:dateUtc="2025-08-05T19:31:00Z">
            <w:rPr/>
          </w:rPrChange>
        </w:rPr>
        <w:t>.</w:t>
      </w:r>
    </w:p>
    <w:p w14:paraId="10942DE0" w14:textId="34AC54B1" w:rsidR="00F85F10" w:rsidRPr="00F77336" w:rsidRDefault="007B6CD6">
      <w:pPr>
        <w:rPr>
          <w:rFonts w:ascii="Times New Roman" w:hAnsi="Times New Roman" w:cs="Times New Roman"/>
          <w:rPrChange w:id="190" w:author="Balasubramanian, Ruchita" w:date="2025-08-05T15:31:00Z" w16du:dateUtc="2025-08-05T19:31:00Z">
            <w:rPr/>
          </w:rPrChange>
        </w:rPr>
      </w:pPr>
      <w:r w:rsidRPr="00F77336">
        <w:rPr>
          <w:rFonts w:ascii="Times New Roman" w:hAnsi="Times New Roman" w:cs="Times New Roman"/>
          <w:rPrChange w:id="191" w:author="Balasubramanian, Ruchita" w:date="2025-08-05T15:31:00Z" w16du:dateUtc="2025-08-05T19:31:00Z">
            <w:rPr/>
          </w:rPrChange>
        </w:rPr>
        <w:t xml:space="preserve">The US Centers for Disease Control and Prevention (CDC) </w:t>
      </w:r>
      <w:r w:rsidR="00257A20" w:rsidRPr="00F77336">
        <w:rPr>
          <w:rFonts w:ascii="Times New Roman" w:hAnsi="Times New Roman" w:cs="Times New Roman"/>
          <w:rPrChange w:id="192" w:author="Balasubramanian, Ruchita" w:date="2025-08-05T15:31:00Z" w16du:dateUtc="2025-08-05T19:31:00Z">
            <w:rPr/>
          </w:rPrChange>
        </w:rPr>
        <w:t xml:space="preserve">financially supports the bulk of </w:t>
      </w:r>
      <w:r w:rsidRPr="00F77336">
        <w:rPr>
          <w:rFonts w:ascii="Times New Roman" w:hAnsi="Times New Roman" w:cs="Times New Roman"/>
          <w:rPrChange w:id="193" w:author="Balasubramanian, Ruchita" w:date="2025-08-05T15:31:00Z" w16du:dateUtc="2025-08-05T19:31:00Z">
            <w:rPr/>
          </w:rPrChange>
        </w:rPr>
        <w:t xml:space="preserve">HIV testing </w:t>
      </w:r>
      <w:r w:rsidR="00E2010B" w:rsidRPr="00F77336">
        <w:rPr>
          <w:rFonts w:ascii="Times New Roman" w:hAnsi="Times New Roman" w:cs="Times New Roman"/>
          <w:rPrChange w:id="194" w:author="Balasubramanian, Ruchita" w:date="2025-08-05T15:31:00Z" w16du:dateUtc="2025-08-05T19:31:00Z">
            <w:rPr/>
          </w:rPrChange>
        </w:rPr>
        <w:t>by</w:t>
      </w:r>
      <w:r w:rsidRPr="00F77336">
        <w:rPr>
          <w:rFonts w:ascii="Times New Roman" w:hAnsi="Times New Roman" w:cs="Times New Roman"/>
          <w:rPrChange w:id="195" w:author="Balasubramanian, Ruchita" w:date="2025-08-05T15:31:00Z" w16du:dateUtc="2025-08-05T19:31:00Z">
            <w:rPr/>
          </w:rPrChange>
        </w:rPr>
        <w:t xml:space="preserve"> state and local health departments, as well as </w:t>
      </w:r>
      <w:r w:rsidR="00E2010B" w:rsidRPr="00F77336">
        <w:rPr>
          <w:rFonts w:ascii="Times New Roman" w:hAnsi="Times New Roman" w:cs="Times New Roman"/>
          <w:rPrChange w:id="196" w:author="Balasubramanian, Ruchita" w:date="2025-08-05T15:31:00Z" w16du:dateUtc="2025-08-05T19:31:00Z">
            <w:rPr/>
          </w:rPrChange>
        </w:rPr>
        <w:t>supporting testing by</w:t>
      </w:r>
      <w:r w:rsidR="0057596B" w:rsidRPr="00F77336">
        <w:rPr>
          <w:rFonts w:ascii="Times New Roman" w:hAnsi="Times New Roman" w:cs="Times New Roman"/>
          <w:rPrChange w:id="197" w:author="Balasubramanian, Ruchita" w:date="2025-08-05T15:31:00Z" w16du:dateUtc="2025-08-05T19:31:00Z">
            <w:rPr/>
          </w:rPrChange>
        </w:rPr>
        <w:t xml:space="preserve"> </w:t>
      </w:r>
      <w:r w:rsidRPr="00F77336">
        <w:rPr>
          <w:rFonts w:ascii="Times New Roman" w:hAnsi="Times New Roman" w:cs="Times New Roman"/>
          <w:rPrChange w:id="198" w:author="Balasubramanian, Ruchita" w:date="2025-08-05T15:31:00Z" w16du:dateUtc="2025-08-05T19:31:00Z">
            <w:rPr/>
          </w:rPrChange>
        </w:rPr>
        <w:t xml:space="preserve">community-based </w:t>
      </w:r>
      <w:sdt>
        <w:sdtPr>
          <w:rPr>
            <w:rFonts w:ascii="Times New Roman" w:hAnsi="Times New Roman" w:cs="Times New Roman"/>
          </w:rPr>
          <w:tag w:val="goog_rdk_4"/>
          <w:id w:val="-1650825398"/>
        </w:sdtPr>
        <w:sdtContent/>
      </w:sdt>
      <w:r w:rsidRPr="00F77336">
        <w:rPr>
          <w:rFonts w:ascii="Times New Roman" w:hAnsi="Times New Roman" w:cs="Times New Roman"/>
          <w:rPrChange w:id="199" w:author="Balasubramanian, Ruchita" w:date="2025-08-05T15:31:00Z" w16du:dateUtc="2025-08-05T19:31:00Z">
            <w:rPr/>
          </w:rPrChange>
        </w:rPr>
        <w:t>organizations</w:t>
      </w:r>
      <w:r w:rsidR="00D07A42" w:rsidRPr="00F77336">
        <w:rPr>
          <w:rFonts w:ascii="Times New Roman" w:hAnsi="Times New Roman" w:cs="Times New Roman"/>
          <w:rPrChange w:id="200" w:author="Balasubramanian, Ruchita" w:date="2025-08-05T15:31:00Z" w16du:dateUtc="2025-08-05T19:31:00Z">
            <w:rPr/>
          </w:rPrChange>
        </w:rPr>
        <w:fldChar w:fldCharType="begin"/>
      </w:r>
      <w:r w:rsidR="00D07A42" w:rsidRPr="00F77336">
        <w:rPr>
          <w:rFonts w:ascii="Times New Roman" w:hAnsi="Times New Roman" w:cs="Times New Roman"/>
          <w:rPrChange w:id="201" w:author="Balasubramanian, Ruchita" w:date="2025-08-05T15:31:00Z" w16du:dateUtc="2025-08-05T19:31:00Z">
            <w:rPr/>
          </w:rPrChange>
        </w:rPr>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F77336">
        <w:rPr>
          <w:rFonts w:ascii="Times New Roman" w:hAnsi="Times New Roman" w:cs="Times New Roman"/>
          <w:rPrChange w:id="202"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03" w:author="Balasubramanian, Ruchita" w:date="2025-08-05T15:31:00Z" w16du:dateUtc="2025-08-05T19:31:00Z">
            <w:rPr>
              <w:rFonts w:cs="Times New Roman"/>
              <w:vertAlign w:val="superscript"/>
            </w:rPr>
          </w:rPrChange>
        </w:rPr>
        <w:t>7</w:t>
      </w:r>
      <w:r w:rsidR="00D07A42" w:rsidRPr="00F77336">
        <w:rPr>
          <w:rFonts w:ascii="Times New Roman" w:hAnsi="Times New Roman" w:cs="Times New Roman"/>
          <w:rPrChange w:id="204" w:author="Balasubramanian, Ruchita" w:date="2025-08-05T15:31:00Z" w16du:dateUtc="2025-08-05T19:31:00Z">
            <w:rPr/>
          </w:rPrChange>
        </w:rPr>
        <w:fldChar w:fldCharType="end"/>
      </w:r>
      <w:r w:rsidRPr="00F77336">
        <w:rPr>
          <w:rFonts w:ascii="Times New Roman" w:hAnsi="Times New Roman" w:cs="Times New Roman"/>
          <w:rPrChange w:id="205" w:author="Balasubramanian, Ruchita" w:date="2025-08-05T15:31:00Z" w16du:dateUtc="2025-08-05T19:31:00Z">
            <w:rPr/>
          </w:rPrChange>
        </w:rPr>
        <w:t xml:space="preserve">. In 2021, CDC funding supported 1,736,850 tests, resulting in 8,149 new HIV </w:t>
      </w:r>
      <w:sdt>
        <w:sdtPr>
          <w:rPr>
            <w:rFonts w:ascii="Times New Roman" w:hAnsi="Times New Roman" w:cs="Times New Roman"/>
          </w:rPr>
          <w:tag w:val="goog_rdk_5"/>
          <w:id w:val="-1839330966"/>
        </w:sdtPr>
        <w:sdtContent/>
      </w:sdt>
      <w:sdt>
        <w:sdtPr>
          <w:rPr>
            <w:rFonts w:ascii="Times New Roman" w:hAnsi="Times New Roman" w:cs="Times New Roman"/>
          </w:rPr>
          <w:tag w:val="goog_rdk_6"/>
          <w:id w:val="1062134521"/>
        </w:sdtPr>
        <w:sdtContent/>
      </w:sdt>
      <w:r w:rsidRPr="00F77336">
        <w:rPr>
          <w:rFonts w:ascii="Times New Roman" w:hAnsi="Times New Roman" w:cs="Times New Roman"/>
          <w:rPrChange w:id="206" w:author="Balasubramanian, Ruchita" w:date="2025-08-05T15:31:00Z" w16du:dateUtc="2025-08-05T19:31:00Z">
            <w:rPr/>
          </w:rPrChange>
        </w:rPr>
        <w:t>diagnoses</w:t>
      </w:r>
      <w:r w:rsidR="00D07A42" w:rsidRPr="00F77336">
        <w:rPr>
          <w:rFonts w:ascii="Times New Roman" w:hAnsi="Times New Roman" w:cs="Times New Roman"/>
          <w:rPrChange w:id="207" w:author="Balasubramanian, Ruchita" w:date="2025-08-05T15:31:00Z" w16du:dateUtc="2025-08-05T19:31:00Z">
            <w:rPr/>
          </w:rPrChange>
        </w:rPr>
        <w:fldChar w:fldCharType="begin"/>
      </w:r>
      <w:r w:rsidR="00D07A42" w:rsidRPr="00F77336">
        <w:rPr>
          <w:rFonts w:ascii="Times New Roman" w:hAnsi="Times New Roman" w:cs="Times New Roman"/>
          <w:rPrChange w:id="208" w:author="Balasubramanian, Ruchita" w:date="2025-08-05T15:31:00Z" w16du:dateUtc="2025-08-05T19:31:00Z">
            <w:rPr/>
          </w:rPrChange>
        </w:rPr>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rsidRPr="00F77336">
        <w:rPr>
          <w:rFonts w:ascii="Times New Roman" w:hAnsi="Times New Roman" w:cs="Times New Roman"/>
          <w:rPrChange w:id="209"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10" w:author="Balasubramanian, Ruchita" w:date="2025-08-05T15:31:00Z" w16du:dateUtc="2025-08-05T19:31:00Z">
            <w:rPr>
              <w:rFonts w:cs="Times New Roman"/>
              <w:vertAlign w:val="superscript"/>
            </w:rPr>
          </w:rPrChange>
        </w:rPr>
        <w:t>8</w:t>
      </w:r>
      <w:r w:rsidR="00D07A42" w:rsidRPr="00F77336">
        <w:rPr>
          <w:rFonts w:ascii="Times New Roman" w:hAnsi="Times New Roman" w:cs="Times New Roman"/>
          <w:rPrChange w:id="211" w:author="Balasubramanian, Ruchita" w:date="2025-08-05T15:31:00Z" w16du:dateUtc="2025-08-05T19:31:00Z">
            <w:rPr/>
          </w:rPrChange>
        </w:rPr>
        <w:fldChar w:fldCharType="end"/>
      </w:r>
      <w:r w:rsidRPr="00F77336">
        <w:rPr>
          <w:rFonts w:ascii="Times New Roman" w:hAnsi="Times New Roman" w:cs="Times New Roman"/>
          <w:rPrChange w:id="212" w:author="Balasubramanian, Ruchita" w:date="2025-08-05T15:31:00Z" w16du:dateUtc="2025-08-05T19:31:00Z">
            <w:rPr/>
          </w:rPrChange>
        </w:rPr>
        <w:t>. While CDC’s testing data are not directly comparable to its surveillance data, th</w:t>
      </w:r>
      <w:r w:rsidR="0057596B" w:rsidRPr="00F77336">
        <w:rPr>
          <w:rFonts w:ascii="Times New Roman" w:hAnsi="Times New Roman" w:cs="Times New Roman"/>
          <w:rPrChange w:id="213" w:author="Balasubramanian, Ruchita" w:date="2025-08-05T15:31:00Z" w16du:dateUtc="2025-08-05T19:31:00Z">
            <w:rPr/>
          </w:rPrChange>
        </w:rPr>
        <w:t>ese diagnoses correspond to over 20% of</w:t>
      </w:r>
      <w:r w:rsidRPr="00F77336">
        <w:rPr>
          <w:rFonts w:ascii="Times New Roman" w:hAnsi="Times New Roman" w:cs="Times New Roman"/>
          <w:rPrChange w:id="214" w:author="Balasubramanian, Ruchita" w:date="2025-08-05T15:31:00Z" w16du:dateUtc="2025-08-05T19:31:00Z">
            <w:rPr/>
          </w:rPrChange>
        </w:rPr>
        <w:t xml:space="preserve"> the 35,763 total diagnoses recorded in the US in 2021. In some states, this ratio is much higher</w:t>
      </w:r>
      <w:r w:rsidR="0057596B" w:rsidRPr="00F77336">
        <w:rPr>
          <w:rFonts w:ascii="Times New Roman" w:hAnsi="Times New Roman" w:cs="Times New Roman"/>
          <w:rPrChange w:id="215" w:author="Balasubramanian, Ruchita" w:date="2025-08-05T15:31:00Z" w16du:dateUtc="2025-08-05T19:31:00Z">
            <w:rPr/>
          </w:rPrChange>
        </w:rPr>
        <w:t>, approaching 50% (or more)</w:t>
      </w:r>
      <w:r w:rsidRPr="00F77336">
        <w:rPr>
          <w:rFonts w:ascii="Times New Roman" w:hAnsi="Times New Roman" w:cs="Times New Roman"/>
          <w:rPrChange w:id="216" w:author="Balasubramanian, Ruchita" w:date="2025-08-05T15:31:00Z" w16du:dateUtc="2025-08-05T19:31:00Z">
            <w:rPr/>
          </w:rPrChange>
        </w:rPr>
        <w:t xml:space="preserve"> of diagnoses in South Carolina</w:t>
      </w:r>
      <w:r w:rsidR="0057596B" w:rsidRPr="00F77336">
        <w:rPr>
          <w:rFonts w:ascii="Times New Roman" w:hAnsi="Times New Roman" w:cs="Times New Roman"/>
          <w:rPrChange w:id="217" w:author="Balasubramanian, Ruchita" w:date="2025-08-05T15:31:00Z" w16du:dateUtc="2025-08-05T19:31:00Z">
            <w:rPr/>
          </w:rPrChange>
        </w:rPr>
        <w:t>,</w:t>
      </w:r>
      <w:r w:rsidRPr="00F77336">
        <w:rPr>
          <w:rFonts w:ascii="Times New Roman" w:hAnsi="Times New Roman" w:cs="Times New Roman"/>
          <w:rPrChange w:id="218" w:author="Balasubramanian, Ruchita" w:date="2025-08-05T15:31:00Z" w16du:dateUtc="2025-08-05T19:31:00Z">
            <w:rPr/>
          </w:rPrChange>
        </w:rPr>
        <w:t xml:space="preserve"> Alabama, and Tennessee</w:t>
      </w:r>
      <w:r w:rsidR="00D67AEA" w:rsidRPr="00F77336">
        <w:rPr>
          <w:rFonts w:ascii="Times New Roman" w:hAnsi="Times New Roman" w:cs="Times New Roman"/>
          <w:rPrChange w:id="219" w:author="Balasubramanian, Ruchita" w:date="2025-08-05T15:31:00Z" w16du:dateUtc="2025-08-05T19:31:00Z">
            <w:rPr/>
          </w:rPrChange>
        </w:rPr>
        <w:fldChar w:fldCharType="begin"/>
      </w:r>
      <w:r w:rsidR="00D67AEA" w:rsidRPr="00F77336">
        <w:rPr>
          <w:rFonts w:ascii="Times New Roman" w:hAnsi="Times New Roman" w:cs="Times New Roman"/>
          <w:rPrChange w:id="220" w:author="Balasubramanian, Ruchita" w:date="2025-08-05T15:31:00Z" w16du:dateUtc="2025-08-05T19:31:00Z">
            <w:rPr/>
          </w:rPrChange>
        </w:rPr>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rsidRPr="00F77336">
        <w:rPr>
          <w:rFonts w:ascii="Times New Roman" w:hAnsi="Times New Roman" w:cs="Times New Roman"/>
          <w:rPrChange w:id="221"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222" w:author="Balasubramanian, Ruchita" w:date="2025-08-05T15:31:00Z" w16du:dateUtc="2025-08-05T19:31:00Z">
            <w:rPr>
              <w:rFonts w:cs="Times New Roman"/>
              <w:vertAlign w:val="superscript"/>
            </w:rPr>
          </w:rPrChange>
        </w:rPr>
        <w:t>1,8</w:t>
      </w:r>
      <w:r w:rsidR="00D67AEA" w:rsidRPr="00F77336">
        <w:rPr>
          <w:rFonts w:ascii="Times New Roman" w:hAnsi="Times New Roman" w:cs="Times New Roman"/>
          <w:rPrChange w:id="223" w:author="Balasubramanian, Ruchita" w:date="2025-08-05T15:31:00Z" w16du:dateUtc="2025-08-05T19:31:00Z">
            <w:rPr/>
          </w:rPrChange>
        </w:rPr>
        <w:fldChar w:fldCharType="end"/>
      </w:r>
      <w:r w:rsidRPr="00F77336">
        <w:rPr>
          <w:rFonts w:ascii="Times New Roman" w:hAnsi="Times New Roman" w:cs="Times New Roman"/>
          <w:rPrChange w:id="224" w:author="Balasubramanian, Ruchita" w:date="2025-08-05T15:31:00Z" w16du:dateUtc="2025-08-05T19:31:00Z">
            <w:rPr/>
          </w:rPrChange>
        </w:rPr>
        <w:t xml:space="preserve">. </w:t>
      </w:r>
    </w:p>
    <w:p w14:paraId="1FB09529" w14:textId="5F42752F" w:rsidR="00F85F10" w:rsidRPr="00F77336" w:rsidRDefault="007B6CD6">
      <w:pPr>
        <w:rPr>
          <w:rFonts w:ascii="Times New Roman" w:hAnsi="Times New Roman" w:cs="Times New Roman"/>
          <w:rPrChange w:id="225" w:author="Balasubramanian, Ruchita" w:date="2025-08-05T15:31:00Z" w16du:dateUtc="2025-08-05T19:31:00Z">
            <w:rPr/>
          </w:rPrChange>
        </w:rPr>
      </w:pPr>
      <w:r w:rsidRPr="00F77336">
        <w:rPr>
          <w:rFonts w:ascii="Times New Roman" w:hAnsi="Times New Roman" w:cs="Times New Roman"/>
          <w:rPrChange w:id="226" w:author="Balasubramanian, Ruchita" w:date="2025-08-05T15:31:00Z" w16du:dateUtc="2025-08-05T19:31:00Z">
            <w:rPr/>
          </w:rPrChange>
        </w:rPr>
        <w:t xml:space="preserve">In general, HIV testing is an efficient means of HIV prevention. CDC-funded tests are particularly efficient and </w:t>
      </w:r>
      <w:r w:rsidR="0057596B" w:rsidRPr="00F77336">
        <w:rPr>
          <w:rFonts w:ascii="Times New Roman" w:hAnsi="Times New Roman" w:cs="Times New Roman"/>
          <w:rPrChange w:id="227" w:author="Balasubramanian, Ruchita" w:date="2025-08-05T15:31:00Z" w16du:dateUtc="2025-08-05T19:31:00Z">
            <w:rPr/>
          </w:rPrChange>
        </w:rPr>
        <w:t xml:space="preserve">are </w:t>
      </w:r>
      <w:r w:rsidR="00727FB8" w:rsidRPr="00F77336">
        <w:rPr>
          <w:rFonts w:ascii="Times New Roman" w:hAnsi="Times New Roman" w:cs="Times New Roman"/>
          <w:rPrChange w:id="228" w:author="Balasubramanian, Ruchita" w:date="2025-08-05T15:31:00Z" w16du:dateUtc="2025-08-05T19:31:00Z">
            <w:rPr/>
          </w:rPrChange>
        </w:rPr>
        <w:t xml:space="preserve">disproportionately </w:t>
      </w:r>
      <w:r w:rsidRPr="00F77336">
        <w:rPr>
          <w:rFonts w:ascii="Times New Roman" w:hAnsi="Times New Roman" w:cs="Times New Roman"/>
          <w:rPrChange w:id="229" w:author="Balasubramanian, Ruchita" w:date="2025-08-05T15:31:00Z" w16du:dateUtc="2025-08-05T19:31:00Z">
            <w:rPr/>
          </w:rPrChange>
        </w:rPr>
        <w:t xml:space="preserve">used in demographic subgroups with high rates of HIV </w:t>
      </w:r>
      <w:sdt>
        <w:sdtPr>
          <w:rPr>
            <w:rFonts w:ascii="Times New Roman" w:hAnsi="Times New Roman" w:cs="Times New Roman"/>
          </w:rPr>
          <w:tag w:val="goog_rdk_7"/>
          <w:id w:val="-1008360403"/>
        </w:sdtPr>
        <w:sdtContent/>
      </w:sdt>
      <w:r w:rsidRPr="00F77336">
        <w:rPr>
          <w:rFonts w:ascii="Times New Roman" w:hAnsi="Times New Roman" w:cs="Times New Roman"/>
          <w:rPrChange w:id="230" w:author="Balasubramanian, Ruchita" w:date="2025-08-05T15:31:00Z" w16du:dateUtc="2025-08-05T19:31:00Z">
            <w:rPr/>
          </w:rPrChange>
        </w:rPr>
        <w:t>infection</w:t>
      </w:r>
      <w:r w:rsidR="00D07A42" w:rsidRPr="00F77336">
        <w:rPr>
          <w:rFonts w:ascii="Times New Roman" w:hAnsi="Times New Roman" w:cs="Times New Roman"/>
          <w:vertAlign w:val="superscript"/>
          <w:rPrChange w:id="231"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32" w:author="Balasubramanian, Ruchita" w:date="2025-08-05T15:31:00Z" w16du:dateUtc="2025-08-05T19:31:00Z">
            <w:rPr>
              <w:vertAlign w:val="superscript"/>
            </w:rPr>
          </w:rPrChange>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F77336">
        <w:rPr>
          <w:rFonts w:ascii="Times New Roman" w:hAnsi="Times New Roman" w:cs="Times New Roman"/>
          <w:vertAlign w:val="superscript"/>
          <w:rPrChange w:id="233"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34" w:author="Balasubramanian, Ruchita" w:date="2025-08-05T15:31:00Z" w16du:dateUtc="2025-08-05T19:31:00Z">
            <w:rPr>
              <w:vertAlign w:val="superscript"/>
            </w:rPr>
          </w:rPrChange>
        </w:rPr>
        <w:t>7</w:t>
      </w:r>
      <w:r w:rsidR="00D07A42" w:rsidRPr="00F77336">
        <w:rPr>
          <w:rFonts w:ascii="Times New Roman" w:hAnsi="Times New Roman" w:cs="Times New Roman"/>
          <w:vertAlign w:val="superscript"/>
          <w:rPrChange w:id="235" w:author="Balasubramanian, Ruchita" w:date="2025-08-05T15:31:00Z" w16du:dateUtc="2025-08-05T19:31:00Z">
            <w:rPr>
              <w:vertAlign w:val="superscript"/>
            </w:rPr>
          </w:rPrChange>
        </w:rPr>
        <w:fldChar w:fldCharType="end"/>
      </w:r>
      <w:r w:rsidRPr="00F77336">
        <w:rPr>
          <w:rFonts w:ascii="Times New Roman" w:hAnsi="Times New Roman" w:cs="Times New Roman"/>
          <w:rPrChange w:id="236" w:author="Balasubramanian, Ruchita" w:date="2025-08-05T15:31:00Z" w16du:dateUtc="2025-08-05T19:31:00Z">
            <w:rPr/>
          </w:rPrChange>
        </w:rPr>
        <w:t xml:space="preserve">. </w:t>
      </w:r>
      <w:r w:rsidR="00D67AEA" w:rsidRPr="00F77336">
        <w:rPr>
          <w:rFonts w:ascii="Times New Roman" w:hAnsi="Times New Roman" w:cs="Times New Roman"/>
          <w:rPrChange w:id="237" w:author="Balasubramanian, Ruchita" w:date="2025-08-05T15:31:00Z" w16du:dateUtc="2025-08-05T19:31:00Z">
            <w:rPr/>
          </w:rPrChange>
        </w:rPr>
        <w:t xml:space="preserve">These CDC-funded HIV testing activities, however, </w:t>
      </w:r>
      <w:r w:rsidR="00E2010B" w:rsidRPr="00F77336">
        <w:rPr>
          <w:rFonts w:ascii="Times New Roman" w:hAnsi="Times New Roman" w:cs="Times New Roman"/>
          <w:rPrChange w:id="238" w:author="Balasubramanian, Ruchita" w:date="2025-08-05T15:31:00Z" w16du:dateUtc="2025-08-05T19:31:00Z">
            <w:rPr/>
          </w:rPrChange>
        </w:rPr>
        <w:t>may</w:t>
      </w:r>
      <w:r w:rsidR="00D67AEA" w:rsidRPr="00F77336">
        <w:rPr>
          <w:rFonts w:ascii="Times New Roman" w:hAnsi="Times New Roman" w:cs="Times New Roman"/>
          <w:rPrChange w:id="239" w:author="Balasubramanian, Ruchita" w:date="2025-08-05T15:31:00Z" w16du:dateUtc="2025-08-05T19:31:00Z">
            <w:rPr/>
          </w:rPrChange>
        </w:rPr>
        <w:t xml:space="preserve"> be subject to funding cuts in the future</w:t>
      </w:r>
      <w:r w:rsidR="00D07A42" w:rsidRPr="00F77336">
        <w:rPr>
          <w:rFonts w:ascii="Times New Roman" w:hAnsi="Times New Roman" w:cs="Times New Roman"/>
          <w:vertAlign w:val="superscript"/>
          <w:rPrChange w:id="240"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41" w:author="Balasubramanian, Ruchita" w:date="2025-08-05T15:31:00Z" w16du:dateUtc="2025-08-05T19:31:00Z">
            <w:rPr>
              <w:vertAlign w:val="superscript"/>
            </w:rPr>
          </w:rPrChange>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F77336">
        <w:rPr>
          <w:rFonts w:ascii="Times New Roman" w:hAnsi="Times New Roman" w:cs="Times New Roman"/>
          <w:vertAlign w:val="superscript"/>
          <w:rPrChange w:id="242"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43" w:author="Balasubramanian, Ruchita" w:date="2025-08-05T15:31:00Z" w16du:dateUtc="2025-08-05T19:31:00Z">
            <w:rPr>
              <w:vertAlign w:val="superscript"/>
            </w:rPr>
          </w:rPrChange>
        </w:rPr>
        <w:t>9</w:t>
      </w:r>
      <w:r w:rsidR="00D07A42" w:rsidRPr="00F77336">
        <w:rPr>
          <w:rFonts w:ascii="Times New Roman" w:hAnsi="Times New Roman" w:cs="Times New Roman"/>
          <w:vertAlign w:val="superscript"/>
          <w:rPrChange w:id="244" w:author="Balasubramanian, Ruchita" w:date="2025-08-05T15:31:00Z" w16du:dateUtc="2025-08-05T19:31:00Z">
            <w:rPr>
              <w:vertAlign w:val="superscript"/>
            </w:rPr>
          </w:rPrChange>
        </w:rPr>
        <w:fldChar w:fldCharType="end"/>
      </w:r>
      <w:r w:rsidRPr="00F77336">
        <w:rPr>
          <w:rFonts w:ascii="Times New Roman" w:hAnsi="Times New Roman" w:cs="Times New Roman"/>
          <w:rPrChange w:id="245" w:author="Balasubramanian, Ruchita" w:date="2025-08-05T15:31:00Z" w16du:dateUtc="2025-08-05T19:31:00Z">
            <w:rPr/>
          </w:rPrChange>
        </w:rPr>
        <w:t>.</w:t>
      </w:r>
    </w:p>
    <w:p w14:paraId="2BC873B9" w14:textId="6073BFBB" w:rsidR="00F85F10" w:rsidRPr="00F77336" w:rsidRDefault="00000000">
      <w:pPr>
        <w:rPr>
          <w:rFonts w:ascii="Times New Roman" w:hAnsi="Times New Roman" w:cs="Times New Roman"/>
          <w:rPrChange w:id="246" w:author="Balasubramanian, Ruchita" w:date="2025-08-05T15:31:00Z" w16du:dateUtc="2025-08-05T19:31:00Z">
            <w:rPr/>
          </w:rPrChange>
        </w:rPr>
      </w:pPr>
      <w:sdt>
        <w:sdtPr>
          <w:rPr>
            <w:rFonts w:ascii="Times New Roman" w:hAnsi="Times New Roman" w:cs="Times New Roman"/>
          </w:rPr>
          <w:tag w:val="goog_rdk_8"/>
          <w:id w:val="-180772140"/>
        </w:sdtPr>
        <w:sdtContent/>
      </w:sdt>
      <w:r w:rsidR="007B6CD6" w:rsidRPr="00F77336">
        <w:rPr>
          <w:rFonts w:ascii="Times New Roman" w:hAnsi="Times New Roman" w:cs="Times New Roman"/>
          <w:rPrChange w:id="247" w:author="Balasubramanian, Ruchita" w:date="2025-08-05T15:31:00Z" w16du:dateUtc="2025-08-05T19:31:00Z">
            <w:rPr/>
          </w:rPrChange>
        </w:rPr>
        <w:t>Disruptions to CDC-</w:t>
      </w:r>
      <w:sdt>
        <w:sdtPr>
          <w:rPr>
            <w:rFonts w:ascii="Times New Roman" w:hAnsi="Times New Roman" w:cs="Times New Roman"/>
          </w:rPr>
          <w:tag w:val="goog_rdk_9"/>
          <w:id w:val="1221749520"/>
        </w:sdtPr>
        <w:sdtContent/>
      </w:sdt>
      <w:r w:rsidR="007B6CD6" w:rsidRPr="00F77336">
        <w:rPr>
          <w:rFonts w:ascii="Times New Roman" w:hAnsi="Times New Roman" w:cs="Times New Roman"/>
          <w:rPrChange w:id="248" w:author="Balasubramanian, Ruchita" w:date="2025-08-05T15:31:00Z" w16du:dateUtc="2025-08-05T19:31:00Z">
            <w:rPr/>
          </w:rPrChange>
        </w:rPr>
        <w:t xml:space="preserve">funded HIV testing could have a </w:t>
      </w:r>
      <w:r w:rsidR="00727FB8" w:rsidRPr="00F77336">
        <w:rPr>
          <w:rFonts w:ascii="Times New Roman" w:hAnsi="Times New Roman" w:cs="Times New Roman"/>
          <w:rPrChange w:id="249" w:author="Balasubramanian, Ruchita" w:date="2025-08-05T15:31:00Z" w16du:dateUtc="2025-08-05T19:31:00Z">
            <w:rPr/>
          </w:rPrChange>
        </w:rPr>
        <w:t xml:space="preserve">significant </w:t>
      </w:r>
      <w:r w:rsidR="007B6CD6" w:rsidRPr="00F77336">
        <w:rPr>
          <w:rFonts w:ascii="Times New Roman" w:hAnsi="Times New Roman" w:cs="Times New Roman"/>
          <w:rPrChange w:id="250" w:author="Balasubramanian, Ruchita" w:date="2025-08-05T15:31:00Z" w16du:dateUtc="2025-08-05T19:31:00Z">
            <w:rPr/>
          </w:rPrChange>
        </w:rPr>
        <w:t>impact on HIV incidence in the US</w:t>
      </w:r>
      <w:r w:rsidR="00D07A42" w:rsidRPr="00F77336">
        <w:rPr>
          <w:rFonts w:ascii="Times New Roman" w:hAnsi="Times New Roman" w:cs="Times New Roman"/>
          <w:vertAlign w:val="superscript"/>
          <w:rPrChange w:id="251"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52" w:author="Balasubramanian, Ruchita" w:date="2025-08-05T15:31:00Z" w16du:dateUtc="2025-08-05T19:31:00Z">
            <w:rPr>
              <w:vertAlign w:val="superscript"/>
            </w:rPr>
          </w:rPrChange>
        </w:rPr>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rsidRPr="00F77336">
        <w:rPr>
          <w:rFonts w:ascii="Times New Roman" w:hAnsi="Times New Roman" w:cs="Times New Roman"/>
          <w:vertAlign w:val="superscript"/>
          <w:rPrChange w:id="253"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54" w:author="Balasubramanian, Ruchita" w:date="2025-08-05T15:31:00Z" w16du:dateUtc="2025-08-05T19:31:00Z">
            <w:rPr>
              <w:vertAlign w:val="superscript"/>
            </w:rPr>
          </w:rPrChange>
        </w:rPr>
        <w:t>10</w:t>
      </w:r>
      <w:r w:rsidR="00D07A42" w:rsidRPr="00F77336">
        <w:rPr>
          <w:rFonts w:ascii="Times New Roman" w:hAnsi="Times New Roman" w:cs="Times New Roman"/>
          <w:vertAlign w:val="superscript"/>
          <w:rPrChange w:id="255" w:author="Balasubramanian, Ruchita" w:date="2025-08-05T15:31:00Z" w16du:dateUtc="2025-08-05T19:31:00Z">
            <w:rPr>
              <w:vertAlign w:val="superscript"/>
            </w:rPr>
          </w:rPrChange>
        </w:rPr>
        <w:fldChar w:fldCharType="end"/>
      </w:r>
      <w:r w:rsidR="007B6CD6" w:rsidRPr="00F77336">
        <w:rPr>
          <w:rFonts w:ascii="Times New Roman" w:hAnsi="Times New Roman" w:cs="Times New Roman"/>
          <w:rPrChange w:id="256" w:author="Balasubramanian, Ruchita" w:date="2025-08-05T15:31:00Z" w16du:dateUtc="2025-08-05T19:31:00Z">
            <w:rPr/>
          </w:rPrChange>
        </w:rPr>
        <w:t xml:space="preserve">. </w:t>
      </w:r>
      <w:sdt>
        <w:sdtPr>
          <w:rPr>
            <w:rFonts w:ascii="Times New Roman" w:hAnsi="Times New Roman" w:cs="Times New Roman"/>
          </w:rPr>
          <w:tag w:val="goog_rdk_10"/>
          <w:id w:val="-1414860129"/>
        </w:sdtPr>
        <w:sdtContent/>
      </w:sdt>
      <w:sdt>
        <w:sdtPr>
          <w:rPr>
            <w:rFonts w:ascii="Times New Roman" w:hAnsi="Times New Roman" w:cs="Times New Roman"/>
          </w:rPr>
          <w:tag w:val="goog_rdk_11"/>
          <w:id w:val="-439727390"/>
        </w:sdtPr>
        <w:sdtContent/>
      </w:sdt>
      <w:r w:rsidR="007B6CD6" w:rsidRPr="00F77336">
        <w:rPr>
          <w:rFonts w:ascii="Times New Roman" w:hAnsi="Times New Roman" w:cs="Times New Roman"/>
          <w:rPrChange w:id="257" w:author="Balasubramanian, Ruchita" w:date="2025-08-05T15:31:00Z" w16du:dateUtc="2025-08-05T19:31:00Z">
            <w:rPr/>
          </w:rPrChange>
        </w:rPr>
        <w:t>Mathematical models can be a useful tool to help forecast the impacts of HIV health policy</w:t>
      </w:r>
      <w:r w:rsidR="00D07A42" w:rsidRPr="00F77336">
        <w:rPr>
          <w:rFonts w:ascii="Times New Roman" w:hAnsi="Times New Roman" w:cs="Times New Roman"/>
          <w:rPrChange w:id="258" w:author="Balasubramanian, Ruchita" w:date="2025-08-05T15:31:00Z" w16du:dateUtc="2025-08-05T19:31:00Z">
            <w:rPr/>
          </w:rPrChange>
        </w:rPr>
        <w:fldChar w:fldCharType="begin"/>
      </w:r>
      <w:r w:rsidR="00D07A42" w:rsidRPr="00F77336">
        <w:rPr>
          <w:rFonts w:ascii="Times New Roman" w:hAnsi="Times New Roman" w:cs="Times New Roman"/>
          <w:rPrChange w:id="259" w:author="Balasubramanian, Ruchita" w:date="2025-08-05T15:31:00Z" w16du:dateUtc="2025-08-05T19:31:00Z">
            <w:rPr/>
          </w:rPrChange>
        </w:rPr>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rsidRPr="00F77336">
        <w:rPr>
          <w:rFonts w:ascii="Times New Roman" w:hAnsi="Times New Roman" w:cs="Times New Roman"/>
          <w:rPrChange w:id="260"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61" w:author="Balasubramanian, Ruchita" w:date="2025-08-05T15:31:00Z" w16du:dateUtc="2025-08-05T19:31:00Z">
            <w:rPr>
              <w:rFonts w:cs="Times New Roman"/>
              <w:vertAlign w:val="superscript"/>
            </w:rPr>
          </w:rPrChange>
        </w:rPr>
        <w:t>11,12</w:t>
      </w:r>
      <w:r w:rsidR="00D07A42" w:rsidRPr="00F77336">
        <w:rPr>
          <w:rFonts w:ascii="Times New Roman" w:hAnsi="Times New Roman" w:cs="Times New Roman"/>
          <w:rPrChange w:id="262" w:author="Balasubramanian, Ruchita" w:date="2025-08-05T15:31:00Z" w16du:dateUtc="2025-08-05T19:31:00Z">
            <w:rPr/>
          </w:rPrChange>
        </w:rPr>
        <w:fldChar w:fldCharType="end"/>
      </w:r>
      <w:r w:rsidR="007B6CD6" w:rsidRPr="00F77336">
        <w:rPr>
          <w:rFonts w:ascii="Times New Roman" w:hAnsi="Times New Roman" w:cs="Times New Roman"/>
          <w:rPrChange w:id="263" w:author="Balasubramanian, Ruchita" w:date="2025-08-05T15:31:00Z" w16du:dateUtc="2025-08-05T19:31:00Z">
            <w:rPr/>
          </w:rPrChange>
        </w:rPr>
        <w:t xml:space="preserve">. We used a validated model of HIV transmission in the US to project the potential impact of the cessation or interruption of CDC-funded HIV testing on state-level HIV-epidemics. </w:t>
      </w:r>
    </w:p>
    <w:p w14:paraId="440C4956" w14:textId="77777777" w:rsidR="00F85F10" w:rsidRPr="00F77336" w:rsidRDefault="007B6CD6">
      <w:pPr>
        <w:rPr>
          <w:rFonts w:ascii="Times New Roman" w:hAnsi="Times New Roman" w:cs="Times New Roman"/>
          <w:b/>
          <w:rPrChange w:id="264" w:author="Balasubramanian, Ruchita" w:date="2025-08-05T15:31:00Z" w16du:dateUtc="2025-08-05T19:31:00Z">
            <w:rPr>
              <w:b/>
            </w:rPr>
          </w:rPrChange>
        </w:rPr>
      </w:pPr>
      <w:r w:rsidRPr="00F77336">
        <w:rPr>
          <w:rFonts w:ascii="Times New Roman" w:hAnsi="Times New Roman" w:cs="Times New Roman"/>
          <w:b/>
          <w:rPrChange w:id="265" w:author="Balasubramanian, Ruchita" w:date="2025-08-05T15:31:00Z" w16du:dateUtc="2025-08-05T19:31:00Z">
            <w:rPr>
              <w:b/>
            </w:rPr>
          </w:rPrChange>
        </w:rPr>
        <w:t>Methods:</w:t>
      </w:r>
    </w:p>
    <w:p w14:paraId="26664CDF" w14:textId="77777777" w:rsidR="00F85F10" w:rsidRPr="00F77336" w:rsidRDefault="007B6CD6">
      <w:pPr>
        <w:rPr>
          <w:rFonts w:ascii="Times New Roman" w:hAnsi="Times New Roman" w:cs="Times New Roman"/>
          <w:rPrChange w:id="266" w:author="Balasubramanian, Ruchita" w:date="2025-08-05T15:31:00Z" w16du:dateUtc="2025-08-05T19:31:00Z">
            <w:rPr/>
          </w:rPrChange>
        </w:rPr>
      </w:pPr>
      <w:r w:rsidRPr="00F77336">
        <w:rPr>
          <w:rFonts w:ascii="Times New Roman" w:hAnsi="Times New Roman" w:cs="Times New Roman"/>
          <w:u w:val="single"/>
          <w:rPrChange w:id="267" w:author="Balasubramanian, Ruchita" w:date="2025-08-05T15:31:00Z" w16du:dateUtc="2025-08-05T19:31:00Z">
            <w:rPr>
              <w:u w:val="single"/>
            </w:rPr>
          </w:rPrChange>
        </w:rPr>
        <w:t>Model Structure:</w:t>
      </w:r>
    </w:p>
    <w:p w14:paraId="3D9FDEAE" w14:textId="27CED718" w:rsidR="00F85F10" w:rsidRPr="00F77336" w:rsidRDefault="007B6CD6">
      <w:pPr>
        <w:rPr>
          <w:rFonts w:ascii="Times New Roman" w:hAnsi="Times New Roman" w:cs="Times New Roman"/>
          <w:rPrChange w:id="268" w:author="Balasubramanian, Ruchita" w:date="2025-08-05T15:31:00Z" w16du:dateUtc="2025-08-05T19:31:00Z">
            <w:rPr/>
          </w:rPrChange>
        </w:rPr>
      </w:pPr>
      <w:r w:rsidRPr="00F77336">
        <w:rPr>
          <w:rFonts w:ascii="Times New Roman" w:hAnsi="Times New Roman" w:cs="Times New Roman"/>
          <w:rPrChange w:id="269" w:author="Balasubramanian, Ruchita" w:date="2025-08-05T15:31:00Z" w16du:dateUtc="2025-08-05T19:31:00Z">
            <w:rPr/>
          </w:rPrChange>
        </w:rPr>
        <w:t>The Johns Hopkins Epidemiologic and Economic Model (JHEEM) is a validated, dynamic, compartmental model of HIV transmission that has been calibrated to cities and states in the US and is stratified by age, sex, race/ethnicity, and risk-status for HIV acquisition</w:t>
      </w:r>
      <w:sdt>
        <w:sdtPr>
          <w:rPr>
            <w:rFonts w:ascii="Times New Roman" w:hAnsi="Times New Roman" w:cs="Times New Roman"/>
          </w:rPr>
          <w:tag w:val="goog_rdk_12"/>
          <w:id w:val="1293512349"/>
        </w:sdtPr>
        <w:sdtContent/>
      </w:sdt>
      <w:r w:rsidR="00D07A42" w:rsidRPr="00F77336">
        <w:rPr>
          <w:rFonts w:ascii="Times New Roman" w:hAnsi="Times New Roman" w:cs="Times New Roman"/>
          <w:rPrChange w:id="270" w:author="Balasubramanian, Ruchita" w:date="2025-08-05T15:31:00Z" w16du:dateUtc="2025-08-05T19:31:00Z">
            <w:rPr/>
          </w:rPrChange>
        </w:rPr>
        <w:fldChar w:fldCharType="begin"/>
      </w:r>
      <w:r w:rsidR="00D07A42" w:rsidRPr="00F77336">
        <w:rPr>
          <w:rFonts w:ascii="Times New Roman" w:hAnsi="Times New Roman" w:cs="Times New Roman"/>
          <w:rPrChange w:id="271" w:author="Balasubramanian, Ruchita" w:date="2025-08-05T15:31:00Z" w16du:dateUtc="2025-08-05T19:31:00Z">
            <w:rPr/>
          </w:rPrChange>
        </w:rPr>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rsidRPr="00F77336">
        <w:rPr>
          <w:rFonts w:ascii="Times New Roman" w:hAnsi="Times New Roman" w:cs="Times New Roman"/>
          <w:rPrChange w:id="272"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73" w:author="Balasubramanian, Ruchita" w:date="2025-08-05T15:31:00Z" w16du:dateUtc="2025-08-05T19:31:00Z">
            <w:rPr>
              <w:rFonts w:cs="Times New Roman"/>
              <w:vertAlign w:val="superscript"/>
            </w:rPr>
          </w:rPrChange>
        </w:rPr>
        <w:t>11</w:t>
      </w:r>
      <w:r w:rsidR="00D07A42" w:rsidRPr="00F77336">
        <w:rPr>
          <w:rFonts w:ascii="Times New Roman" w:hAnsi="Times New Roman" w:cs="Times New Roman"/>
          <w:rPrChange w:id="274" w:author="Balasubramanian, Ruchita" w:date="2025-08-05T15:31:00Z" w16du:dateUtc="2025-08-05T19:31:00Z">
            <w:rPr/>
          </w:rPrChange>
        </w:rPr>
        <w:fldChar w:fldCharType="end"/>
      </w:r>
      <w:r w:rsidR="00D07A42" w:rsidRPr="00F77336">
        <w:rPr>
          <w:rFonts w:ascii="Times New Roman" w:hAnsi="Times New Roman" w:cs="Times New Roman"/>
          <w:rPrChange w:id="275" w:author="Balasubramanian, Ruchita" w:date="2025-08-05T15:31:00Z" w16du:dateUtc="2025-08-05T19:31:00Z">
            <w:rPr/>
          </w:rPrChange>
        </w:rPr>
        <w:t>.</w:t>
      </w:r>
    </w:p>
    <w:p w14:paraId="392E809E" w14:textId="51927C34" w:rsidR="00F85F10" w:rsidRPr="00F77336" w:rsidRDefault="007B6CD6">
      <w:pPr>
        <w:rPr>
          <w:rFonts w:ascii="Times New Roman" w:hAnsi="Times New Roman" w:cs="Times New Roman"/>
          <w:rPrChange w:id="276" w:author="Balasubramanian, Ruchita" w:date="2025-08-05T15:31:00Z" w16du:dateUtc="2025-08-05T19:31:00Z">
            <w:rPr/>
          </w:rPrChange>
        </w:rPr>
      </w:pPr>
      <w:r w:rsidRPr="00F77336">
        <w:rPr>
          <w:rFonts w:ascii="Times New Roman" w:hAnsi="Times New Roman" w:cs="Times New Roman"/>
          <w:rPrChange w:id="277" w:author="Balasubramanian, Ruchita" w:date="2025-08-05T15:31:00Z" w16du:dateUtc="2025-08-05T19:31:00Z">
            <w:rPr/>
          </w:rPrChange>
        </w:rPr>
        <w:t xml:space="preserve">To represent the impact of CDC-funded HIV testing, we expanded </w:t>
      </w:r>
      <w:r w:rsidR="00174A40" w:rsidRPr="00F77336">
        <w:rPr>
          <w:rFonts w:ascii="Times New Roman" w:hAnsi="Times New Roman" w:cs="Times New Roman"/>
          <w:rPrChange w:id="278" w:author="Balasubramanian, Ruchita" w:date="2025-08-05T15:31:00Z" w16du:dateUtc="2025-08-05T19:31:00Z">
            <w:rPr/>
          </w:rPrChange>
        </w:rPr>
        <w:t xml:space="preserve">the </w:t>
      </w:r>
      <w:r w:rsidRPr="00F77336">
        <w:rPr>
          <w:rFonts w:ascii="Times New Roman" w:hAnsi="Times New Roman" w:cs="Times New Roman"/>
          <w:rPrChange w:id="279" w:author="Balasubramanian, Ruchita" w:date="2025-08-05T15:31:00Z" w16du:dateUtc="2025-08-05T19:31:00Z">
            <w:rPr/>
          </w:rPrChange>
        </w:rPr>
        <w:t>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rPr>
            <w:rFonts w:ascii="Times New Roman" w:hAnsi="Times New Roman" w:cs="Times New Roman"/>
          </w:rPr>
          <w:tag w:val="goog_rdk_13"/>
          <w:id w:val="-183738223"/>
        </w:sdtPr>
        <w:sdtContent/>
      </w:sdt>
      <w:sdt>
        <w:sdtPr>
          <w:rPr>
            <w:rFonts w:ascii="Times New Roman" w:hAnsi="Times New Roman" w:cs="Times New Roman"/>
          </w:rPr>
          <w:tag w:val="goog_rdk_14"/>
          <w:id w:val="791989672"/>
        </w:sdtPr>
        <w:sdtContent/>
      </w:sdt>
      <w:r w:rsidRPr="00F77336">
        <w:rPr>
          <w:rFonts w:ascii="Times New Roman" w:hAnsi="Times New Roman" w:cs="Times New Roman"/>
          <w:rPrChange w:id="280" w:author="Balasubramanian, Ruchita" w:date="2025-08-05T15:31:00Z" w16du:dateUtc="2025-08-05T19:31:00Z">
            <w:rPr/>
          </w:rPrChange>
        </w:rPr>
        <w:t xml:space="preserve"> risk factor, and time (see </w:t>
      </w:r>
      <w:sdt>
        <w:sdtPr>
          <w:rPr>
            <w:rFonts w:ascii="Times New Roman" w:hAnsi="Times New Roman" w:cs="Times New Roman"/>
          </w:rPr>
          <w:tag w:val="goog_rdk_15"/>
          <w:id w:val="-1300474744"/>
        </w:sdtPr>
        <w:sdtContent/>
      </w:sdt>
      <w:sdt>
        <w:sdtPr>
          <w:rPr>
            <w:rFonts w:ascii="Times New Roman" w:hAnsi="Times New Roman" w:cs="Times New Roman"/>
          </w:rPr>
          <w:tag w:val="goog_rdk_16"/>
          <w:id w:val="1955593932"/>
        </w:sdtPr>
        <w:sdtContent/>
      </w:sdt>
      <w:r w:rsidRPr="00F77336">
        <w:rPr>
          <w:rFonts w:ascii="Times New Roman" w:hAnsi="Times New Roman" w:cs="Times New Roman"/>
          <w:rPrChange w:id="281" w:author="Balasubramanian, Ruchita" w:date="2025-08-05T15:31:00Z" w16du:dateUtc="2025-08-05T19:31:00Z">
            <w:rPr/>
          </w:rPrChange>
        </w:rPr>
        <w:t>Supplement).</w:t>
      </w:r>
    </w:p>
    <w:p w14:paraId="48090B35" w14:textId="77777777" w:rsidR="00F85F10" w:rsidRPr="00F77336" w:rsidRDefault="007B6CD6">
      <w:pPr>
        <w:rPr>
          <w:rFonts w:ascii="Times New Roman" w:hAnsi="Times New Roman" w:cs="Times New Roman"/>
          <w:rPrChange w:id="282" w:author="Balasubramanian, Ruchita" w:date="2025-08-05T15:31:00Z" w16du:dateUtc="2025-08-05T19:31:00Z">
            <w:rPr/>
          </w:rPrChange>
        </w:rPr>
      </w:pPr>
      <w:r w:rsidRPr="00F77336">
        <w:rPr>
          <w:rFonts w:ascii="Times New Roman" w:hAnsi="Times New Roman" w:cs="Times New Roman"/>
          <w:u w:val="single"/>
          <w:rPrChange w:id="283" w:author="Balasubramanian, Ruchita" w:date="2025-08-05T15:31:00Z" w16du:dateUtc="2025-08-05T19:31:00Z">
            <w:rPr>
              <w:u w:val="single"/>
            </w:rPr>
          </w:rPrChange>
        </w:rPr>
        <w:t>Study Setting:</w:t>
      </w:r>
    </w:p>
    <w:p w14:paraId="1DFFD9FB" w14:textId="24B9ED49" w:rsidR="00F85F10" w:rsidRPr="00F77336" w:rsidRDefault="007B6CD6">
      <w:pPr>
        <w:rPr>
          <w:rFonts w:ascii="Times New Roman" w:hAnsi="Times New Roman" w:cs="Times New Roman"/>
          <w:rPrChange w:id="284" w:author="Balasubramanian, Ruchita" w:date="2025-08-05T15:31:00Z" w16du:dateUtc="2025-08-05T19:31:00Z">
            <w:rPr/>
          </w:rPrChange>
        </w:rPr>
      </w:pPr>
      <w:r w:rsidRPr="00F77336">
        <w:rPr>
          <w:rFonts w:ascii="Times New Roman" w:hAnsi="Times New Roman" w:cs="Times New Roman"/>
          <w:rPrChange w:id="285" w:author="Balasubramanian, Ruchita" w:date="2025-08-05T15:31:00Z" w16du:dateUtc="2025-08-05T19:31:00Z">
            <w:rPr/>
          </w:rPrChange>
        </w:rPr>
        <w:t>We simulated HIV epidemics in 18 states: Alabama, Arizona, California, Florida, Georgia, Illinois, Kentucky, Louisiana, Maryland,</w:t>
      </w:r>
      <w:r w:rsidR="00727FB8" w:rsidRPr="00F77336">
        <w:rPr>
          <w:rFonts w:ascii="Times New Roman" w:hAnsi="Times New Roman" w:cs="Times New Roman"/>
          <w:rPrChange w:id="286" w:author="Balasubramanian, Ruchita" w:date="2025-08-05T15:31:00Z" w16du:dateUtc="2025-08-05T19:31:00Z">
            <w:rPr/>
          </w:rPrChange>
        </w:rPr>
        <w:t xml:space="preserve"> Mississippi, </w:t>
      </w:r>
      <w:r w:rsidRPr="00F77336">
        <w:rPr>
          <w:rFonts w:ascii="Times New Roman" w:hAnsi="Times New Roman" w:cs="Times New Roman"/>
          <w:rPrChange w:id="287" w:author="Balasubramanian, Ruchita" w:date="2025-08-05T15:31:00Z" w16du:dateUtc="2025-08-05T19:31:00Z">
            <w:rPr/>
          </w:rPrChange>
        </w:rPr>
        <w:t xml:space="preserve"> Missouri, New York, </w:t>
      </w:r>
      <w:r w:rsidR="00727FB8" w:rsidRPr="00F77336">
        <w:rPr>
          <w:rFonts w:ascii="Times New Roman" w:hAnsi="Times New Roman" w:cs="Times New Roman"/>
          <w:rPrChange w:id="288" w:author="Balasubramanian, Ruchita" w:date="2025-08-05T15:31:00Z" w16du:dateUtc="2025-08-05T19:31:00Z">
            <w:rPr/>
          </w:rPrChange>
        </w:rPr>
        <w:t xml:space="preserve">Ohio </w:t>
      </w:r>
      <w:r w:rsidRPr="00F77336">
        <w:rPr>
          <w:rFonts w:ascii="Times New Roman" w:hAnsi="Times New Roman" w:cs="Times New Roman"/>
          <w:rPrChange w:id="289" w:author="Balasubramanian, Ruchita" w:date="2025-08-05T15:31:00Z" w16du:dateUtc="2025-08-05T19:31:00Z">
            <w:rPr/>
          </w:rPrChange>
        </w:rPr>
        <w:t xml:space="preserve">South Carolina, Tennessee, Texas, Washington, and Wisconsin. These states were chosen for </w:t>
      </w:r>
      <w:r w:rsidRPr="00F77336">
        <w:rPr>
          <w:rFonts w:ascii="Times New Roman" w:hAnsi="Times New Roman" w:cs="Times New Roman"/>
          <w:rPrChange w:id="290" w:author="Balasubramanian, Ruchita" w:date="2025-08-05T15:31:00Z" w16du:dateUtc="2025-08-05T19:31:00Z">
            <w:rPr/>
          </w:rPrChange>
        </w:rPr>
        <w:lastRenderedPageBreak/>
        <w:t xml:space="preserve">geographic distribution and balance of urban/rural composition, mix of Medicaid expansion status, and prioritization in the </w:t>
      </w:r>
      <w:r w:rsidRPr="00F77336">
        <w:rPr>
          <w:rFonts w:ascii="Times New Roman" w:hAnsi="Times New Roman" w:cs="Times New Roman"/>
          <w:i/>
          <w:rPrChange w:id="291" w:author="Balasubramanian, Ruchita" w:date="2025-08-05T15:31:00Z" w16du:dateUtc="2025-08-05T19:31:00Z">
            <w:rPr>
              <w:i/>
            </w:rPr>
          </w:rPrChange>
        </w:rPr>
        <w:t>Ending the HIV Epidemic</w:t>
      </w:r>
      <w:r w:rsidRPr="00F77336">
        <w:rPr>
          <w:rFonts w:ascii="Times New Roman" w:hAnsi="Times New Roman" w:cs="Times New Roman"/>
          <w:rPrChange w:id="292" w:author="Balasubramanian, Ruchita" w:date="2025-08-05T15:31:00Z" w16du:dateUtc="2025-08-05T19:31:00Z">
            <w:rPr/>
          </w:rPrChange>
        </w:rPr>
        <w:t xml:space="preserve"> initiative</w:t>
      </w:r>
      <w:r w:rsidR="00D67AEA" w:rsidRPr="00F77336">
        <w:rPr>
          <w:rFonts w:ascii="Times New Roman" w:hAnsi="Times New Roman" w:cs="Times New Roman"/>
          <w:rPrChange w:id="293" w:author="Balasubramanian, Ruchita" w:date="2025-08-05T15:31:00Z" w16du:dateUtc="2025-08-05T19:31:00Z">
            <w:rPr/>
          </w:rPrChange>
        </w:rPr>
        <w:fldChar w:fldCharType="begin"/>
      </w:r>
      <w:r w:rsidR="00D67AEA" w:rsidRPr="00F77336">
        <w:rPr>
          <w:rFonts w:ascii="Times New Roman" w:hAnsi="Times New Roman" w:cs="Times New Roman"/>
          <w:rPrChange w:id="294" w:author="Balasubramanian, Ruchita" w:date="2025-08-05T15:31:00Z" w16du:dateUtc="2025-08-05T19:31:00Z">
            <w:rPr/>
          </w:rPrChange>
        </w:rPr>
        <w:instrText xml:space="preserve"> ADDIN ZOTERO_ITEM CSL_CITATION {"citationID":"9wGpXch9","properties":{"formattedCitation":"\\super 13\\nosupersub{}","plainCitation":"13","noteIndex":0},"citationItems":[{"id":1433,"uris":["http://zotero.org/users/local/aj7PsjFR/items/XHXENGJ3"],"itemData":{"id":1433,"type":"webpage","abstract":"The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rsidRPr="00F77336">
        <w:rPr>
          <w:rFonts w:ascii="Times New Roman" w:hAnsi="Times New Roman" w:cs="Times New Roman"/>
          <w:rPrChange w:id="295"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296" w:author="Balasubramanian, Ruchita" w:date="2025-08-05T15:31:00Z" w16du:dateUtc="2025-08-05T19:31:00Z">
            <w:rPr>
              <w:rFonts w:cs="Times New Roman"/>
              <w:vertAlign w:val="superscript"/>
            </w:rPr>
          </w:rPrChange>
        </w:rPr>
        <w:t>13</w:t>
      </w:r>
      <w:r w:rsidR="00D67AEA" w:rsidRPr="00F77336">
        <w:rPr>
          <w:rFonts w:ascii="Times New Roman" w:hAnsi="Times New Roman" w:cs="Times New Roman"/>
          <w:rPrChange w:id="297" w:author="Balasubramanian, Ruchita" w:date="2025-08-05T15:31:00Z" w16du:dateUtc="2025-08-05T19:31:00Z">
            <w:rPr/>
          </w:rPrChange>
        </w:rPr>
        <w:fldChar w:fldCharType="end"/>
      </w:r>
      <w:r w:rsidRPr="00F77336">
        <w:rPr>
          <w:rFonts w:ascii="Times New Roman" w:hAnsi="Times New Roman" w:cs="Times New Roman"/>
          <w:rPrChange w:id="298" w:author="Balasubramanian, Ruchita" w:date="2025-08-05T15:31:00Z" w16du:dateUtc="2025-08-05T19:31:00Z">
            <w:rPr/>
          </w:rPrChange>
        </w:rPr>
        <w:t>.</w:t>
      </w:r>
    </w:p>
    <w:p w14:paraId="7B5A30F8" w14:textId="77777777" w:rsidR="00F85F10" w:rsidRPr="00F77336" w:rsidRDefault="007B6CD6">
      <w:pPr>
        <w:rPr>
          <w:rFonts w:ascii="Times New Roman" w:hAnsi="Times New Roman" w:cs="Times New Roman"/>
          <w:u w:val="single"/>
          <w:rPrChange w:id="299" w:author="Balasubramanian, Ruchita" w:date="2025-08-05T15:31:00Z" w16du:dateUtc="2025-08-05T19:31:00Z">
            <w:rPr>
              <w:u w:val="single"/>
            </w:rPr>
          </w:rPrChange>
        </w:rPr>
      </w:pPr>
      <w:r w:rsidRPr="00F77336">
        <w:rPr>
          <w:rFonts w:ascii="Times New Roman" w:hAnsi="Times New Roman" w:cs="Times New Roman"/>
          <w:u w:val="single"/>
          <w:rPrChange w:id="300" w:author="Balasubramanian, Ruchita" w:date="2025-08-05T15:31:00Z" w16du:dateUtc="2025-08-05T19:31:00Z">
            <w:rPr>
              <w:u w:val="single"/>
            </w:rPr>
          </w:rPrChange>
        </w:rPr>
        <w:t>Model Calibration:</w:t>
      </w:r>
    </w:p>
    <w:p w14:paraId="4E15A28A" w14:textId="2F060822" w:rsidR="00F85F10" w:rsidRPr="00F77336" w:rsidRDefault="007B6CD6">
      <w:pPr>
        <w:rPr>
          <w:rFonts w:ascii="Times New Roman" w:hAnsi="Times New Roman" w:cs="Times New Roman"/>
          <w:rPrChange w:id="301" w:author="Balasubramanian, Ruchita" w:date="2025-08-05T15:31:00Z" w16du:dateUtc="2025-08-05T19:31:00Z">
            <w:rPr/>
          </w:rPrChange>
        </w:rPr>
      </w:pPr>
      <w:r w:rsidRPr="00F77336">
        <w:rPr>
          <w:rFonts w:ascii="Times New Roman" w:hAnsi="Times New Roman" w:cs="Times New Roman"/>
          <w:rPrChange w:id="302" w:author="Balasubramanian, Ruchita" w:date="2025-08-05T15:31:00Z" w16du:dateUtc="2025-08-05T19:31:00Z">
            <w:rPr/>
          </w:rPrChange>
        </w:rPr>
        <w:t xml:space="preserve">JHEEM’s calibration has been described previously; briefly, we ran an Adaptive Metropolis Sampler for 1,000,000 iterations in each </w:t>
      </w:r>
      <w:r w:rsidR="00086F3F" w:rsidRPr="00F77336">
        <w:rPr>
          <w:rFonts w:ascii="Times New Roman" w:hAnsi="Times New Roman" w:cs="Times New Roman"/>
          <w:rPrChange w:id="303" w:author="Balasubramanian, Ruchita" w:date="2025-08-05T15:31:00Z" w16du:dateUtc="2025-08-05T19:31:00Z">
            <w:rPr/>
          </w:rPrChange>
        </w:rPr>
        <w:t xml:space="preserve">state </w:t>
      </w:r>
      <w:r w:rsidRPr="00F77336">
        <w:rPr>
          <w:rFonts w:ascii="Times New Roman" w:hAnsi="Times New Roman" w:cs="Times New Roman"/>
          <w:rPrChange w:id="304" w:author="Balasubramanian, Ruchita" w:date="2025-08-05T15:31:00Z" w16du:dateUtc="2025-08-05T19:31:00Z">
            <w:rPr/>
          </w:rPrChange>
        </w:rPr>
        <w:t>and retained a set of 1,000 well-fitting simulations</w:t>
      </w:r>
      <w:r w:rsidR="00D67AEA" w:rsidRPr="00F77336">
        <w:rPr>
          <w:rFonts w:ascii="Times New Roman" w:hAnsi="Times New Roman" w:cs="Times New Roman"/>
          <w:rPrChange w:id="305" w:author="Balasubramanian, Ruchita" w:date="2025-08-05T15:31:00Z" w16du:dateUtc="2025-08-05T19:31:00Z">
            <w:rPr/>
          </w:rPrChange>
        </w:rPr>
        <w:fldChar w:fldCharType="begin"/>
      </w:r>
      <w:r w:rsidR="00D67AEA" w:rsidRPr="00F77336">
        <w:rPr>
          <w:rFonts w:ascii="Times New Roman" w:hAnsi="Times New Roman" w:cs="Times New Roman"/>
          <w:rPrChange w:id="306" w:author="Balasubramanian, Ruchita" w:date="2025-08-05T15:31:00Z" w16du:dateUtc="2025-08-05T19:31:00Z">
            <w:rPr/>
          </w:rPrChange>
        </w:rPr>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rsidRPr="00F77336">
        <w:rPr>
          <w:rFonts w:ascii="Times New Roman" w:hAnsi="Times New Roman" w:cs="Times New Roman"/>
          <w:rPrChange w:id="307"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08" w:author="Balasubramanian, Ruchita" w:date="2025-08-05T15:31:00Z" w16du:dateUtc="2025-08-05T19:31:00Z">
            <w:rPr>
              <w:rFonts w:cs="Times New Roman"/>
              <w:vertAlign w:val="superscript"/>
            </w:rPr>
          </w:rPrChange>
        </w:rPr>
        <w:t>11</w:t>
      </w:r>
      <w:r w:rsidR="00D67AEA" w:rsidRPr="00F77336">
        <w:rPr>
          <w:rFonts w:ascii="Times New Roman" w:hAnsi="Times New Roman" w:cs="Times New Roman"/>
          <w:rPrChange w:id="309" w:author="Balasubramanian, Ruchita" w:date="2025-08-05T15:31:00Z" w16du:dateUtc="2025-08-05T19:31:00Z">
            <w:rPr/>
          </w:rPrChange>
        </w:rPr>
        <w:fldChar w:fldCharType="end"/>
      </w:r>
      <w:r w:rsidRPr="00F77336">
        <w:rPr>
          <w:rFonts w:ascii="Times New Roman" w:hAnsi="Times New Roman" w:cs="Times New Roman"/>
          <w:rPrChange w:id="310" w:author="Balasubramanian, Ruchita" w:date="2025-08-05T15:31:00Z" w16du:dateUtc="2025-08-05T19:31:00Z">
            <w:rPr/>
          </w:rPrChange>
        </w:rPr>
        <w:t>. These simulations reproduce local epidemiological measures of the epidemic, including new diagnoses, prevalent cases, and proportion of the general population who report being tested for HIV during the preceding year.</w:t>
      </w:r>
    </w:p>
    <w:p w14:paraId="6F067FC9" w14:textId="62671756" w:rsidR="00F42ABB" w:rsidRPr="00F77336" w:rsidRDefault="007B6CD6" w:rsidP="00F42ABB">
      <w:pPr>
        <w:rPr>
          <w:rFonts w:ascii="Times New Roman" w:hAnsi="Times New Roman" w:cs="Times New Roman"/>
          <w:rPrChange w:id="311" w:author="Balasubramanian, Ruchita" w:date="2025-08-05T15:31:00Z" w16du:dateUtc="2025-08-05T19:31:00Z">
            <w:rPr/>
          </w:rPrChange>
        </w:rPr>
      </w:pPr>
      <w:r w:rsidRPr="00F77336">
        <w:rPr>
          <w:rFonts w:ascii="Times New Roman" w:hAnsi="Times New Roman" w:cs="Times New Roman"/>
          <w:rPrChange w:id="312" w:author="Balasubramanian, Ruchita" w:date="2025-08-05T15:31:00Z" w16du:dateUtc="2025-08-05T19:31:00Z">
            <w:rPr/>
          </w:rPrChange>
        </w:rP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rPr>
            <w:rFonts w:ascii="Times New Roman" w:hAnsi="Times New Roman" w:cs="Times New Roman"/>
          </w:rPr>
          <w:tag w:val="goog_rdk_17"/>
          <w:id w:val="2066283860"/>
        </w:sdtPr>
        <w:sdtContent/>
      </w:sdt>
      <w:sdt>
        <w:sdtPr>
          <w:rPr>
            <w:rFonts w:ascii="Times New Roman" w:hAnsi="Times New Roman" w:cs="Times New Roman"/>
          </w:rPr>
          <w:tag w:val="goog_rdk_18"/>
          <w:id w:val="-1799825516"/>
        </w:sdtPr>
        <w:sdtContent/>
      </w:sdt>
      <w:r w:rsidRPr="00F77336">
        <w:rPr>
          <w:rFonts w:ascii="Times New Roman" w:hAnsi="Times New Roman" w:cs="Times New Roman"/>
          <w:rPrChange w:id="313" w:author="Balasubramanian, Ruchita" w:date="2025-08-05T15:31:00Z" w16du:dateUtc="2025-08-05T19:31:00Z">
            <w:rPr/>
          </w:rPrChange>
        </w:rPr>
        <w:t>reports from 2011 to 2019: (1) the number of CDC-funded tests in each state and (2) the rate of positivity (excluding known cases) among CDC-funded tests (see Supplement)</w:t>
      </w:r>
      <w:r w:rsidR="00D07A42" w:rsidRPr="00F77336">
        <w:rPr>
          <w:rFonts w:ascii="Times New Roman" w:hAnsi="Times New Roman" w:cs="Times New Roman"/>
          <w:rPrChange w:id="314" w:author="Balasubramanian, Ruchita" w:date="2025-08-05T15:31:00Z" w16du:dateUtc="2025-08-05T19:31:00Z">
            <w:rPr/>
          </w:rPrChange>
        </w:rPr>
        <w:fldChar w:fldCharType="begin"/>
      </w:r>
      <w:r w:rsidR="00D67AEA" w:rsidRPr="00F77336">
        <w:rPr>
          <w:rFonts w:ascii="Times New Roman" w:hAnsi="Times New Roman" w:cs="Times New Roman"/>
          <w:rPrChange w:id="315" w:author="Balasubramanian, Ruchita" w:date="2025-08-05T15:31:00Z" w16du:dateUtc="2025-08-05T19:31:00Z">
            <w:rPr/>
          </w:rPrChange>
        </w:rPr>
        <w:instrText xml:space="preserve"> ADDIN ZOTERO_ITEM CSL_CITATION {"citationID":"BTgl5lx6","properties":{"formattedCitation":"\\super 14\\nosupersub{}","plainCitation":"14","noteIndex":0},"citationItems":[{"id":1415,"uris":["http://zotero.org/users/local/aj7PsjFR/items/SPNFX4MR"],"itemData":{"id":1415,"type":"article-journal","language":"en","source":"stacks.cdc.gov","title":"CDC-funded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rsidRPr="00F77336">
        <w:rPr>
          <w:rFonts w:ascii="Times New Roman" w:hAnsi="Times New Roman" w:cs="Times New Roman"/>
          <w:rPrChange w:id="316"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17" w:author="Balasubramanian, Ruchita" w:date="2025-08-05T15:31:00Z" w16du:dateUtc="2025-08-05T19:31:00Z">
            <w:rPr>
              <w:rFonts w:cs="Times New Roman"/>
              <w:vertAlign w:val="superscript"/>
            </w:rPr>
          </w:rPrChange>
        </w:rPr>
        <w:t>14</w:t>
      </w:r>
      <w:r w:rsidR="00D07A42" w:rsidRPr="00F77336">
        <w:rPr>
          <w:rFonts w:ascii="Times New Roman" w:hAnsi="Times New Roman" w:cs="Times New Roman"/>
          <w:rPrChange w:id="318" w:author="Balasubramanian, Ruchita" w:date="2025-08-05T15:31:00Z" w16du:dateUtc="2025-08-05T19:31:00Z">
            <w:rPr/>
          </w:rPrChange>
        </w:rPr>
        <w:fldChar w:fldCharType="end"/>
      </w:r>
      <w:r w:rsidRPr="00F77336">
        <w:rPr>
          <w:rFonts w:ascii="Times New Roman" w:hAnsi="Times New Roman" w:cs="Times New Roman"/>
          <w:rPrChange w:id="319" w:author="Balasubramanian, Ruchita" w:date="2025-08-05T15:31:00Z" w16du:dateUtc="2025-08-05T19:31:00Z">
            <w:rPr/>
          </w:rPrChange>
        </w:rPr>
        <w:t xml:space="preserve">. </w:t>
      </w:r>
    </w:p>
    <w:p w14:paraId="6761242C" w14:textId="77777777" w:rsidR="00F42ABB" w:rsidRPr="00F77336" w:rsidRDefault="00F42ABB" w:rsidP="00F42ABB">
      <w:pPr>
        <w:rPr>
          <w:rFonts w:ascii="Times New Roman" w:hAnsi="Times New Roman" w:cs="Times New Roman"/>
          <w:u w:val="single"/>
          <w:rPrChange w:id="320" w:author="Balasubramanian, Ruchita" w:date="2025-08-05T15:31:00Z" w16du:dateUtc="2025-08-05T19:31:00Z">
            <w:rPr>
              <w:u w:val="single"/>
            </w:rPr>
          </w:rPrChange>
        </w:rPr>
      </w:pPr>
      <w:r w:rsidRPr="00F77336">
        <w:rPr>
          <w:rFonts w:ascii="Times New Roman" w:hAnsi="Times New Roman" w:cs="Times New Roman"/>
          <w:u w:val="single"/>
          <w:rPrChange w:id="321" w:author="Balasubramanian, Ruchita" w:date="2025-08-05T15:31:00Z" w16du:dateUtc="2025-08-05T19:31:00Z">
            <w:rPr>
              <w:u w:val="single"/>
            </w:rPr>
          </w:rPrChange>
        </w:rPr>
        <w:t>Modeled Scenarios</w:t>
      </w:r>
    </w:p>
    <w:p w14:paraId="6F15DCA4" w14:textId="77888CF2" w:rsidR="00D67AEA" w:rsidRPr="00F77336" w:rsidRDefault="00F42ABB" w:rsidP="002B3051">
      <w:pPr>
        <w:rPr>
          <w:rFonts w:ascii="Times New Roman" w:hAnsi="Times New Roman" w:cs="Times New Roman"/>
          <w:rPrChange w:id="322" w:author="Balasubramanian, Ruchita" w:date="2025-08-05T15:31:00Z" w16du:dateUtc="2025-08-05T19:31:00Z">
            <w:rPr/>
          </w:rPrChange>
        </w:rPr>
      </w:pPr>
      <w:r w:rsidRPr="00F77336">
        <w:rPr>
          <w:rFonts w:ascii="Times New Roman" w:hAnsi="Times New Roman" w:cs="Times New Roman"/>
          <w:rPrChange w:id="323" w:author="Balasubramanian, Ruchita" w:date="2025-08-05T15:31:00Z" w16du:dateUtc="2025-08-05T19:31:00Z">
            <w:rPr/>
          </w:rPrChange>
        </w:rPr>
        <w:t>In addition to a scenario where CDC funding for HIV tests continues uninterrupted, we simulated three scenarios (Figure 1): (1) “Cessation” - CDC funding for HIV tests stops on October 1, 2025, and CDC-funded tests linearly decline to zero by December 31, 2025; (2) “Brief Interruption” -  CDC-funded testing ends as in “</w:t>
      </w:r>
      <w:r w:rsidR="002F6CFC" w:rsidRPr="00F77336">
        <w:rPr>
          <w:rFonts w:ascii="Times New Roman" w:hAnsi="Times New Roman" w:cs="Times New Roman"/>
          <w:rPrChange w:id="324" w:author="Balasubramanian, Ruchita" w:date="2025-08-05T15:31:00Z" w16du:dateUtc="2025-08-05T19:31:00Z">
            <w:rPr/>
          </w:rPrChange>
        </w:rPr>
        <w:t>C</w:t>
      </w:r>
      <w:r w:rsidRPr="00F77336">
        <w:rPr>
          <w:rFonts w:ascii="Times New Roman" w:hAnsi="Times New Roman" w:cs="Times New Roman"/>
          <w:rPrChange w:id="325" w:author="Balasubramanian, Ruchita" w:date="2025-08-05T15:31:00Z" w16du:dateUtc="2025-08-05T19:31:00Z">
            <w:rPr/>
          </w:rPrChange>
        </w:rPr>
        <w:t>essation”, but then resumes in 2027, rising linearly from zero on December 31, 2026, to current daily volumes by December 31, 2027. (3) “Prolonged Interruption” - CDC-funded testing ends as in “</w:t>
      </w:r>
      <w:r w:rsidR="002F6CFC" w:rsidRPr="00F77336">
        <w:rPr>
          <w:rFonts w:ascii="Times New Roman" w:hAnsi="Times New Roman" w:cs="Times New Roman"/>
          <w:rPrChange w:id="326" w:author="Balasubramanian, Ruchita" w:date="2025-08-05T15:31:00Z" w16du:dateUtc="2025-08-05T19:31:00Z">
            <w:rPr/>
          </w:rPrChange>
        </w:rPr>
        <w:t>C</w:t>
      </w:r>
      <w:r w:rsidRPr="00F77336">
        <w:rPr>
          <w:rFonts w:ascii="Times New Roman" w:hAnsi="Times New Roman" w:cs="Times New Roman"/>
          <w:rPrChange w:id="327" w:author="Balasubramanian, Ruchita" w:date="2025-08-05T15:31:00Z" w16du:dateUtc="2025-08-05T19:31:00Z">
            <w:rPr/>
          </w:rPrChange>
        </w:rPr>
        <w:t>essation”, but then resumes in 2029, rising linearly from zero on December 31, 2028, to current daily volumes by December 31, 2029. (Supplement Figure S1)</w:t>
      </w:r>
    </w:p>
    <w:p w14:paraId="52D97F47" w14:textId="62E2D1C9" w:rsidR="00F85F10" w:rsidRPr="00F77336" w:rsidRDefault="007B6CD6" w:rsidP="002B3051">
      <w:pPr>
        <w:tabs>
          <w:tab w:val="left" w:pos="6030"/>
        </w:tabs>
        <w:autoSpaceDE w:val="0"/>
        <w:autoSpaceDN w:val="0"/>
        <w:adjustRightInd w:val="0"/>
        <w:spacing w:after="0" w:line="240" w:lineRule="auto"/>
        <w:rPr>
          <w:rFonts w:ascii="Times New Roman" w:hAnsi="Times New Roman" w:cs="Times New Roman"/>
          <w:rPrChange w:id="328" w:author="Balasubramanian, Ruchita" w:date="2025-08-05T15:31:00Z" w16du:dateUtc="2025-08-05T19:31:00Z">
            <w:rPr/>
          </w:rPrChange>
        </w:rPr>
      </w:pPr>
      <w:r w:rsidRPr="00F77336">
        <w:rPr>
          <w:rFonts w:ascii="Times New Roman" w:hAnsi="Times New Roman" w:cs="Times New Roman"/>
          <w:rPrChange w:id="329" w:author="Balasubramanian, Ruchita" w:date="2025-08-05T15:31:00Z" w16du:dateUtc="2025-08-05T19:31:00Z">
            <w:rPr/>
          </w:rPrChange>
        </w:rPr>
        <w:t xml:space="preserve"> </w:t>
      </w:r>
      <w:r w:rsidR="002F6CFC" w:rsidRPr="00F77336">
        <w:rPr>
          <w:rFonts w:ascii="Times New Roman" w:hAnsi="Times New Roman" w:cs="Times New Roman"/>
          <w:rPrChange w:id="330" w:author="Balasubramanian, Ruchita" w:date="2025-08-05T15:31:00Z" w16du:dateUtc="2025-08-05T19:31:00Z">
            <w:rPr/>
          </w:rPrChange>
        </w:rPr>
        <w:tab/>
      </w:r>
    </w:p>
    <w:p w14:paraId="7CF4B589" w14:textId="4C941C12" w:rsidR="00F85F10" w:rsidRPr="00F77336" w:rsidRDefault="007B6CD6">
      <w:pPr>
        <w:rPr>
          <w:rFonts w:ascii="Times New Roman" w:hAnsi="Times New Roman" w:cs="Times New Roman"/>
          <w:rPrChange w:id="331" w:author="Balasubramanian, Ruchita" w:date="2025-08-05T15:31:00Z" w16du:dateUtc="2025-08-05T19:31:00Z">
            <w:rPr/>
          </w:rPrChange>
        </w:rPr>
      </w:pPr>
      <w:r w:rsidRPr="00F77336">
        <w:rPr>
          <w:rFonts w:ascii="Times New Roman" w:hAnsi="Times New Roman" w:cs="Times New Roman"/>
          <w:rPrChange w:id="332" w:author="Balasubramanian, Ruchita" w:date="2025-08-05T15:31:00Z" w16du:dateUtc="2025-08-05T19:31:00Z">
            <w:rPr/>
          </w:rPrChange>
        </w:rPr>
        <w:t xml:space="preserve">In the absence of CDC funding, presumably some individuals who would </w:t>
      </w:r>
      <w:r w:rsidR="00960622" w:rsidRPr="00F77336">
        <w:rPr>
          <w:rFonts w:ascii="Times New Roman" w:hAnsi="Times New Roman" w:cs="Times New Roman"/>
          <w:rPrChange w:id="333" w:author="Balasubramanian, Ruchita" w:date="2025-08-05T15:31:00Z" w16du:dateUtc="2025-08-05T19:31:00Z">
            <w:rPr/>
          </w:rPrChange>
        </w:rPr>
        <w:t xml:space="preserve">otherwise </w:t>
      </w:r>
      <w:r w:rsidRPr="00F77336">
        <w:rPr>
          <w:rFonts w:ascii="Times New Roman" w:hAnsi="Times New Roman" w:cs="Times New Roman"/>
          <w:rPrChange w:id="334" w:author="Balasubramanian, Ruchita" w:date="2025-08-05T15:31:00Z" w16du:dateUtc="2025-08-05T19:31:00Z">
            <w:rPr/>
          </w:rPrChange>
        </w:rPr>
        <w:t xml:space="preserve">have </w:t>
      </w:r>
      <w:r w:rsidR="00960622" w:rsidRPr="00F77336">
        <w:rPr>
          <w:rFonts w:ascii="Times New Roman" w:hAnsi="Times New Roman" w:cs="Times New Roman"/>
          <w:rPrChange w:id="335" w:author="Balasubramanian, Ruchita" w:date="2025-08-05T15:31:00Z" w16du:dateUtc="2025-08-05T19:31:00Z">
            <w:rPr/>
          </w:rPrChange>
        </w:rPr>
        <w:t>received</w:t>
      </w:r>
      <w:r w:rsidRPr="00F77336">
        <w:rPr>
          <w:rFonts w:ascii="Times New Roman" w:hAnsi="Times New Roman" w:cs="Times New Roman"/>
          <w:rPrChange w:id="336" w:author="Balasubramanian, Ruchita" w:date="2025-08-05T15:31:00Z" w16du:dateUtc="2025-08-05T19:31:00Z">
            <w:rPr/>
          </w:rPrChange>
        </w:rPr>
        <w:t xml:space="preserve"> a</w:t>
      </w:r>
      <w:r w:rsidR="00960622" w:rsidRPr="00F77336">
        <w:rPr>
          <w:rFonts w:ascii="Times New Roman" w:hAnsi="Times New Roman" w:cs="Times New Roman"/>
          <w:rPrChange w:id="337" w:author="Balasubramanian, Ruchita" w:date="2025-08-05T15:31:00Z" w16du:dateUtc="2025-08-05T19:31:00Z">
            <w:rPr/>
          </w:rPrChange>
        </w:rPr>
        <w:t xml:space="preserve"> CDC-funded</w:t>
      </w:r>
      <w:r w:rsidRPr="00F77336">
        <w:rPr>
          <w:rFonts w:ascii="Times New Roman" w:hAnsi="Times New Roman" w:cs="Times New Roman"/>
          <w:rPrChange w:id="338" w:author="Balasubramanian, Ruchita" w:date="2025-08-05T15:31:00Z" w16du:dateUtc="2025-08-05T19:31:00Z">
            <w:rPr/>
          </w:rPrChange>
        </w:rPr>
        <w:t xml:space="preserve"> HIV test would get tested by other means, such as private insurance or </w:t>
      </w:r>
      <w:r w:rsidR="00960622" w:rsidRPr="00F77336">
        <w:rPr>
          <w:rFonts w:ascii="Times New Roman" w:hAnsi="Times New Roman" w:cs="Times New Roman"/>
          <w:rPrChange w:id="339" w:author="Balasubramanian, Ruchita" w:date="2025-08-05T15:31:00Z" w16du:dateUtc="2025-08-05T19:31:00Z">
            <w:rPr/>
          </w:rPrChange>
        </w:rPr>
        <w:t>in an emergency department</w:t>
      </w:r>
      <w:r w:rsidRPr="00F77336">
        <w:rPr>
          <w:rFonts w:ascii="Times New Roman" w:hAnsi="Times New Roman" w:cs="Times New Roman"/>
          <w:rPrChange w:id="340" w:author="Balasubramanian, Ruchita" w:date="2025-08-05T15:31:00Z" w16du:dateUtc="2025-08-05T19:31:00Z">
            <w:rPr/>
          </w:rPrChange>
        </w:rPr>
        <w:t xml:space="preserve">. However, this proportion is not well characterized: </w:t>
      </w:r>
      <w:r w:rsidR="000175A3" w:rsidRPr="00F77336">
        <w:rPr>
          <w:rFonts w:ascii="Times New Roman" w:hAnsi="Times New Roman" w:cs="Times New Roman"/>
          <w:rPrChange w:id="341" w:author="Balasubramanian, Ruchita" w:date="2025-08-05T15:31:00Z" w16du:dateUtc="2025-08-05T19:31:00Z">
            <w:rPr/>
          </w:rPrChange>
        </w:rPr>
        <w:t>n</w:t>
      </w:r>
      <w:r w:rsidR="00FC1B44" w:rsidRPr="00F77336">
        <w:rPr>
          <w:rFonts w:ascii="Times New Roman" w:hAnsi="Times New Roman" w:cs="Times New Roman"/>
          <w:rPrChange w:id="342" w:author="Balasubramanian, Ruchita" w:date="2025-08-05T15:31:00Z" w16du:dateUtc="2025-08-05T19:31:00Z">
            <w:rPr/>
          </w:rPrChange>
        </w:rPr>
        <w:t xml:space="preserve">o </w:t>
      </w:r>
      <w:r w:rsidRPr="00F77336">
        <w:rPr>
          <w:rFonts w:ascii="Times New Roman" w:hAnsi="Times New Roman" w:cs="Times New Roman"/>
          <w:rPrChange w:id="343" w:author="Balasubramanian, Ruchita" w:date="2025-08-05T15:31:00Z" w16du:dateUtc="2025-08-05T19:31:00Z">
            <w:rPr/>
          </w:rPrChange>
        </w:rPr>
        <w:t xml:space="preserve">studies to our knowledge have examined the withdrawal of public funding for HIV tests. </w:t>
      </w:r>
      <w:r w:rsidR="00960622" w:rsidRPr="00F77336">
        <w:rPr>
          <w:rFonts w:ascii="Times New Roman" w:hAnsi="Times New Roman" w:cs="Times New Roman"/>
          <w:rPrChange w:id="344" w:author="Balasubramanian, Ruchita" w:date="2025-08-05T15:31:00Z" w16du:dateUtc="2025-08-05T19:31:00Z">
            <w:rPr/>
          </w:rPrChange>
        </w:rPr>
        <w:t>One</w:t>
      </w:r>
      <w:r w:rsidRPr="00F77336">
        <w:rPr>
          <w:rFonts w:ascii="Times New Roman" w:hAnsi="Times New Roman" w:cs="Times New Roman"/>
          <w:rPrChange w:id="345" w:author="Balasubramanian, Ruchita" w:date="2025-08-05T15:31:00Z" w16du:dateUtc="2025-08-05T19:31:00Z">
            <w:rPr/>
          </w:rPrChange>
        </w:rPr>
        <w:t xml:space="preserve"> evaluation of the roll-out of a </w:t>
      </w:r>
      <w:r w:rsidR="00960622" w:rsidRPr="00F77336">
        <w:rPr>
          <w:rFonts w:ascii="Times New Roman" w:hAnsi="Times New Roman" w:cs="Times New Roman"/>
          <w:rPrChange w:id="346" w:author="Balasubramanian, Ruchita" w:date="2025-08-05T15:31:00Z" w16du:dateUtc="2025-08-05T19:31:00Z">
            <w:rPr/>
          </w:rPrChange>
        </w:rPr>
        <w:t xml:space="preserve">CDC-funded </w:t>
      </w:r>
      <w:r w:rsidRPr="00F77336">
        <w:rPr>
          <w:rFonts w:ascii="Times New Roman" w:hAnsi="Times New Roman" w:cs="Times New Roman"/>
          <w:rPrChange w:id="347" w:author="Balasubramanian, Ruchita" w:date="2025-08-05T15:31:00Z" w16du:dateUtc="2025-08-05T19:31:00Z">
            <w:rPr/>
          </w:rPrChange>
        </w:rPr>
        <w:t xml:space="preserve">program to distribute HIV </w:t>
      </w:r>
      <w:r w:rsidR="00D07A42" w:rsidRPr="00F77336">
        <w:rPr>
          <w:rFonts w:ascii="Times New Roman" w:hAnsi="Times New Roman" w:cs="Times New Roman"/>
          <w:rPrChange w:id="348" w:author="Balasubramanian, Ruchita" w:date="2025-08-05T15:31:00Z" w16du:dateUtc="2025-08-05T19:31:00Z">
            <w:rPr/>
          </w:rPrChange>
        </w:rPr>
        <w:t>self-tests</w:t>
      </w:r>
      <w:r w:rsidR="00960622" w:rsidRPr="00F77336">
        <w:rPr>
          <w:rFonts w:ascii="Times New Roman" w:hAnsi="Times New Roman" w:cs="Times New Roman"/>
          <w:rPrChange w:id="349" w:author="Balasubramanian, Ruchita" w:date="2025-08-05T15:31:00Z" w16du:dateUtc="2025-08-05T19:31:00Z">
            <w:rPr/>
          </w:rPrChange>
        </w:rPr>
        <w:t xml:space="preserve"> indicated that,</w:t>
      </w:r>
      <w:r w:rsidRPr="00F77336">
        <w:rPr>
          <w:rFonts w:ascii="Times New Roman" w:hAnsi="Times New Roman" w:cs="Times New Roman"/>
          <w:rPrChange w:id="350" w:author="Balasubramanian, Ruchita" w:date="2025-08-05T15:31:00Z" w16du:dateUtc="2025-08-05T19:31:00Z">
            <w:rPr/>
          </w:rPrChange>
        </w:rPr>
        <w:t xml:space="preserve"> of the 206,637 </w:t>
      </w:r>
      <w:r w:rsidR="00960622" w:rsidRPr="00F77336">
        <w:rPr>
          <w:rFonts w:ascii="Times New Roman" w:hAnsi="Times New Roman" w:cs="Times New Roman"/>
          <w:rPrChange w:id="351" w:author="Balasubramanian, Ruchita" w:date="2025-08-05T15:31:00Z" w16du:dateUtc="2025-08-05T19:31:00Z">
            <w:rPr/>
          </w:rPrChange>
        </w:rPr>
        <w:t>survey respondent</w:t>
      </w:r>
      <w:r w:rsidR="00FC1B44" w:rsidRPr="00F77336">
        <w:rPr>
          <w:rFonts w:ascii="Times New Roman" w:hAnsi="Times New Roman" w:cs="Times New Roman"/>
          <w:rPrChange w:id="352" w:author="Balasubramanian, Ruchita" w:date="2025-08-05T15:31:00Z" w16du:dateUtc="2025-08-05T19:31:00Z">
            <w:rPr/>
          </w:rPrChange>
        </w:rPr>
        <w:t>s</w:t>
      </w:r>
      <w:r w:rsidRPr="00F77336">
        <w:rPr>
          <w:rFonts w:ascii="Times New Roman" w:hAnsi="Times New Roman" w:cs="Times New Roman"/>
          <w:rPrChange w:id="353" w:author="Balasubramanian, Ruchita" w:date="2025-08-05T15:31:00Z" w16du:dateUtc="2025-08-05T19:31:00Z">
            <w:rPr/>
          </w:rPrChange>
        </w:rPr>
        <w:t xml:space="preserve"> who took one or more </w:t>
      </w:r>
      <w:r w:rsidR="00960622" w:rsidRPr="00F77336">
        <w:rPr>
          <w:rFonts w:ascii="Times New Roman" w:hAnsi="Times New Roman" w:cs="Times New Roman"/>
          <w:rPrChange w:id="354" w:author="Balasubramanian, Ruchita" w:date="2025-08-05T15:31:00Z" w16du:dateUtc="2025-08-05T19:31:00Z">
            <w:rPr/>
          </w:rPrChange>
        </w:rPr>
        <w:t>CDC-funded self-</w:t>
      </w:r>
      <w:r w:rsidRPr="00F77336">
        <w:rPr>
          <w:rFonts w:ascii="Times New Roman" w:hAnsi="Times New Roman" w:cs="Times New Roman"/>
          <w:rPrChange w:id="355" w:author="Balasubramanian, Ruchita" w:date="2025-08-05T15:31:00Z" w16du:dateUtc="2025-08-05T19:31:00Z">
            <w:rPr/>
          </w:rPrChange>
        </w:rPr>
        <w:t xml:space="preserve">tests, 52% had not been tested in the past </w:t>
      </w:r>
      <w:sdt>
        <w:sdtPr>
          <w:rPr>
            <w:rFonts w:ascii="Times New Roman" w:hAnsi="Times New Roman" w:cs="Times New Roman"/>
          </w:rPr>
          <w:tag w:val="goog_rdk_19"/>
          <w:id w:val="1328652166"/>
        </w:sdtPr>
        <w:sdtContent/>
      </w:sdt>
      <w:r w:rsidRPr="00F77336">
        <w:rPr>
          <w:rFonts w:ascii="Times New Roman" w:hAnsi="Times New Roman" w:cs="Times New Roman"/>
          <w:rPrChange w:id="356" w:author="Balasubramanian, Ruchita" w:date="2025-08-05T15:31:00Z" w16du:dateUtc="2025-08-05T19:31:00Z">
            <w:rPr/>
          </w:rPrChange>
        </w:rPr>
        <w:t>year</w:t>
      </w:r>
      <w:r w:rsidR="00D07A42" w:rsidRPr="00F77336">
        <w:rPr>
          <w:rFonts w:ascii="Times New Roman" w:hAnsi="Times New Roman" w:cs="Times New Roman"/>
          <w:rPrChange w:id="357" w:author="Balasubramanian, Ruchita" w:date="2025-08-05T15:31:00Z" w16du:dateUtc="2025-08-05T19:31:00Z">
            <w:rPr/>
          </w:rPrChange>
        </w:rPr>
        <w:fldChar w:fldCharType="begin"/>
      </w:r>
      <w:r w:rsidR="00D67AEA" w:rsidRPr="00F77336">
        <w:rPr>
          <w:rFonts w:ascii="Times New Roman" w:hAnsi="Times New Roman" w:cs="Times New Roman"/>
          <w:rPrChange w:id="358" w:author="Balasubramanian, Ruchita" w:date="2025-08-05T15:31:00Z" w16du:dateUtc="2025-08-05T19:31:00Z">
            <w:rPr/>
          </w:rPrChange>
        </w:rPr>
        <w:instrText xml:space="preserve"> ADDIN ZOTERO_ITEM CSL_CITATION {"citationID":"5yLg4PzR","properties":{"formattedCitation":"\\super 15\\nosupersub{}","plainCitation":"15","noteIndex":0},"citationItems":[{"id":1417,"uris":["http://zotero.org/users/local/aj7PsjFR/items/P34SHTH4"],"itemData":{"id":1417,"type":"article-journal","abstract":"This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rsidRPr="00F77336">
        <w:rPr>
          <w:rFonts w:ascii="Times New Roman" w:hAnsi="Times New Roman" w:cs="Times New Roman"/>
          <w:rPrChange w:id="359"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60" w:author="Balasubramanian, Ruchita" w:date="2025-08-05T15:31:00Z" w16du:dateUtc="2025-08-05T19:31:00Z">
            <w:rPr>
              <w:rFonts w:cs="Times New Roman"/>
              <w:vertAlign w:val="superscript"/>
            </w:rPr>
          </w:rPrChange>
        </w:rPr>
        <w:t>15</w:t>
      </w:r>
      <w:r w:rsidR="00D07A42" w:rsidRPr="00F77336">
        <w:rPr>
          <w:rFonts w:ascii="Times New Roman" w:hAnsi="Times New Roman" w:cs="Times New Roman"/>
          <w:rPrChange w:id="361" w:author="Balasubramanian, Ruchita" w:date="2025-08-05T15:31:00Z" w16du:dateUtc="2025-08-05T19:31:00Z">
            <w:rPr/>
          </w:rPrChange>
        </w:rPr>
        <w:fldChar w:fldCharType="end"/>
      </w:r>
      <w:r w:rsidRPr="00F77336">
        <w:rPr>
          <w:rFonts w:ascii="Times New Roman" w:hAnsi="Times New Roman" w:cs="Times New Roman"/>
          <w:rPrChange w:id="362" w:author="Balasubramanian, Ruchita" w:date="2025-08-05T15:31:00Z" w16du:dateUtc="2025-08-05T19:31:00Z">
            <w:rPr/>
          </w:rPrChange>
        </w:rPr>
        <w:t>.</w:t>
      </w:r>
    </w:p>
    <w:p w14:paraId="52E53471" w14:textId="5CC4F60D" w:rsidR="00F85F10" w:rsidRPr="00F77336" w:rsidRDefault="007B6CD6">
      <w:pPr>
        <w:rPr>
          <w:rFonts w:ascii="Times New Roman" w:hAnsi="Times New Roman" w:cs="Times New Roman"/>
          <w:rPrChange w:id="363" w:author="Balasubramanian, Ruchita" w:date="2025-08-05T15:31:00Z" w16du:dateUtc="2025-08-05T19:31:00Z">
            <w:rPr/>
          </w:rPrChange>
        </w:rPr>
      </w:pPr>
      <w:r w:rsidRPr="00F77336">
        <w:rPr>
          <w:rFonts w:ascii="Times New Roman" w:hAnsi="Times New Roman" w:cs="Times New Roman"/>
          <w:rPrChange w:id="364" w:author="Balasubramanian, Ruchita" w:date="2025-08-05T15:31:00Z" w16du:dateUtc="2025-08-05T19:31:00Z">
            <w:rPr/>
          </w:rPrChange>
        </w:rPr>
        <w:t xml:space="preserve">To quantify this uncertainty, each of the 1,000 simulations per </w:t>
      </w:r>
      <w:r w:rsidR="00727FB8" w:rsidRPr="00F77336">
        <w:rPr>
          <w:rFonts w:ascii="Times New Roman" w:hAnsi="Times New Roman" w:cs="Times New Roman"/>
          <w:rPrChange w:id="365" w:author="Balasubramanian, Ruchita" w:date="2025-08-05T15:31:00Z" w16du:dateUtc="2025-08-05T19:31:00Z">
            <w:rPr/>
          </w:rPrChange>
        </w:rPr>
        <w:t xml:space="preserve">state </w:t>
      </w:r>
      <w:r w:rsidRPr="00F77336">
        <w:rPr>
          <w:rFonts w:ascii="Times New Roman" w:hAnsi="Times New Roman" w:cs="Times New Roman"/>
          <w:rPrChange w:id="366" w:author="Balasubramanian, Ruchita" w:date="2025-08-05T15:31:00Z" w16du:dateUtc="2025-08-05T19:31:00Z">
            <w:rPr/>
          </w:rPrChange>
        </w:rPr>
        <w:t xml:space="preserve">sampled a different value of a parameter representing the proportion of CDC-funded tests that would be </w:t>
      </w:r>
      <w:r w:rsidR="00960622" w:rsidRPr="00F77336">
        <w:rPr>
          <w:rFonts w:ascii="Times New Roman" w:hAnsi="Times New Roman" w:cs="Times New Roman"/>
          <w:rPrChange w:id="367" w:author="Balasubramanian, Ruchita" w:date="2025-08-05T15:31:00Z" w16du:dateUtc="2025-08-05T19:31:00Z">
            <w:rPr/>
          </w:rPrChange>
        </w:rPr>
        <w:t>replaced through other means</w:t>
      </w:r>
      <w:r w:rsidRPr="00F77336">
        <w:rPr>
          <w:rFonts w:ascii="Times New Roman" w:hAnsi="Times New Roman" w:cs="Times New Roman"/>
          <w:rPrChange w:id="368" w:author="Balasubramanian, Ruchita" w:date="2025-08-05T15:31:00Z" w16du:dateUtc="2025-08-05T19:31:00Z">
            <w:rPr/>
          </w:rPrChange>
        </w:rPr>
        <w:t xml:space="preserve">. We sampled these values from a </w:t>
      </w:r>
      <w:r w:rsidR="00960622" w:rsidRPr="00F77336">
        <w:rPr>
          <w:rFonts w:ascii="Times New Roman" w:hAnsi="Times New Roman" w:cs="Times New Roman"/>
          <w:rPrChange w:id="369" w:author="Balasubramanian, Ruchita" w:date="2025-08-05T15:31:00Z" w16du:dateUtc="2025-08-05T19:31:00Z">
            <w:rPr/>
          </w:rPrChange>
        </w:rPr>
        <w:t>b</w:t>
      </w:r>
      <w:r w:rsidRPr="00F77336">
        <w:rPr>
          <w:rFonts w:ascii="Times New Roman" w:hAnsi="Times New Roman" w:cs="Times New Roman"/>
          <w:rPrChange w:id="370" w:author="Balasubramanian, Ruchita" w:date="2025-08-05T15:31:00Z" w16du:dateUtc="2025-08-05T19:31:00Z">
            <w:rPr/>
          </w:rPrChange>
        </w:rPr>
        <w:t xml:space="preserve">eta distribution with a mean of </w:t>
      </w:r>
      <w:r w:rsidR="00103C88" w:rsidRPr="00F77336">
        <w:rPr>
          <w:rFonts w:ascii="Times New Roman" w:hAnsi="Times New Roman" w:cs="Times New Roman"/>
          <w:rPrChange w:id="371" w:author="Balasubramanian, Ruchita" w:date="2025-08-05T15:31:00Z" w16du:dateUtc="2025-08-05T19:31:00Z">
            <w:rPr/>
          </w:rPrChange>
        </w:rPr>
        <w:t>50%</w:t>
      </w:r>
      <w:r w:rsidR="00960622" w:rsidRPr="00F77336">
        <w:rPr>
          <w:rFonts w:ascii="Times New Roman" w:hAnsi="Times New Roman" w:cs="Times New Roman"/>
          <w:rPrChange w:id="372" w:author="Balasubramanian, Ruchita" w:date="2025-08-05T15:31:00Z" w16du:dateUtc="2025-08-05T19:31:00Z">
            <w:rPr/>
          </w:rPrChange>
        </w:rPr>
        <w:t xml:space="preserve"> and a wide 95% confidence interval of </w:t>
      </w:r>
      <w:r w:rsidR="00103C88" w:rsidRPr="00F77336">
        <w:rPr>
          <w:rFonts w:ascii="Times New Roman" w:hAnsi="Times New Roman" w:cs="Times New Roman"/>
          <w:rPrChange w:id="373" w:author="Balasubramanian, Ruchita" w:date="2025-08-05T15:31:00Z" w16du:dateUtc="2025-08-05T19:31:00Z">
            <w:rPr/>
          </w:rPrChange>
        </w:rPr>
        <w:t>20% to 80%</w:t>
      </w:r>
      <w:r w:rsidRPr="00F77336">
        <w:rPr>
          <w:rFonts w:ascii="Times New Roman" w:hAnsi="Times New Roman" w:cs="Times New Roman"/>
          <w:rPrChange w:id="374" w:author="Balasubramanian, Ruchita" w:date="2025-08-05T15:31:00Z" w16du:dateUtc="2025-08-05T19:31:00Z">
            <w:rPr/>
          </w:rPrChange>
        </w:rPr>
        <w:t xml:space="preserve"> based on </w:t>
      </w:r>
      <w:r w:rsidR="00960622" w:rsidRPr="00F77336">
        <w:rPr>
          <w:rFonts w:ascii="Times New Roman" w:hAnsi="Times New Roman" w:cs="Times New Roman"/>
          <w:rPrChange w:id="375" w:author="Balasubramanian, Ruchita" w:date="2025-08-05T15:31:00Z" w16du:dateUtc="2025-08-05T19:31:00Z">
            <w:rPr/>
          </w:rPrChange>
        </w:rPr>
        <w:t xml:space="preserve">results from </w:t>
      </w:r>
      <w:r w:rsidRPr="00F77336">
        <w:rPr>
          <w:rFonts w:ascii="Times New Roman" w:hAnsi="Times New Roman" w:cs="Times New Roman"/>
          <w:rPrChange w:id="376" w:author="Balasubramanian, Ruchita" w:date="2025-08-05T15:31:00Z" w16du:dateUtc="2025-08-05T19:31:00Z">
            <w:rPr/>
          </w:rPrChange>
        </w:rPr>
        <w:t>the CDC’s self</w:t>
      </w:r>
      <w:r w:rsidR="00960622" w:rsidRPr="00F77336">
        <w:rPr>
          <w:rFonts w:ascii="Times New Roman" w:hAnsi="Times New Roman" w:cs="Times New Roman"/>
          <w:rPrChange w:id="377" w:author="Balasubramanian, Ruchita" w:date="2025-08-05T15:31:00Z" w16du:dateUtc="2025-08-05T19:31:00Z">
            <w:rPr/>
          </w:rPrChange>
        </w:rPr>
        <w:t>-</w:t>
      </w:r>
      <w:r w:rsidRPr="00F77336">
        <w:rPr>
          <w:rFonts w:ascii="Times New Roman" w:hAnsi="Times New Roman" w:cs="Times New Roman"/>
          <w:rPrChange w:id="378" w:author="Balasubramanian, Ruchita" w:date="2025-08-05T15:31:00Z" w16du:dateUtc="2025-08-05T19:31:00Z">
            <w:rPr/>
          </w:rPrChange>
        </w:rPr>
        <w:t>test program.</w:t>
      </w:r>
    </w:p>
    <w:p w14:paraId="3E19ADA4" w14:textId="26205E60" w:rsidR="00F85F10" w:rsidRPr="00F77336" w:rsidRDefault="00606258">
      <w:pPr>
        <w:rPr>
          <w:rFonts w:ascii="Times New Roman" w:hAnsi="Times New Roman" w:cs="Times New Roman"/>
          <w:rPrChange w:id="379" w:author="Balasubramanian, Ruchita" w:date="2025-08-05T15:31:00Z" w16du:dateUtc="2025-08-05T19:31:00Z">
            <w:rPr/>
          </w:rPrChange>
        </w:rPr>
      </w:pPr>
      <w:r w:rsidRPr="00F77336">
        <w:rPr>
          <w:rFonts w:ascii="Times New Roman" w:hAnsi="Times New Roman" w:cs="Times New Roman"/>
          <w:rPrChange w:id="380" w:author="Balasubramanian, Ruchita" w:date="2025-08-05T15:31:00Z" w16du:dateUtc="2025-08-05T19:31:00Z">
            <w:rPr/>
          </w:rPrChange>
        </w:rPr>
        <w:lastRenderedPageBreak/>
        <w:t>In all scenarios, we projected the HIV epidemic in each state to 2030</w:t>
      </w:r>
      <w:r w:rsidR="00960622" w:rsidRPr="00F77336">
        <w:rPr>
          <w:rFonts w:ascii="Times New Roman" w:hAnsi="Times New Roman" w:cs="Times New Roman"/>
          <w:rPrChange w:id="381" w:author="Balasubramanian, Ruchita" w:date="2025-08-05T15:31:00Z" w16du:dateUtc="2025-08-05T19:31:00Z">
            <w:rPr/>
          </w:rPrChange>
        </w:rPr>
        <w:t xml:space="preserve">, assuming </w:t>
      </w:r>
      <w:r w:rsidRPr="00F77336">
        <w:rPr>
          <w:rFonts w:ascii="Times New Roman" w:hAnsi="Times New Roman" w:cs="Times New Roman"/>
          <w:rPrChange w:id="382" w:author="Balasubramanian, Ruchita" w:date="2025-08-05T15:31:00Z" w16du:dateUtc="2025-08-05T19:31:00Z">
            <w:rPr/>
          </w:rPrChange>
        </w:rPr>
        <w:t>continu</w:t>
      </w:r>
      <w:r w:rsidR="00960622" w:rsidRPr="00F77336">
        <w:rPr>
          <w:rFonts w:ascii="Times New Roman" w:hAnsi="Times New Roman" w:cs="Times New Roman"/>
          <w:rPrChange w:id="383" w:author="Balasubramanian, Ruchita" w:date="2025-08-05T15:31:00Z" w16du:dateUtc="2025-08-05T19:31:00Z">
            <w:rPr/>
          </w:rPrChange>
        </w:rPr>
        <w:t>ation of</w:t>
      </w:r>
      <w:r w:rsidRPr="00F77336">
        <w:rPr>
          <w:rFonts w:ascii="Times New Roman" w:hAnsi="Times New Roman" w:cs="Times New Roman"/>
          <w:rPrChange w:id="384" w:author="Balasubramanian, Ruchita" w:date="2025-08-05T15:31:00Z" w16du:dateUtc="2025-08-05T19:31:00Z">
            <w:rPr/>
          </w:rPrChange>
        </w:rPr>
        <w:t xml:space="preserve"> current trends in transmission, suppression, uptake</w:t>
      </w:r>
      <w:r w:rsidR="00FC1B44" w:rsidRPr="00F77336">
        <w:rPr>
          <w:rFonts w:ascii="Times New Roman" w:hAnsi="Times New Roman" w:cs="Times New Roman"/>
          <w:rPrChange w:id="385" w:author="Balasubramanian, Ruchita" w:date="2025-08-05T15:31:00Z" w16du:dateUtc="2025-08-05T19:31:00Z">
            <w:rPr/>
          </w:rPrChange>
        </w:rPr>
        <w:t xml:space="preserve"> of pre-exposure prophylaxis (PrEP)</w:t>
      </w:r>
      <w:r w:rsidR="000C6BF5" w:rsidRPr="00F77336">
        <w:rPr>
          <w:rFonts w:ascii="Times New Roman" w:hAnsi="Times New Roman" w:cs="Times New Roman"/>
          <w:rPrChange w:id="386" w:author="Balasubramanian, Ruchita" w:date="2025-08-05T15:31:00Z" w16du:dateUtc="2025-08-05T19:31:00Z">
            <w:rPr/>
          </w:rPrChange>
        </w:rPr>
        <w:t>, and testing not funded by the CDC</w:t>
      </w:r>
      <w:r w:rsidRPr="00F77336">
        <w:rPr>
          <w:rFonts w:ascii="Times New Roman" w:hAnsi="Times New Roman" w:cs="Times New Roman"/>
          <w:rPrChange w:id="387" w:author="Balasubramanian, Ruchita" w:date="2025-08-05T15:31:00Z" w16du:dateUtc="2025-08-05T19:31:00Z">
            <w:rPr/>
          </w:rPrChange>
        </w:rPr>
        <w:t>, with randomly sampled variation</w:t>
      </w:r>
      <w:r w:rsidRPr="00F77336">
        <w:rPr>
          <w:rFonts w:ascii="Times New Roman" w:hAnsi="Times New Roman" w:cs="Times New Roman"/>
          <w:vertAlign w:val="superscript"/>
          <w:rPrChange w:id="388" w:author="Balasubramanian, Ruchita" w:date="2025-08-05T15:31:00Z" w16du:dateUtc="2025-08-05T19:31:00Z">
            <w:rPr>
              <w:vertAlign w:val="superscript"/>
            </w:rPr>
          </w:rPrChange>
        </w:rPr>
        <w:t>11</w:t>
      </w:r>
      <w:r w:rsidRPr="00F77336">
        <w:rPr>
          <w:rFonts w:ascii="Times New Roman" w:hAnsi="Times New Roman" w:cs="Times New Roman"/>
          <w:rPrChange w:id="389" w:author="Balasubramanian, Ruchita" w:date="2025-08-05T15:31:00Z" w16du:dateUtc="2025-08-05T19:31:00Z">
            <w:rPr/>
          </w:rPrChange>
        </w:rPr>
        <w:t>.</w:t>
      </w:r>
    </w:p>
    <w:p w14:paraId="7A273734" w14:textId="77777777" w:rsidR="00F85F10" w:rsidRPr="00F77336" w:rsidRDefault="007B6CD6">
      <w:pPr>
        <w:rPr>
          <w:rFonts w:ascii="Times New Roman" w:hAnsi="Times New Roman" w:cs="Times New Roman"/>
          <w:u w:val="single"/>
          <w:rPrChange w:id="390" w:author="Balasubramanian, Ruchita" w:date="2025-08-05T15:31:00Z" w16du:dateUtc="2025-08-05T19:31:00Z">
            <w:rPr>
              <w:u w:val="single"/>
            </w:rPr>
          </w:rPrChange>
        </w:rPr>
      </w:pPr>
      <w:r w:rsidRPr="00F77336">
        <w:rPr>
          <w:rFonts w:ascii="Times New Roman" w:hAnsi="Times New Roman" w:cs="Times New Roman"/>
          <w:u w:val="single"/>
          <w:rPrChange w:id="391" w:author="Balasubramanian, Ruchita" w:date="2025-08-05T15:31:00Z" w16du:dateUtc="2025-08-05T19:31:00Z">
            <w:rPr>
              <w:u w:val="single"/>
            </w:rPr>
          </w:rPrChange>
        </w:rPr>
        <w:t>Outcomes:</w:t>
      </w:r>
    </w:p>
    <w:p w14:paraId="4D7DC2CC" w14:textId="77777777" w:rsidR="00F85F10" w:rsidRPr="00F77336" w:rsidRDefault="007B6CD6">
      <w:pPr>
        <w:rPr>
          <w:rFonts w:ascii="Times New Roman" w:hAnsi="Times New Roman" w:cs="Times New Roman"/>
          <w:rPrChange w:id="392" w:author="Balasubramanian, Ruchita" w:date="2025-08-05T15:31:00Z" w16du:dateUtc="2025-08-05T19:31:00Z">
            <w:rPr/>
          </w:rPrChange>
        </w:rPr>
      </w:pPr>
      <w:r w:rsidRPr="00F77336">
        <w:rPr>
          <w:rFonts w:ascii="Times New Roman" w:hAnsi="Times New Roman" w:cs="Times New Roman"/>
          <w:rPrChange w:id="393" w:author="Balasubramanian, Ruchita" w:date="2025-08-05T15:31:00Z" w16du:dateUtc="2025-08-05T19:31:00Z">
            <w:rPr/>
          </w:rPrChange>
        </w:rPr>
        <w:t>Our primary outcome was the projected relative excess incident HIV infections from 2025 to 2030:</w:t>
      </w:r>
    </w:p>
    <w:p w14:paraId="6CA6DE27" w14:textId="5631FBA8" w:rsidR="00F85F10" w:rsidRPr="00F77336" w:rsidRDefault="00000000">
      <w:pPr>
        <w:jc w:val="center"/>
        <w:rPr>
          <w:rFonts w:ascii="Times New Roman" w:eastAsia="Cambria Math" w:hAnsi="Times New Roman" w:cs="Times New Roman"/>
          <w:rPrChange w:id="394" w:author="Balasubramanian, Ruchita" w:date="2025-08-05T15:31:00Z" w16du:dateUtc="2025-08-05T19:31:00Z">
            <w:rPr>
              <w:rFonts w:ascii="Cambria Math" w:eastAsia="Cambria Math" w:hAnsi="Cambria Math" w:cs="Cambria Math"/>
            </w:rPr>
          </w:rPrChange>
        </w:rPr>
      </w:pPr>
      <m:oMathPara>
        <m:oMath>
          <m:f>
            <m:fPr>
              <m:ctrlPr>
                <w:rPr>
                  <w:rFonts w:ascii="Cambria Math" w:eastAsia="Cambria Math" w:hAnsi="Cambria Math" w:cs="Times New Roman"/>
                </w:rPr>
              </m:ctrlPr>
            </m:fPr>
            <m:num>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reduced testing</m:t>
                  </m:r>
                </m:sub>
              </m:sSub>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baseline</m:t>
                  </m:r>
                </m:sub>
              </m:sSub>
            </m:num>
            <m:den>
              <m:r>
                <w:rPr>
                  <w:rFonts w:ascii="Cambria Math" w:eastAsia="Cambria Math" w:hAnsi="Cambria Math" w:cs="Times New Roman"/>
                </w:rPr>
                <m:t>HIV Incidenc</m:t>
              </m:r>
              <m:sSub>
                <m:sSubPr>
                  <m:ctrlPr>
                    <w:rPr>
                      <w:rFonts w:ascii="Cambria Math" w:eastAsia="Cambria Math" w:hAnsi="Cambria Math" w:cs="Times New Roman"/>
                    </w:rPr>
                  </m:ctrlPr>
                </m:sSubPr>
                <m:e>
                  <m:r>
                    <w:rPr>
                      <w:rFonts w:ascii="Cambria Math" w:eastAsia="Cambria Math" w:hAnsi="Cambria Math" w:cs="Times New Roman"/>
                    </w:rPr>
                    <m:t>e</m:t>
                  </m:r>
                </m:e>
                <m:sub>
                  <m:r>
                    <w:rPr>
                      <w:rFonts w:ascii="Cambria Math" w:eastAsia="Cambria Math" w:hAnsi="Cambria Math" w:cs="Times New Roman"/>
                    </w:rPr>
                    <m:t>baseline</m:t>
                  </m:r>
                </m:sub>
              </m:sSub>
            </m:den>
          </m:f>
        </m:oMath>
      </m:oMathPara>
    </w:p>
    <w:p w14:paraId="58A57A66" w14:textId="334D9773" w:rsidR="00F85F10" w:rsidRPr="00F77336" w:rsidRDefault="00A343C5">
      <w:pPr>
        <w:rPr>
          <w:rFonts w:ascii="Times New Roman" w:hAnsi="Times New Roman" w:cs="Times New Roman"/>
          <w:rPrChange w:id="395" w:author="Balasubramanian, Ruchita" w:date="2025-08-05T15:31:00Z" w16du:dateUtc="2025-08-05T19:31:00Z">
            <w:rPr/>
          </w:rPrChange>
        </w:rPr>
      </w:pPr>
      <w:r w:rsidRPr="00F77336">
        <w:rPr>
          <w:rFonts w:ascii="Times New Roman" w:hAnsi="Times New Roman" w:cs="Times New Roman"/>
          <w:rPrChange w:id="396" w:author="Balasubramanian, Ruchita" w:date="2025-08-05T15:31:00Z" w16du:dateUtc="2025-08-05T19:31:00Z">
            <w:rPr/>
          </w:rPrChange>
        </w:rPr>
        <w:t xml:space="preserve">where the “baseline” scenario assumes continued CDC-funded testing at current volumes. </w:t>
      </w:r>
      <w:r w:rsidR="007B6CD6" w:rsidRPr="00F77336">
        <w:rPr>
          <w:rFonts w:ascii="Times New Roman" w:hAnsi="Times New Roman" w:cs="Times New Roman"/>
          <w:rPrChange w:id="397" w:author="Balasubramanian, Ruchita" w:date="2025-08-05T15:31:00Z" w16du:dateUtc="2025-08-05T19:31:00Z">
            <w:rPr/>
          </w:rPrChange>
        </w:rPr>
        <w:t>Secondary outcomes included (a) the absolute number of excess HIV infections from 2025 to 2030</w:t>
      </w:r>
      <w:r w:rsidR="00735C2A" w:rsidRPr="00F77336">
        <w:rPr>
          <w:rFonts w:ascii="Times New Roman" w:hAnsi="Times New Roman" w:cs="Times New Roman"/>
          <w:rPrChange w:id="398" w:author="Balasubramanian, Ruchita" w:date="2025-08-05T15:31:00Z" w16du:dateUtc="2025-08-05T19:31:00Z">
            <w:rPr/>
          </w:rPrChange>
        </w:rPr>
        <w:t>,</w:t>
      </w:r>
      <w:r w:rsidR="007B6CD6" w:rsidRPr="00F77336">
        <w:rPr>
          <w:rFonts w:ascii="Times New Roman" w:hAnsi="Times New Roman" w:cs="Times New Roman"/>
          <w:rPrChange w:id="399" w:author="Balasubramanian, Ruchita" w:date="2025-08-05T15:31:00Z" w16du:dateUtc="2025-08-05T19:31:00Z">
            <w:rPr/>
          </w:rPrChange>
        </w:rPr>
        <w:t xml:space="preserve"> (b) </w:t>
      </w:r>
      <w:r w:rsidR="00735C2A" w:rsidRPr="00F77336">
        <w:rPr>
          <w:rFonts w:ascii="Times New Roman" w:hAnsi="Times New Roman" w:cs="Times New Roman"/>
          <w:rPrChange w:id="400" w:author="Balasubramanian, Ruchita" w:date="2025-08-05T15:31:00Z" w16du:dateUtc="2025-08-05T19:31:00Z">
            <w:rPr/>
          </w:rPrChange>
        </w:rPr>
        <w:t xml:space="preserve">the absolute and relative number of infections through 2035, and (c) </w:t>
      </w:r>
      <w:r w:rsidR="007B6CD6" w:rsidRPr="00F77336">
        <w:rPr>
          <w:rFonts w:ascii="Times New Roman" w:hAnsi="Times New Roman" w:cs="Times New Roman"/>
          <w:rPrChange w:id="401" w:author="Balasubramanian, Ruchita" w:date="2025-08-05T15:31:00Z" w16du:dateUtc="2025-08-05T19:31:00Z">
            <w:rPr/>
          </w:rPrChange>
        </w:rPr>
        <w:t xml:space="preserve">the number of CDC-funded tests </w:t>
      </w:r>
      <w:r w:rsidRPr="00F77336">
        <w:rPr>
          <w:rFonts w:ascii="Times New Roman" w:hAnsi="Times New Roman" w:cs="Times New Roman"/>
          <w:rPrChange w:id="402" w:author="Balasubramanian, Ruchita" w:date="2025-08-05T15:31:00Z" w16du:dateUtc="2025-08-05T19:31:00Z">
            <w:rPr/>
          </w:rPrChange>
        </w:rPr>
        <w:t>foregone per</w:t>
      </w:r>
      <w:r w:rsidR="007B6CD6" w:rsidRPr="00F77336">
        <w:rPr>
          <w:rFonts w:ascii="Times New Roman" w:hAnsi="Times New Roman" w:cs="Times New Roman"/>
          <w:rPrChange w:id="403" w:author="Balasubramanian, Ruchita" w:date="2025-08-05T15:31:00Z" w16du:dateUtc="2025-08-05T19:31:00Z">
            <w:rPr/>
          </w:rPrChange>
        </w:rPr>
        <w:t xml:space="preserve"> excess infection</w:t>
      </w:r>
      <w:r w:rsidR="00735C2A" w:rsidRPr="00F77336">
        <w:rPr>
          <w:rFonts w:ascii="Times New Roman" w:hAnsi="Times New Roman" w:cs="Times New Roman"/>
          <w:rPrChange w:id="404" w:author="Balasubramanian, Ruchita" w:date="2025-08-05T15:31:00Z" w16du:dateUtc="2025-08-05T19:31:00Z">
            <w:rPr/>
          </w:rPrChange>
        </w:rPr>
        <w:t xml:space="preserve"> from 2025 to 2030</w:t>
      </w:r>
      <w:r w:rsidR="007B6CD6" w:rsidRPr="00F77336">
        <w:rPr>
          <w:rFonts w:ascii="Times New Roman" w:hAnsi="Times New Roman" w:cs="Times New Roman"/>
          <w:rPrChange w:id="405" w:author="Balasubramanian, Ruchita" w:date="2025-08-05T15:31:00Z" w16du:dateUtc="2025-08-05T19:31:00Z">
            <w:rPr/>
          </w:rPrChange>
        </w:rPr>
        <w:t>. For each outcome in each state, we calculated the mean across 1,000 simulations and the 95% credible interval</w:t>
      </w:r>
      <w:r w:rsidR="00EA1278" w:rsidRPr="00F77336">
        <w:rPr>
          <w:rFonts w:ascii="Times New Roman" w:hAnsi="Times New Roman" w:cs="Times New Roman"/>
          <w:rPrChange w:id="406" w:author="Balasubramanian, Ruchita" w:date="2025-08-05T15:31:00Z" w16du:dateUtc="2025-08-05T19:31:00Z">
            <w:rPr/>
          </w:rPrChange>
        </w:rPr>
        <w:t xml:space="preserve"> (CrI)</w:t>
      </w:r>
      <w:r w:rsidRPr="00F77336">
        <w:rPr>
          <w:rFonts w:ascii="Times New Roman" w:hAnsi="Times New Roman" w:cs="Times New Roman"/>
          <w:rPrChange w:id="407" w:author="Balasubramanian, Ruchita" w:date="2025-08-05T15:31:00Z" w16du:dateUtc="2025-08-05T19:31:00Z">
            <w:rPr/>
          </w:rPrChange>
        </w:rPr>
        <w:t>, defined as the</w:t>
      </w:r>
      <w:r w:rsidR="007B6CD6" w:rsidRPr="00F77336">
        <w:rPr>
          <w:rFonts w:ascii="Times New Roman" w:hAnsi="Times New Roman" w:cs="Times New Roman"/>
          <w:rPrChange w:id="408" w:author="Balasubramanian, Ruchita" w:date="2025-08-05T15:31:00Z" w16du:dateUtc="2025-08-05T19:31:00Z">
            <w:rPr/>
          </w:rPrChange>
        </w:rPr>
        <w:t xml:space="preserve"> 2.5th </w:t>
      </w:r>
      <w:r w:rsidRPr="00F77336">
        <w:rPr>
          <w:rFonts w:ascii="Times New Roman" w:hAnsi="Times New Roman" w:cs="Times New Roman"/>
          <w:rPrChange w:id="409" w:author="Balasubramanian, Ruchita" w:date="2025-08-05T15:31:00Z" w16du:dateUtc="2025-08-05T19:31:00Z">
            <w:rPr/>
          </w:rPrChange>
        </w:rPr>
        <w:t>and</w:t>
      </w:r>
      <w:r w:rsidR="007B6CD6" w:rsidRPr="00F77336">
        <w:rPr>
          <w:rFonts w:ascii="Times New Roman" w:hAnsi="Times New Roman" w:cs="Times New Roman"/>
          <w:rPrChange w:id="410" w:author="Balasubramanian, Ruchita" w:date="2025-08-05T15:31:00Z" w16du:dateUtc="2025-08-05T19:31:00Z">
            <w:rPr/>
          </w:rPrChange>
        </w:rPr>
        <w:t xml:space="preserve"> 97.5th percentile</w:t>
      </w:r>
      <w:r w:rsidRPr="00F77336">
        <w:rPr>
          <w:rFonts w:ascii="Times New Roman" w:hAnsi="Times New Roman" w:cs="Times New Roman"/>
          <w:rPrChange w:id="411" w:author="Balasubramanian, Ruchita" w:date="2025-08-05T15:31:00Z" w16du:dateUtc="2025-08-05T19:31:00Z">
            <w:rPr/>
          </w:rPrChange>
        </w:rPr>
        <w:t>s of those simulation results</w:t>
      </w:r>
      <w:r w:rsidR="007B6CD6" w:rsidRPr="00F77336">
        <w:rPr>
          <w:rFonts w:ascii="Times New Roman" w:hAnsi="Times New Roman" w:cs="Times New Roman"/>
          <w:rPrChange w:id="412" w:author="Balasubramanian, Ruchita" w:date="2025-08-05T15:31:00Z" w16du:dateUtc="2025-08-05T19:31:00Z">
            <w:rPr/>
          </w:rPrChange>
        </w:rPr>
        <w:t xml:space="preserve">. </w:t>
      </w:r>
    </w:p>
    <w:p w14:paraId="5F557B09" w14:textId="77777777" w:rsidR="00F85F10" w:rsidRPr="00F77336" w:rsidRDefault="007B6CD6">
      <w:pPr>
        <w:rPr>
          <w:rFonts w:ascii="Times New Roman" w:hAnsi="Times New Roman" w:cs="Times New Roman"/>
          <w:u w:val="single"/>
          <w:rPrChange w:id="413" w:author="Balasubramanian, Ruchita" w:date="2025-08-05T15:31:00Z" w16du:dateUtc="2025-08-05T19:31:00Z">
            <w:rPr>
              <w:u w:val="single"/>
            </w:rPr>
          </w:rPrChange>
        </w:rPr>
      </w:pPr>
      <w:r w:rsidRPr="00F77336">
        <w:rPr>
          <w:rFonts w:ascii="Times New Roman" w:hAnsi="Times New Roman" w:cs="Times New Roman"/>
          <w:u w:val="single"/>
          <w:rPrChange w:id="414" w:author="Balasubramanian, Ruchita" w:date="2025-08-05T15:31:00Z" w16du:dateUtc="2025-08-05T19:31:00Z">
            <w:rPr>
              <w:u w:val="single"/>
            </w:rPr>
          </w:rPrChange>
        </w:rPr>
        <w:t>Secondary Analyses:</w:t>
      </w:r>
    </w:p>
    <w:p w14:paraId="6D5DFC42" w14:textId="6A78611E" w:rsidR="00F85F10" w:rsidRPr="00F77336" w:rsidRDefault="007B6CD6">
      <w:pPr>
        <w:rPr>
          <w:rFonts w:ascii="Times New Roman" w:hAnsi="Times New Roman" w:cs="Times New Roman"/>
          <w:rPrChange w:id="415" w:author="Balasubramanian, Ruchita" w:date="2025-08-05T15:31:00Z" w16du:dateUtc="2025-08-05T19:31:00Z">
            <w:rPr/>
          </w:rPrChange>
        </w:rPr>
      </w:pPr>
      <w:r w:rsidRPr="00F77336">
        <w:rPr>
          <w:rFonts w:ascii="Times New Roman" w:hAnsi="Times New Roman" w:cs="Times New Roman"/>
          <w:rPrChange w:id="416" w:author="Balasubramanian, Ruchita" w:date="2025-08-05T15:31:00Z" w16du:dateUtc="2025-08-05T19:31:00Z">
            <w:rPr/>
          </w:rPrChange>
        </w:rPr>
        <w:t>To evaluate potential determinants of state-level variation, we calculated Spearman correlation coefficients between the projected excess incident HIV infections from 2025 to 2030</w:t>
      </w:r>
      <w:r w:rsidR="002D588C" w:rsidRPr="00F77336">
        <w:rPr>
          <w:rFonts w:ascii="Times New Roman" w:hAnsi="Times New Roman" w:cs="Times New Roman"/>
          <w:rPrChange w:id="417" w:author="Balasubramanian, Ruchita" w:date="2025-08-05T15:31:00Z" w16du:dateUtc="2025-08-05T19:31:00Z">
            <w:rPr/>
          </w:rPrChange>
        </w:rPr>
        <w:t xml:space="preserve"> (as a percentage of all infections in 2025)</w:t>
      </w:r>
      <w:r w:rsidRPr="00F77336">
        <w:rPr>
          <w:rFonts w:ascii="Times New Roman" w:hAnsi="Times New Roman" w:cs="Times New Roman"/>
          <w:rPrChange w:id="418" w:author="Balasubramanian, Ruchita" w:date="2025-08-05T15:31:00Z" w16du:dateUtc="2025-08-05T19:31:00Z">
            <w:rPr/>
          </w:rPrChange>
        </w:rPr>
        <w:t xml:space="preserve"> and </w:t>
      </w:r>
      <w:r w:rsidR="0082079D" w:rsidRPr="00F77336">
        <w:rPr>
          <w:rFonts w:ascii="Times New Roman" w:hAnsi="Times New Roman" w:cs="Times New Roman"/>
          <w:rPrChange w:id="419" w:author="Balasubramanian, Ruchita" w:date="2025-08-05T15:31:00Z" w16du:dateUtc="2025-08-05T19:31:00Z">
            <w:rPr/>
          </w:rPrChange>
        </w:rPr>
        <w:t xml:space="preserve">four </w:t>
      </w:r>
      <w:r w:rsidR="002D588C" w:rsidRPr="00F77336">
        <w:rPr>
          <w:rFonts w:ascii="Times New Roman" w:hAnsi="Times New Roman" w:cs="Times New Roman"/>
          <w:rPrChange w:id="420" w:author="Balasubramanian, Ruchita" w:date="2025-08-05T15:31:00Z" w16du:dateUtc="2025-08-05T19:31:00Z">
            <w:rPr/>
          </w:rPrChange>
        </w:rPr>
        <w:t>factors</w:t>
      </w:r>
      <w:r w:rsidRPr="00F77336">
        <w:rPr>
          <w:rFonts w:ascii="Times New Roman" w:hAnsi="Times New Roman" w:cs="Times New Roman"/>
          <w:rPrChange w:id="421" w:author="Balasubramanian, Ruchita" w:date="2025-08-05T15:31:00Z" w16du:dateUtc="2025-08-05T19:31:00Z">
            <w:rPr/>
          </w:rPrChange>
        </w:rPr>
        <w:t xml:space="preserve"> (averaged for each state across simulations): (1) the proportion of HIV tests in 2025 that </w:t>
      </w:r>
      <w:r w:rsidR="00727FB8" w:rsidRPr="00F77336">
        <w:rPr>
          <w:rFonts w:ascii="Times New Roman" w:hAnsi="Times New Roman" w:cs="Times New Roman"/>
          <w:rPrChange w:id="422" w:author="Balasubramanian, Ruchita" w:date="2025-08-05T15:31:00Z" w16du:dateUtc="2025-08-05T19:31:00Z">
            <w:rPr/>
          </w:rPrChange>
        </w:rPr>
        <w:t>the CDC funded</w:t>
      </w:r>
      <w:r w:rsidRPr="00F77336">
        <w:rPr>
          <w:rFonts w:ascii="Times New Roman" w:hAnsi="Times New Roman" w:cs="Times New Roman"/>
          <w:rPrChange w:id="423" w:author="Balasubramanian, Ruchita" w:date="2025-08-05T15:31:00Z" w16du:dateUtc="2025-08-05T19:31:00Z">
            <w:rPr/>
          </w:rPrChange>
        </w:rPr>
        <w:t>; (2) the proportion of HIV diagnoses in 2025 that were made with CDC-funded tests; (3) the transmission rate of HIV in 2025; and (</w:t>
      </w:r>
      <w:r w:rsidR="0082079D" w:rsidRPr="00F77336">
        <w:rPr>
          <w:rFonts w:ascii="Times New Roman" w:hAnsi="Times New Roman" w:cs="Times New Roman"/>
          <w:rPrChange w:id="424" w:author="Balasubramanian, Ruchita" w:date="2025-08-05T15:31:00Z" w16du:dateUtc="2025-08-05T19:31:00Z">
            <w:rPr/>
          </w:rPrChange>
        </w:rPr>
        <w:t>4</w:t>
      </w:r>
      <w:r w:rsidRPr="00F77336">
        <w:rPr>
          <w:rFonts w:ascii="Times New Roman" w:hAnsi="Times New Roman" w:cs="Times New Roman"/>
          <w:rPrChange w:id="425" w:author="Balasubramanian, Ruchita" w:date="2025-08-05T15:31:00Z" w16du:dateUtc="2025-08-05T19:31:00Z">
            <w:rPr/>
          </w:rPrChange>
        </w:rPr>
        <w:t>) the “urbanicity” of each state’s HIV epidemic in 2021, defined as the</w:t>
      </w:r>
      <w:r w:rsidR="002D588C" w:rsidRPr="00F77336">
        <w:rPr>
          <w:rFonts w:ascii="Times New Roman" w:hAnsi="Times New Roman" w:cs="Times New Roman"/>
          <w:rPrChange w:id="426" w:author="Balasubramanian, Ruchita" w:date="2025-08-05T15:31:00Z" w16du:dateUtc="2025-08-05T19:31:00Z">
            <w:rPr/>
          </w:rPrChange>
        </w:rPr>
        <w:t xml:space="preserve"> mean across counties (weighted by each county’s fraction of statewide HIV prevalence),</w:t>
      </w:r>
      <w:r w:rsidRPr="00F77336">
        <w:rPr>
          <w:rFonts w:ascii="Times New Roman" w:hAnsi="Times New Roman" w:cs="Times New Roman"/>
          <w:rPrChange w:id="427" w:author="Balasubramanian, Ruchita" w:date="2025-08-05T15:31:00Z" w16du:dateUtc="2025-08-05T19:31:00Z">
            <w:rPr/>
          </w:rPrChange>
        </w:rPr>
        <w:t xml:space="preserve"> of the proportion of people living in urban areas (per the 2020 census)</w:t>
      </w:r>
      <w:r w:rsidR="00BA6EE1" w:rsidRPr="00F77336">
        <w:rPr>
          <w:rFonts w:ascii="Times New Roman" w:hAnsi="Times New Roman" w:cs="Times New Roman"/>
          <w:rPrChange w:id="428" w:author="Balasubramanian, Ruchita" w:date="2025-08-05T15:31:00Z" w16du:dateUtc="2025-08-05T19:31:00Z">
            <w:rPr/>
          </w:rPrChange>
        </w:rPr>
        <w:fldChar w:fldCharType="begin"/>
      </w:r>
      <w:r w:rsidR="00D67AEA" w:rsidRPr="00F77336">
        <w:rPr>
          <w:rFonts w:ascii="Times New Roman" w:hAnsi="Times New Roman" w:cs="Times New Roman"/>
          <w:rPrChange w:id="429" w:author="Balasubramanian, Ruchita" w:date="2025-08-05T15:31:00Z" w16du:dateUtc="2025-08-05T19:31:00Z">
            <w:rPr/>
          </w:rPrChange>
        </w:rPr>
        <w:instrText xml:space="preserve"> ADDIN ZOTERO_ITEM CSL_CITATION {"citationID":"FewUzfrQ","properties":{"formattedCitation":"\\super 16\\nosupersub{}","plainCitation":"16","noteIndex":0},"citationItems":[{"id":1420,"uris":["http://zotero.org/users/local/aj7PsjFR/items/F6S9UU4A"],"itemData":{"id":1420,"type":"webpage","abstract":"Detailed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rsidRPr="00F77336">
        <w:rPr>
          <w:rFonts w:ascii="Times New Roman" w:hAnsi="Times New Roman" w:cs="Times New Roman"/>
          <w:rPrChange w:id="430"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431" w:author="Balasubramanian, Ruchita" w:date="2025-08-05T15:31:00Z" w16du:dateUtc="2025-08-05T19:31:00Z">
            <w:rPr>
              <w:rFonts w:cs="Times New Roman"/>
              <w:vertAlign w:val="superscript"/>
            </w:rPr>
          </w:rPrChange>
        </w:rPr>
        <w:t>16</w:t>
      </w:r>
      <w:r w:rsidR="00BA6EE1" w:rsidRPr="00F77336">
        <w:rPr>
          <w:rFonts w:ascii="Times New Roman" w:hAnsi="Times New Roman" w:cs="Times New Roman"/>
          <w:rPrChange w:id="432" w:author="Balasubramanian, Ruchita" w:date="2025-08-05T15:31:00Z" w16du:dateUtc="2025-08-05T19:31:00Z">
            <w:rPr/>
          </w:rPrChange>
        </w:rPr>
        <w:fldChar w:fldCharType="end"/>
      </w:r>
      <w:r w:rsidRPr="00F77336">
        <w:rPr>
          <w:rFonts w:ascii="Times New Roman" w:hAnsi="Times New Roman" w:cs="Times New Roman"/>
          <w:rPrChange w:id="433" w:author="Balasubramanian, Ruchita" w:date="2025-08-05T15:31:00Z" w16du:dateUtc="2025-08-05T19:31:00Z">
            <w:rPr/>
          </w:rPrChange>
        </w:rPr>
        <w:t>. Because we modeled only 18 states, we calculated a univariate correlation with each determinant separately. We visualized these relationships using scatterplots.</w:t>
      </w:r>
    </w:p>
    <w:p w14:paraId="49A350B5" w14:textId="77777777" w:rsidR="00F85F10" w:rsidRPr="00F77336" w:rsidRDefault="007B6CD6">
      <w:pPr>
        <w:rPr>
          <w:rFonts w:ascii="Times New Roman" w:hAnsi="Times New Roman" w:cs="Times New Roman"/>
          <w:u w:val="single"/>
          <w:rPrChange w:id="434" w:author="Balasubramanian, Ruchita" w:date="2025-08-05T15:31:00Z" w16du:dateUtc="2025-08-05T19:31:00Z">
            <w:rPr>
              <w:u w:val="single"/>
            </w:rPr>
          </w:rPrChange>
        </w:rPr>
      </w:pPr>
      <w:r w:rsidRPr="00F77336">
        <w:rPr>
          <w:rFonts w:ascii="Times New Roman" w:hAnsi="Times New Roman" w:cs="Times New Roman"/>
          <w:u w:val="single"/>
          <w:rPrChange w:id="435" w:author="Balasubramanian, Ruchita" w:date="2025-08-05T15:31:00Z" w16du:dateUtc="2025-08-05T19:31:00Z">
            <w:rPr>
              <w:u w:val="single"/>
            </w:rPr>
          </w:rPrChange>
        </w:rPr>
        <w:t>Sensitivity Analyses:</w:t>
      </w:r>
    </w:p>
    <w:p w14:paraId="195C1CC7" w14:textId="681836A5" w:rsidR="00F85F10" w:rsidRPr="00F77336" w:rsidRDefault="007B6CD6">
      <w:pPr>
        <w:rPr>
          <w:rFonts w:ascii="Times New Roman" w:hAnsi="Times New Roman" w:cs="Times New Roman"/>
          <w:rPrChange w:id="436" w:author="Balasubramanian, Ruchita" w:date="2025-08-05T15:31:00Z" w16du:dateUtc="2025-08-05T19:31:00Z">
            <w:rPr/>
          </w:rPrChange>
        </w:rPr>
      </w:pPr>
      <w:r w:rsidRPr="00F77336">
        <w:rPr>
          <w:rFonts w:ascii="Times New Roman" w:hAnsi="Times New Roman" w:cs="Times New Roman"/>
          <w:rPrChange w:id="437" w:author="Balasubramanian, Ruchita" w:date="2025-08-05T15:31:00Z" w16du:dateUtc="2025-08-05T19:31:00Z">
            <w:rPr/>
          </w:rPrChange>
        </w:rPr>
        <w:t xml:space="preserve">To assess the sensitivity of our </w:t>
      </w:r>
      <w:r w:rsidR="002D588C" w:rsidRPr="00F77336">
        <w:rPr>
          <w:rFonts w:ascii="Times New Roman" w:hAnsi="Times New Roman" w:cs="Times New Roman"/>
          <w:rPrChange w:id="438" w:author="Balasubramanian, Ruchita" w:date="2025-08-05T15:31:00Z" w16du:dateUtc="2025-08-05T19:31:00Z">
            <w:rPr/>
          </w:rPrChange>
        </w:rPr>
        <w:t>primary outcome (proportional increase in HIV infections)</w:t>
      </w:r>
      <w:r w:rsidRPr="00F77336">
        <w:rPr>
          <w:rFonts w:ascii="Times New Roman" w:hAnsi="Times New Roman" w:cs="Times New Roman"/>
          <w:rPrChange w:id="439" w:author="Balasubramanian, Ruchita" w:date="2025-08-05T15:31:00Z" w16du:dateUtc="2025-08-05T19:31:00Z">
            <w:rPr/>
          </w:rPrChange>
        </w:rPr>
        <w:t xml:space="preserve"> to influential parameters</w:t>
      </w:r>
      <w:r w:rsidR="002D588C" w:rsidRPr="00F77336">
        <w:rPr>
          <w:rFonts w:ascii="Times New Roman" w:hAnsi="Times New Roman" w:cs="Times New Roman"/>
          <w:rPrChange w:id="440" w:author="Balasubramanian, Ruchita" w:date="2025-08-05T15:31:00Z" w16du:dateUtc="2025-08-05T19:31:00Z">
            <w:rPr/>
          </w:rPrChange>
        </w:rPr>
        <w:t xml:space="preserve"> in each state</w:t>
      </w:r>
      <w:r w:rsidRPr="00F77336">
        <w:rPr>
          <w:rFonts w:ascii="Times New Roman" w:hAnsi="Times New Roman" w:cs="Times New Roman"/>
          <w:rPrChange w:id="441" w:author="Balasubramanian, Ruchita" w:date="2025-08-05T15:31:00Z" w16du:dateUtc="2025-08-05T19:31:00Z">
            <w:rPr/>
          </w:rPrChange>
        </w:rPr>
        <w:t>, we calculated partial rank correlation coefficients</w:t>
      </w:r>
      <w:r w:rsidR="0082079D" w:rsidRPr="00F77336">
        <w:rPr>
          <w:rFonts w:ascii="Times New Roman" w:hAnsi="Times New Roman" w:cs="Times New Roman"/>
          <w:rPrChange w:id="442" w:author="Balasubramanian, Ruchita" w:date="2025-08-05T15:31:00Z" w16du:dateUtc="2025-08-05T19:31:00Z">
            <w:rPr/>
          </w:rPrChange>
        </w:rPr>
        <w:t>, across the 1,000 simulations in each state,</w:t>
      </w:r>
      <w:r w:rsidRPr="00F77336">
        <w:rPr>
          <w:rFonts w:ascii="Times New Roman" w:hAnsi="Times New Roman" w:cs="Times New Roman"/>
          <w:rPrChange w:id="443" w:author="Balasubramanian, Ruchita" w:date="2025-08-05T15:31:00Z" w16du:dateUtc="2025-08-05T19:31:00Z">
            <w:rPr/>
          </w:rPrChange>
        </w:rPr>
        <w:t xml:space="preserve"> for parameter</w:t>
      </w:r>
      <w:r w:rsidR="00675608" w:rsidRPr="00F77336">
        <w:rPr>
          <w:rFonts w:ascii="Times New Roman" w:hAnsi="Times New Roman" w:cs="Times New Roman"/>
          <w:rPrChange w:id="444" w:author="Balasubramanian, Ruchita" w:date="2025-08-05T15:31:00Z" w16du:dateUtc="2025-08-05T19:31:00Z">
            <w:rPr/>
          </w:rPrChange>
        </w:rPr>
        <w:t>s</w:t>
      </w:r>
      <w:r w:rsidR="002D588C" w:rsidRPr="00F77336">
        <w:rPr>
          <w:rFonts w:ascii="Times New Roman" w:hAnsi="Times New Roman" w:cs="Times New Roman"/>
          <w:rPrChange w:id="445" w:author="Balasubramanian, Ruchita" w:date="2025-08-05T15:31:00Z" w16du:dateUtc="2025-08-05T19:31:00Z">
            <w:rPr/>
          </w:rPrChange>
        </w:rPr>
        <w:t xml:space="preserve"> that</w:t>
      </w:r>
      <w:r w:rsidRPr="00F77336">
        <w:rPr>
          <w:rFonts w:ascii="Times New Roman" w:hAnsi="Times New Roman" w:cs="Times New Roman"/>
          <w:rPrChange w:id="446" w:author="Balasubramanian, Ruchita" w:date="2025-08-05T15:31:00Z" w16du:dateUtc="2025-08-05T19:31:00Z">
            <w:rPr/>
          </w:rPrChange>
        </w:rPr>
        <w:t xml:space="preserve"> govern</w:t>
      </w:r>
      <w:r w:rsidR="002D588C" w:rsidRPr="00F77336">
        <w:rPr>
          <w:rFonts w:ascii="Times New Roman" w:hAnsi="Times New Roman" w:cs="Times New Roman"/>
          <w:rPrChange w:id="447" w:author="Balasubramanian, Ruchita" w:date="2025-08-05T15:31:00Z" w16du:dateUtc="2025-08-05T19:31:00Z">
            <w:rPr/>
          </w:rPrChange>
        </w:rPr>
        <w:t>ed</w:t>
      </w:r>
      <w:r w:rsidRPr="00F77336">
        <w:rPr>
          <w:rFonts w:ascii="Times New Roman" w:hAnsi="Times New Roman" w:cs="Times New Roman"/>
          <w:rPrChange w:id="448" w:author="Balasubramanian, Ruchita" w:date="2025-08-05T15:31:00Z" w16du:dateUtc="2025-08-05T19:31:00Z">
            <w:rPr/>
          </w:rPrChange>
        </w:rPr>
        <w:t xml:space="preserve"> either (a) the proportion of HIV tests funded by the CDC or (b) the proportion of diagnoses made with CDC-funded tests. We assessed the impact of each parameter by calculating the primary outcome among the 200 simulations with the highest values of each parameter vs. the 200 simulations with the lowest </w:t>
      </w:r>
      <w:sdt>
        <w:sdtPr>
          <w:rPr>
            <w:rFonts w:ascii="Times New Roman" w:hAnsi="Times New Roman" w:cs="Times New Roman"/>
          </w:rPr>
          <w:tag w:val="goog_rdk_21"/>
          <w:id w:val="-1622253518"/>
        </w:sdtPr>
        <w:sdtContent/>
      </w:sdt>
      <w:r w:rsidRPr="00F77336">
        <w:rPr>
          <w:rFonts w:ascii="Times New Roman" w:hAnsi="Times New Roman" w:cs="Times New Roman"/>
          <w:rPrChange w:id="449" w:author="Balasubramanian, Ruchita" w:date="2025-08-05T15:31:00Z" w16du:dateUtc="2025-08-05T19:31:00Z">
            <w:rPr/>
          </w:rPrChange>
        </w:rPr>
        <w:t xml:space="preserve">values </w:t>
      </w:r>
      <w:r w:rsidR="00252AF6" w:rsidRPr="00F77336">
        <w:rPr>
          <w:rFonts w:ascii="Times New Roman" w:hAnsi="Times New Roman" w:cs="Times New Roman"/>
          <w:rPrChange w:id="450" w:author="Balasubramanian, Ruchita" w:date="2025-08-05T15:31:00Z" w16du:dateUtc="2025-08-05T19:31:00Z">
            <w:rPr/>
          </w:rPrChange>
        </w:rPr>
        <w:t>(see Supplement</w:t>
      </w:r>
      <w:r w:rsidR="00BA6EE1" w:rsidRPr="00F77336">
        <w:rPr>
          <w:rFonts w:ascii="Times New Roman" w:hAnsi="Times New Roman" w:cs="Times New Roman"/>
          <w:rPrChange w:id="451" w:author="Balasubramanian, Ruchita" w:date="2025-08-05T15:31:00Z" w16du:dateUtc="2025-08-05T19:31:00Z">
            <w:rPr/>
          </w:rPrChange>
        </w:rPr>
        <w:t>)</w:t>
      </w:r>
      <w:r w:rsidR="00BA6EE1" w:rsidRPr="00F77336">
        <w:rPr>
          <w:rFonts w:ascii="Times New Roman" w:hAnsi="Times New Roman" w:cs="Times New Roman"/>
          <w:rPrChange w:id="452" w:author="Balasubramanian, Ruchita" w:date="2025-08-05T15:31:00Z" w16du:dateUtc="2025-08-05T19:31:00Z">
            <w:rPr/>
          </w:rPrChange>
        </w:rPr>
        <w:fldChar w:fldCharType="begin"/>
      </w:r>
      <w:r w:rsidR="00D67AEA" w:rsidRPr="00F77336">
        <w:rPr>
          <w:rFonts w:ascii="Times New Roman" w:hAnsi="Times New Roman" w:cs="Times New Roman"/>
          <w:rPrChange w:id="453" w:author="Balasubramanian, Ruchita" w:date="2025-08-05T15:31:00Z" w16du:dateUtc="2025-08-05T19:31:00Z">
            <w:rPr/>
          </w:rPrChange>
        </w:rPr>
        <w:instrText xml:space="preserve"> ADDIN ZOTERO_ITEM CSL_CITATION {"citationID":"Ia37RCHe","properties":{"formattedCitation":"\\super 17\\nosupersub{}","plainCitation":"17","noteIndex":0},"citationItems":[{"id":1422,"uris":["http://zotero.org/users/local/aj7PsjFR/items/YU368YSV"],"itemData":{"id":1422,"type":"article-journal","abstract":"BACKGROUND: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rsidRPr="00F77336">
        <w:rPr>
          <w:rFonts w:ascii="Times New Roman" w:hAnsi="Times New Roman" w:cs="Times New Roman"/>
          <w:rPrChange w:id="454"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455" w:author="Balasubramanian, Ruchita" w:date="2025-08-05T15:31:00Z" w16du:dateUtc="2025-08-05T19:31:00Z">
            <w:rPr>
              <w:rFonts w:cs="Times New Roman"/>
              <w:vertAlign w:val="superscript"/>
            </w:rPr>
          </w:rPrChange>
        </w:rPr>
        <w:t>17</w:t>
      </w:r>
      <w:r w:rsidR="00BA6EE1" w:rsidRPr="00F77336">
        <w:rPr>
          <w:rFonts w:ascii="Times New Roman" w:hAnsi="Times New Roman" w:cs="Times New Roman"/>
          <w:rPrChange w:id="456" w:author="Balasubramanian, Ruchita" w:date="2025-08-05T15:31:00Z" w16du:dateUtc="2025-08-05T19:31:00Z">
            <w:rPr/>
          </w:rPrChange>
        </w:rPr>
        <w:fldChar w:fldCharType="end"/>
      </w:r>
      <w:r w:rsidRPr="00F77336">
        <w:rPr>
          <w:rFonts w:ascii="Times New Roman" w:hAnsi="Times New Roman" w:cs="Times New Roman"/>
          <w:rPrChange w:id="457" w:author="Balasubramanian, Ruchita" w:date="2025-08-05T15:31:00Z" w16du:dateUtc="2025-08-05T19:31:00Z">
            <w:rPr/>
          </w:rPrChange>
        </w:rPr>
        <w:t>.</w:t>
      </w:r>
    </w:p>
    <w:p w14:paraId="7DC8BCC8" w14:textId="77777777" w:rsidR="00F85F10" w:rsidRPr="00F77336" w:rsidRDefault="007B6CD6">
      <w:pPr>
        <w:rPr>
          <w:rFonts w:ascii="Times New Roman" w:hAnsi="Times New Roman" w:cs="Times New Roman"/>
          <w:u w:val="single"/>
          <w:rPrChange w:id="458" w:author="Balasubramanian, Ruchita" w:date="2025-08-05T15:31:00Z" w16du:dateUtc="2025-08-05T19:31:00Z">
            <w:rPr>
              <w:u w:val="single"/>
            </w:rPr>
          </w:rPrChange>
        </w:rPr>
      </w:pPr>
      <w:r w:rsidRPr="00F77336">
        <w:rPr>
          <w:rFonts w:ascii="Times New Roman" w:hAnsi="Times New Roman" w:cs="Times New Roman"/>
          <w:u w:val="single"/>
          <w:rPrChange w:id="459" w:author="Balasubramanian, Ruchita" w:date="2025-08-05T15:31:00Z" w16du:dateUtc="2025-08-05T19:31:00Z">
            <w:rPr>
              <w:u w:val="single"/>
            </w:rPr>
          </w:rPrChange>
        </w:rPr>
        <w:t>Web Tool:</w:t>
      </w:r>
    </w:p>
    <w:p w14:paraId="18FF313B" w14:textId="77777777" w:rsidR="00F85F10" w:rsidRPr="00F77336" w:rsidRDefault="007B6CD6">
      <w:pPr>
        <w:rPr>
          <w:rFonts w:ascii="Times New Roman" w:hAnsi="Times New Roman" w:cs="Times New Roman"/>
          <w:rPrChange w:id="460" w:author="Balasubramanian, Ruchita" w:date="2025-08-05T15:31:00Z" w16du:dateUtc="2025-08-05T19:31:00Z">
            <w:rPr/>
          </w:rPrChange>
        </w:rPr>
      </w:pPr>
      <w:r w:rsidRPr="00F77336">
        <w:rPr>
          <w:rFonts w:ascii="Times New Roman" w:hAnsi="Times New Roman" w:cs="Times New Roman"/>
          <w:rPrChange w:id="461" w:author="Balasubramanian, Ruchita" w:date="2025-08-05T15:31:00Z" w16du:dateUtc="2025-08-05T19:31:00Z">
            <w:rPr/>
          </w:rPrChange>
        </w:rPr>
        <w:t>All simulations are available through our interactive web tool at www.jheem.org/cdc-testing.</w:t>
      </w:r>
    </w:p>
    <w:p w14:paraId="11105F8E" w14:textId="77777777" w:rsidR="00F85F10" w:rsidRPr="00F77336" w:rsidRDefault="007B6CD6">
      <w:pPr>
        <w:rPr>
          <w:rFonts w:ascii="Times New Roman" w:hAnsi="Times New Roman" w:cs="Times New Roman"/>
          <w:b/>
          <w:rPrChange w:id="462" w:author="Balasubramanian, Ruchita" w:date="2025-08-05T15:31:00Z" w16du:dateUtc="2025-08-05T19:31:00Z">
            <w:rPr>
              <w:b/>
            </w:rPr>
          </w:rPrChange>
        </w:rPr>
      </w:pPr>
      <w:r w:rsidRPr="00F77336">
        <w:rPr>
          <w:rFonts w:ascii="Times New Roman" w:hAnsi="Times New Roman" w:cs="Times New Roman"/>
          <w:b/>
          <w:rPrChange w:id="463" w:author="Balasubramanian, Ruchita" w:date="2025-08-05T15:31:00Z" w16du:dateUtc="2025-08-05T19:31:00Z">
            <w:rPr>
              <w:b/>
            </w:rPr>
          </w:rPrChange>
        </w:rPr>
        <w:lastRenderedPageBreak/>
        <w:t>Results:</w:t>
      </w:r>
    </w:p>
    <w:p w14:paraId="3C2E8A20" w14:textId="6E0E6432" w:rsidR="00F85F10" w:rsidRPr="00F77336" w:rsidRDefault="007B6CD6">
      <w:pPr>
        <w:rPr>
          <w:rFonts w:ascii="Times New Roman" w:hAnsi="Times New Roman" w:cs="Times New Roman"/>
          <w:rPrChange w:id="464" w:author="Balasubramanian, Ruchita" w:date="2025-08-05T15:31:00Z" w16du:dateUtc="2025-08-05T19:31:00Z">
            <w:rPr/>
          </w:rPrChange>
        </w:rPr>
      </w:pPr>
      <w:r w:rsidRPr="00F77336">
        <w:rPr>
          <w:rFonts w:ascii="Times New Roman" w:hAnsi="Times New Roman" w:cs="Times New Roman"/>
          <w:rPrChange w:id="465" w:author="Balasubramanian, Ruchita" w:date="2025-08-05T15:31:00Z" w16du:dateUtc="2025-08-05T19:31:00Z">
            <w:rPr/>
          </w:rPrChange>
        </w:rPr>
        <w:t xml:space="preserve">Our simulations closely matched the number of CDC-funded HIV tests and positivity rate by state </w:t>
      </w:r>
      <w:r w:rsidR="00D67AEA" w:rsidRPr="00F77336">
        <w:rPr>
          <w:rFonts w:ascii="Times New Roman" w:hAnsi="Times New Roman" w:cs="Times New Roman"/>
          <w:rPrChange w:id="466" w:author="Balasubramanian, Ruchita" w:date="2025-08-05T15:31:00Z" w16du:dateUtc="2025-08-05T19:31:00Z">
            <w:rPr/>
          </w:rPrChange>
        </w:rPr>
        <w:t>(Supplement Figures S2-7</w:t>
      </w:r>
      <w:r w:rsidRPr="00F77336">
        <w:rPr>
          <w:rFonts w:ascii="Times New Roman" w:hAnsi="Times New Roman" w:cs="Times New Roman"/>
          <w:rPrChange w:id="467" w:author="Balasubramanian, Ruchita" w:date="2025-08-05T15:31:00Z" w16du:dateUtc="2025-08-05T19:31:00Z">
            <w:rPr/>
          </w:rPrChange>
        </w:rPr>
        <w:t>). If CDC funding for tests continues uninterrupted, our model project</w:t>
      </w:r>
      <w:r w:rsidR="00CC0917" w:rsidRPr="00F77336">
        <w:rPr>
          <w:rFonts w:ascii="Times New Roman" w:hAnsi="Times New Roman" w:cs="Times New Roman"/>
          <w:rPrChange w:id="468" w:author="Balasubramanian, Ruchita" w:date="2025-08-05T15:31:00Z" w16du:dateUtc="2025-08-05T19:31:00Z">
            <w:rPr/>
          </w:rPrChange>
        </w:rPr>
        <w:t>s</w:t>
      </w:r>
      <w:r w:rsidRPr="00F77336">
        <w:rPr>
          <w:rFonts w:ascii="Times New Roman" w:hAnsi="Times New Roman" w:cs="Times New Roman"/>
          <w:rPrChange w:id="469" w:author="Balasubramanian, Ruchita" w:date="2025-08-05T15:31:00Z" w16du:dateUtc="2025-08-05T19:31:00Z">
            <w:rPr/>
          </w:rPrChange>
        </w:rPr>
        <w:t xml:space="preserve"> </w:t>
      </w:r>
      <w:r w:rsidR="00CC0917" w:rsidRPr="00F77336">
        <w:rPr>
          <w:rFonts w:ascii="Times New Roman" w:hAnsi="Times New Roman" w:cs="Times New Roman"/>
          <w:rPrChange w:id="470" w:author="Balasubramanian, Ruchita" w:date="2025-08-05T15:31:00Z" w16du:dateUtc="2025-08-05T19:31:00Z">
            <w:rPr/>
          </w:rPrChange>
        </w:rPr>
        <w:t>1</w:t>
      </w:r>
      <w:ins w:id="471" w:author="Balasubramanian, Ruchita" w:date="2025-08-06T09:41:00Z" w16du:dateUtc="2025-08-06T13:41:00Z">
        <w:r w:rsidR="00E33F68">
          <w:rPr>
            <w:rFonts w:ascii="Times New Roman" w:hAnsi="Times New Roman" w:cs="Times New Roman"/>
          </w:rPr>
          <w:t>28,900</w:t>
        </w:r>
      </w:ins>
      <w:del w:id="472" w:author="Balasubramanian, Ruchita" w:date="2025-08-06T09:41:00Z" w16du:dateUtc="2025-08-06T13:41:00Z">
        <w:r w:rsidR="00CC0917" w:rsidRPr="00F77336" w:rsidDel="00E33F68">
          <w:rPr>
            <w:rFonts w:ascii="Times New Roman" w:hAnsi="Times New Roman" w:cs="Times New Roman"/>
            <w:rPrChange w:id="473" w:author="Balasubramanian, Ruchita" w:date="2025-08-05T15:31:00Z" w16du:dateUtc="2025-08-05T19:31:00Z">
              <w:rPr/>
            </w:rPrChange>
          </w:rPr>
          <w:delText>29,252</w:delText>
        </w:r>
      </w:del>
      <w:r w:rsidR="00CC0917" w:rsidRPr="00F77336">
        <w:rPr>
          <w:rFonts w:ascii="Times New Roman" w:hAnsi="Times New Roman" w:cs="Times New Roman"/>
          <w:rPrChange w:id="474" w:author="Balasubramanian, Ruchita" w:date="2025-08-05T15:31:00Z" w16du:dateUtc="2025-08-05T19:31:00Z">
            <w:rPr/>
          </w:rPrChange>
        </w:rPr>
        <w:t xml:space="preserve"> </w:t>
      </w:r>
      <w:r w:rsidRPr="00F77336">
        <w:rPr>
          <w:rFonts w:ascii="Times New Roman" w:hAnsi="Times New Roman" w:cs="Times New Roman"/>
          <w:rPrChange w:id="475" w:author="Balasubramanian, Ruchita" w:date="2025-08-05T15:31:00Z" w16du:dateUtc="2025-08-05T19:31:00Z">
            <w:rPr/>
          </w:rPrChange>
        </w:rPr>
        <w:t xml:space="preserve">incident infections from 2025 to 2030 across all 18 states (95% CrI </w:t>
      </w:r>
      <w:ins w:id="476" w:author="Balasubramanian, Ruchita" w:date="2025-08-06T09:41:00Z" w16du:dateUtc="2025-08-06T13:41:00Z">
        <w:r w:rsidR="00E33F68" w:rsidRPr="003215BD">
          <w:rPr>
            <w:rFonts w:ascii="Times New Roman" w:hAnsi="Times New Roman" w:cs="Times New Roman"/>
          </w:rPr>
          <w:t>1</w:t>
        </w:r>
        <w:r w:rsidR="00E33F68">
          <w:rPr>
            <w:rFonts w:ascii="Times New Roman" w:hAnsi="Times New Roman" w:cs="Times New Roman"/>
          </w:rPr>
          <w:t>2</w:t>
        </w:r>
      </w:ins>
      <w:ins w:id="477" w:author="Balasubramanian, Ruchita" w:date="2025-08-06T09:42:00Z" w16du:dateUtc="2025-08-06T13:42:00Z">
        <w:r w:rsidR="00E33F68">
          <w:rPr>
            <w:rFonts w:ascii="Times New Roman" w:hAnsi="Times New Roman" w:cs="Times New Roman"/>
          </w:rPr>
          <w:t xml:space="preserve">3,565 </w:t>
        </w:r>
      </w:ins>
      <w:del w:id="478" w:author="Balasubramanian, Ruchita" w:date="2025-08-06T09:41:00Z" w16du:dateUtc="2025-08-06T13:41:00Z">
        <w:r w:rsidRPr="00F77336" w:rsidDel="00E33F68">
          <w:rPr>
            <w:rFonts w:ascii="Times New Roman" w:hAnsi="Times New Roman" w:cs="Times New Roman"/>
            <w:rPrChange w:id="479" w:author="Balasubramanian, Ruchita" w:date="2025-08-05T15:31:00Z" w16du:dateUtc="2025-08-05T19:31:00Z">
              <w:rPr/>
            </w:rPrChange>
          </w:rPr>
          <w:delText xml:space="preserve">123,738 </w:delText>
        </w:r>
      </w:del>
      <w:r w:rsidRPr="00F77336">
        <w:rPr>
          <w:rFonts w:ascii="Times New Roman" w:hAnsi="Times New Roman" w:cs="Times New Roman"/>
          <w:rPrChange w:id="480" w:author="Balasubramanian, Ruchita" w:date="2025-08-05T15:31:00Z" w16du:dateUtc="2025-08-05T19:31:00Z">
            <w:rPr/>
          </w:rPrChange>
        </w:rPr>
        <w:t>to 1</w:t>
      </w:r>
      <w:ins w:id="481" w:author="Balasubramanian, Ruchita" w:date="2025-08-06T09:42:00Z" w16du:dateUtc="2025-08-06T13:42:00Z">
        <w:r w:rsidR="00E33F68">
          <w:rPr>
            <w:rFonts w:ascii="Times New Roman" w:hAnsi="Times New Roman" w:cs="Times New Roman"/>
          </w:rPr>
          <w:t>35,535</w:t>
        </w:r>
      </w:ins>
      <w:del w:id="482" w:author="Balasubramanian, Ruchita" w:date="2025-08-06T09:42:00Z" w16du:dateUtc="2025-08-06T13:42:00Z">
        <w:r w:rsidRPr="00F77336" w:rsidDel="00E33F68">
          <w:rPr>
            <w:rFonts w:ascii="Times New Roman" w:hAnsi="Times New Roman" w:cs="Times New Roman"/>
            <w:rPrChange w:id="483" w:author="Balasubramanian, Ruchita" w:date="2025-08-05T15:31:00Z" w16du:dateUtc="2025-08-05T19:31:00Z">
              <w:rPr/>
            </w:rPrChange>
          </w:rPr>
          <w:delText>36,034</w:delText>
        </w:r>
      </w:del>
      <w:r w:rsidRPr="00F77336">
        <w:rPr>
          <w:rFonts w:ascii="Times New Roman" w:hAnsi="Times New Roman" w:cs="Times New Roman"/>
          <w:rPrChange w:id="484" w:author="Balasubramanian, Ruchita" w:date="2025-08-05T15:31:00Z" w16du:dateUtc="2025-08-05T19:31:00Z">
            <w:rPr/>
          </w:rPrChange>
        </w:rPr>
        <w:t>)</w:t>
      </w:r>
      <w:r w:rsidR="00376C86" w:rsidRPr="00F77336">
        <w:rPr>
          <w:rFonts w:ascii="Times New Roman" w:hAnsi="Times New Roman" w:cs="Times New Roman"/>
          <w:rPrChange w:id="485" w:author="Balasubramanian, Ruchita" w:date="2025-08-05T15:31:00Z" w16du:dateUtc="2025-08-05T19:31:00Z">
            <w:rPr/>
          </w:rPrChange>
        </w:rPr>
        <w:t xml:space="preserve">, and </w:t>
      </w:r>
      <w:ins w:id="486" w:author="Balasubramanian, Ruchita" w:date="2025-08-06T09:46:00Z" w16du:dateUtc="2025-08-06T13:46:00Z">
        <w:r w:rsidR="00B41820">
          <w:rPr>
            <w:rFonts w:ascii="Times New Roman" w:hAnsi="Times New Roman" w:cs="Times New Roman"/>
          </w:rPr>
          <w:t>222,706</w:t>
        </w:r>
      </w:ins>
      <w:del w:id="487" w:author="Balasubramanian, Ruchita" w:date="2025-08-06T09:45:00Z" w16du:dateUtc="2025-08-06T13:45:00Z">
        <w:r w:rsidR="00376C86" w:rsidRPr="00F77336" w:rsidDel="00B41820">
          <w:rPr>
            <w:rFonts w:ascii="Times New Roman" w:hAnsi="Times New Roman" w:cs="Times New Roman"/>
            <w:rPrChange w:id="488" w:author="Balasubramanian, Ruchita" w:date="2025-08-05T15:31:00Z" w16du:dateUtc="2025-08-05T19:31:00Z">
              <w:rPr/>
            </w:rPrChange>
          </w:rPr>
          <w:delText>223,510</w:delText>
        </w:r>
      </w:del>
      <w:r w:rsidR="00376C86" w:rsidRPr="00F77336">
        <w:rPr>
          <w:rFonts w:ascii="Times New Roman" w:hAnsi="Times New Roman" w:cs="Times New Roman"/>
          <w:rPrChange w:id="489" w:author="Balasubramanian, Ruchita" w:date="2025-08-05T15:31:00Z" w16du:dateUtc="2025-08-05T19:31:00Z">
            <w:rPr/>
          </w:rPrChange>
        </w:rPr>
        <w:t xml:space="preserve"> infections by 2035 (95% CrI </w:t>
      </w:r>
      <w:ins w:id="490" w:author="Balasubramanian, Ruchita" w:date="2025-08-06T09:46:00Z" w16du:dateUtc="2025-08-06T13:46:00Z">
        <w:r w:rsidR="00B41820">
          <w:rPr>
            <w:rFonts w:ascii="Times New Roman" w:hAnsi="Times New Roman" w:cs="Times New Roman"/>
          </w:rPr>
          <w:t>210,324</w:t>
        </w:r>
      </w:ins>
      <w:del w:id="491" w:author="Balasubramanian, Ruchita" w:date="2025-08-06T09:46:00Z" w16du:dateUtc="2025-08-06T13:46:00Z">
        <w:r w:rsidR="00376C86" w:rsidRPr="00F77336" w:rsidDel="00B41820">
          <w:rPr>
            <w:rFonts w:ascii="Times New Roman" w:hAnsi="Times New Roman" w:cs="Times New Roman"/>
            <w:rPrChange w:id="492" w:author="Balasubramanian, Ruchita" w:date="2025-08-05T15:31:00Z" w16du:dateUtc="2025-08-05T19:31:00Z">
              <w:rPr/>
            </w:rPrChange>
          </w:rPr>
          <w:delText>210,599</w:delText>
        </w:r>
      </w:del>
      <w:r w:rsidR="00376C86" w:rsidRPr="00F77336">
        <w:rPr>
          <w:rFonts w:ascii="Times New Roman" w:hAnsi="Times New Roman" w:cs="Times New Roman"/>
          <w:rPrChange w:id="493" w:author="Balasubramanian, Ruchita" w:date="2025-08-05T15:31:00Z" w16du:dateUtc="2025-08-05T19:31:00Z">
            <w:rPr/>
          </w:rPrChange>
        </w:rPr>
        <w:t xml:space="preserve"> to </w:t>
      </w:r>
      <w:del w:id="494" w:author="Balasubramanian, Ruchita" w:date="2025-08-06T09:46:00Z" w16du:dateUtc="2025-08-06T13:46:00Z">
        <w:r w:rsidR="00376C86" w:rsidRPr="00F77336" w:rsidDel="00B41820">
          <w:rPr>
            <w:rFonts w:ascii="Times New Roman" w:hAnsi="Times New Roman" w:cs="Times New Roman"/>
            <w:rPrChange w:id="495" w:author="Balasubramanian, Ruchita" w:date="2025-08-05T15:31:00Z" w16du:dateUtc="2025-08-05T19:31:00Z">
              <w:rPr/>
            </w:rPrChange>
          </w:rPr>
          <w:delText>238,24</w:delText>
        </w:r>
      </w:del>
      <w:ins w:id="496" w:author="Balasubramanian, Ruchita" w:date="2025-08-06T09:46:00Z" w16du:dateUtc="2025-08-06T13:46:00Z">
        <w:r w:rsidR="00B41820">
          <w:rPr>
            <w:rFonts w:ascii="Times New Roman" w:hAnsi="Times New Roman" w:cs="Times New Roman"/>
          </w:rPr>
          <w:t>237,189</w:t>
        </w:r>
      </w:ins>
      <w:del w:id="497" w:author="Balasubramanian, Ruchita" w:date="2025-08-06T09:46:00Z" w16du:dateUtc="2025-08-06T13:46:00Z">
        <w:r w:rsidR="00376C86" w:rsidRPr="00F77336" w:rsidDel="00B41820">
          <w:rPr>
            <w:rFonts w:ascii="Times New Roman" w:hAnsi="Times New Roman" w:cs="Times New Roman"/>
            <w:rPrChange w:id="498" w:author="Balasubramanian, Ruchita" w:date="2025-08-05T15:31:00Z" w16du:dateUtc="2025-08-05T19:31:00Z">
              <w:rPr/>
            </w:rPrChange>
          </w:rPr>
          <w:delText>9</w:delText>
        </w:r>
      </w:del>
      <w:r w:rsidR="00376C86" w:rsidRPr="00F77336">
        <w:rPr>
          <w:rFonts w:ascii="Times New Roman" w:hAnsi="Times New Roman" w:cs="Times New Roman"/>
          <w:rPrChange w:id="499" w:author="Balasubramanian, Ruchita" w:date="2025-08-05T15:31:00Z" w16du:dateUtc="2025-08-05T19:31:00Z">
            <w:rPr/>
          </w:rPrChange>
        </w:rPr>
        <w:t>).</w:t>
      </w:r>
    </w:p>
    <w:p w14:paraId="6075C8A9" w14:textId="5345FE76" w:rsidR="00F85F10" w:rsidRPr="00F77336" w:rsidRDefault="007B6CD6">
      <w:pPr>
        <w:rPr>
          <w:rFonts w:ascii="Times New Roman" w:hAnsi="Times New Roman" w:cs="Times New Roman"/>
          <w:rPrChange w:id="500" w:author="Balasubramanian, Ruchita" w:date="2025-08-05T15:31:00Z" w16du:dateUtc="2025-08-05T19:31:00Z">
            <w:rPr/>
          </w:rPrChange>
        </w:rPr>
      </w:pPr>
      <w:r w:rsidRPr="00F77336">
        <w:rPr>
          <w:rFonts w:ascii="Times New Roman" w:hAnsi="Times New Roman" w:cs="Times New Roman"/>
          <w:rPrChange w:id="501" w:author="Balasubramanian, Ruchita" w:date="2025-08-05T15:31:00Z" w16du:dateUtc="2025-08-05T19:31:00Z">
            <w:rPr/>
          </w:rPrChange>
        </w:rPr>
        <w:t>If CDC-funded testing ends permanently in 2025 (“Cessation”)</w:t>
      </w:r>
      <w:r w:rsidR="00CC0917" w:rsidRPr="00F77336">
        <w:rPr>
          <w:rFonts w:ascii="Times New Roman" w:hAnsi="Times New Roman" w:cs="Times New Roman"/>
          <w:rPrChange w:id="502" w:author="Balasubramanian, Ruchita" w:date="2025-08-05T15:31:00Z" w16du:dateUtc="2025-08-05T19:31:00Z">
            <w:rPr/>
          </w:rPrChange>
        </w:rPr>
        <w:t>, we project</w:t>
      </w:r>
      <w:r w:rsidRPr="00F77336">
        <w:rPr>
          <w:rFonts w:ascii="Times New Roman" w:hAnsi="Times New Roman" w:cs="Times New Roman"/>
          <w:rPrChange w:id="503" w:author="Balasubramanian, Ruchita" w:date="2025-08-05T15:31:00Z" w16du:dateUtc="2025-08-05T19:31:00Z">
            <w:rPr/>
          </w:rPrChange>
        </w:rPr>
        <w:t xml:space="preserve"> 12,7</w:t>
      </w:r>
      <w:ins w:id="504" w:author="Balasubramanian, Ruchita" w:date="2025-08-06T09:46:00Z" w16du:dateUtc="2025-08-06T13:46:00Z">
        <w:r w:rsidR="00B41820">
          <w:rPr>
            <w:rFonts w:ascii="Times New Roman" w:hAnsi="Times New Roman" w:cs="Times New Roman"/>
          </w:rPr>
          <w:t>19</w:t>
        </w:r>
      </w:ins>
      <w:del w:id="505" w:author="Balasubramanian, Ruchita" w:date="2025-08-06T09:46:00Z" w16du:dateUtc="2025-08-06T13:46:00Z">
        <w:r w:rsidRPr="00F77336" w:rsidDel="00B41820">
          <w:rPr>
            <w:rFonts w:ascii="Times New Roman" w:hAnsi="Times New Roman" w:cs="Times New Roman"/>
            <w:rPrChange w:id="506" w:author="Balasubramanian, Ruchita" w:date="2025-08-05T15:31:00Z" w16du:dateUtc="2025-08-05T19:31:00Z">
              <w:rPr/>
            </w:rPrChange>
          </w:rPr>
          <w:delText>51</w:delText>
        </w:r>
      </w:del>
      <w:r w:rsidRPr="00F77336">
        <w:rPr>
          <w:rFonts w:ascii="Times New Roman" w:hAnsi="Times New Roman" w:cs="Times New Roman"/>
          <w:rPrChange w:id="507" w:author="Balasubramanian, Ruchita" w:date="2025-08-05T15:31:00Z" w16du:dateUtc="2025-08-05T19:31:00Z">
            <w:rPr/>
          </w:rPrChange>
        </w:rPr>
        <w:t xml:space="preserve"> excess HIV infections </w:t>
      </w:r>
      <w:r w:rsidR="00376C86" w:rsidRPr="00F77336">
        <w:rPr>
          <w:rFonts w:ascii="Times New Roman" w:hAnsi="Times New Roman" w:cs="Times New Roman"/>
          <w:rPrChange w:id="508" w:author="Balasubramanian, Ruchita" w:date="2025-08-05T15:31:00Z" w16du:dateUtc="2025-08-05T19:31:00Z">
            <w:rPr/>
          </w:rPrChange>
        </w:rPr>
        <w:t xml:space="preserve">by 2030 </w:t>
      </w:r>
      <w:r w:rsidRPr="00F77336">
        <w:rPr>
          <w:rFonts w:ascii="Times New Roman" w:hAnsi="Times New Roman" w:cs="Times New Roman"/>
          <w:rPrChange w:id="509" w:author="Balasubramanian, Ruchita" w:date="2025-08-05T15:31:00Z" w16du:dateUtc="2025-08-05T19:31:00Z">
            <w:rPr/>
          </w:rPrChange>
        </w:rPr>
        <w:t>across the 18 states (95% CrI: 4,5</w:t>
      </w:r>
      <w:ins w:id="510" w:author="Balasubramanian, Ruchita" w:date="2025-08-06T09:46:00Z" w16du:dateUtc="2025-08-06T13:46:00Z">
        <w:r w:rsidR="00B41820">
          <w:rPr>
            <w:rFonts w:ascii="Times New Roman" w:hAnsi="Times New Roman" w:cs="Times New Roman"/>
          </w:rPr>
          <w:t>47</w:t>
        </w:r>
      </w:ins>
      <w:del w:id="511" w:author="Balasubramanian, Ruchita" w:date="2025-08-06T09:46:00Z" w16du:dateUtc="2025-08-06T13:46:00Z">
        <w:r w:rsidRPr="00F77336" w:rsidDel="00B41820">
          <w:rPr>
            <w:rFonts w:ascii="Times New Roman" w:hAnsi="Times New Roman" w:cs="Times New Roman"/>
            <w:rPrChange w:id="512" w:author="Balasubramanian, Ruchita" w:date="2025-08-05T15:31:00Z" w16du:dateUtc="2025-08-05T19:31:00Z">
              <w:rPr/>
            </w:rPrChange>
          </w:rPr>
          <w:delText>48</w:delText>
        </w:r>
      </w:del>
      <w:r w:rsidRPr="00F77336">
        <w:rPr>
          <w:rFonts w:ascii="Times New Roman" w:hAnsi="Times New Roman" w:cs="Times New Roman"/>
          <w:rPrChange w:id="513" w:author="Balasubramanian, Ruchita" w:date="2025-08-05T15:31:00Z" w16du:dateUtc="2025-08-05T19:31:00Z">
            <w:rPr/>
          </w:rPrChange>
        </w:rPr>
        <w:t xml:space="preserve"> </w:t>
      </w:r>
      <w:r w:rsidR="00BA6EE1" w:rsidRPr="00F77336">
        <w:rPr>
          <w:rFonts w:ascii="Times New Roman" w:hAnsi="Times New Roman" w:cs="Times New Roman"/>
          <w:rPrChange w:id="514" w:author="Balasubramanian, Ruchita" w:date="2025-08-05T15:31:00Z" w16du:dateUtc="2025-08-05T19:31:00Z">
            <w:rPr/>
          </w:rPrChange>
        </w:rPr>
        <w:t>to</w:t>
      </w:r>
      <w:r w:rsidRPr="00F77336">
        <w:rPr>
          <w:rFonts w:ascii="Times New Roman" w:hAnsi="Times New Roman" w:cs="Times New Roman"/>
          <w:rPrChange w:id="515" w:author="Balasubramanian, Ruchita" w:date="2025-08-05T15:31:00Z" w16du:dateUtc="2025-08-05T19:31:00Z">
            <w:rPr/>
          </w:rPrChange>
        </w:rPr>
        <w:t xml:space="preserve"> 21,</w:t>
      </w:r>
      <w:ins w:id="516" w:author="Balasubramanian, Ruchita" w:date="2025-08-06T09:46:00Z" w16du:dateUtc="2025-08-06T13:46:00Z">
        <w:r w:rsidR="00B41820">
          <w:rPr>
            <w:rFonts w:ascii="Times New Roman" w:hAnsi="Times New Roman" w:cs="Times New Roman"/>
          </w:rPr>
          <w:t>896</w:t>
        </w:r>
      </w:ins>
      <w:del w:id="517" w:author="Balasubramanian, Ruchita" w:date="2025-08-06T09:46:00Z" w16du:dateUtc="2025-08-06T13:46:00Z">
        <w:r w:rsidRPr="00F77336" w:rsidDel="00B41820">
          <w:rPr>
            <w:rFonts w:ascii="Times New Roman" w:hAnsi="Times New Roman" w:cs="Times New Roman"/>
            <w:rPrChange w:id="518" w:author="Balasubramanian, Ruchita" w:date="2025-08-05T15:31:00Z" w16du:dateUtc="2025-08-05T19:31:00Z">
              <w:rPr/>
            </w:rPrChange>
          </w:rPr>
          <w:delText>906</w:delText>
        </w:r>
      </w:del>
      <w:r w:rsidRPr="00F77336">
        <w:rPr>
          <w:rFonts w:ascii="Times New Roman" w:hAnsi="Times New Roman" w:cs="Times New Roman"/>
          <w:rPrChange w:id="519" w:author="Balasubramanian, Ruchita" w:date="2025-08-05T15:31:00Z" w16du:dateUtc="2025-08-05T19:31:00Z">
            <w:rPr/>
          </w:rPrChange>
        </w:rPr>
        <w:t xml:space="preserve">) - an increase of 9.9% (3.6 to 16.9%) </w:t>
      </w:r>
      <w:r w:rsidR="00CC0917" w:rsidRPr="00F77336">
        <w:rPr>
          <w:rFonts w:ascii="Times New Roman" w:hAnsi="Times New Roman" w:cs="Times New Roman"/>
          <w:rPrChange w:id="520" w:author="Balasubramanian, Ruchita" w:date="2025-08-05T15:31:00Z" w16du:dateUtc="2025-08-05T19:31:00Z">
            <w:rPr/>
          </w:rPrChange>
        </w:rPr>
        <w:t>compared to continuation of current testing volume</w:t>
      </w:r>
      <w:r w:rsidR="00090D4A" w:rsidRPr="00F77336">
        <w:rPr>
          <w:rFonts w:ascii="Times New Roman" w:hAnsi="Times New Roman" w:cs="Times New Roman"/>
          <w:rPrChange w:id="521" w:author="Balasubramanian, Ruchita" w:date="2025-08-05T15:31:00Z" w16du:dateUtc="2025-08-05T19:31:00Z">
            <w:rPr/>
          </w:rPrChange>
        </w:rPr>
        <w:t>, despite plausible levels of replacement tests through other sources of testing</w:t>
      </w:r>
      <w:r w:rsidRPr="00F77336">
        <w:rPr>
          <w:rFonts w:ascii="Times New Roman" w:hAnsi="Times New Roman" w:cs="Times New Roman"/>
          <w:rPrChange w:id="522" w:author="Balasubramanian, Ruchita" w:date="2025-08-05T15:31:00Z" w16du:dateUtc="2025-08-05T19:31:00Z">
            <w:rPr/>
          </w:rPrChange>
        </w:rPr>
        <w:t xml:space="preserve">. This </w:t>
      </w:r>
      <w:r w:rsidR="00CC0917" w:rsidRPr="00F77336">
        <w:rPr>
          <w:rFonts w:ascii="Times New Roman" w:hAnsi="Times New Roman" w:cs="Times New Roman"/>
          <w:rPrChange w:id="523" w:author="Balasubramanian, Ruchita" w:date="2025-08-05T15:31:00Z" w16du:dateUtc="2025-08-05T19:31:00Z">
            <w:rPr/>
          </w:rPrChange>
        </w:rPr>
        <w:t xml:space="preserve">negative </w:t>
      </w:r>
      <w:r w:rsidRPr="00F77336">
        <w:rPr>
          <w:rFonts w:ascii="Times New Roman" w:hAnsi="Times New Roman" w:cs="Times New Roman"/>
          <w:rPrChange w:id="524" w:author="Balasubramanian, Ruchita" w:date="2025-08-05T15:31:00Z" w16du:dateUtc="2025-08-05T19:31:00Z">
            <w:rPr/>
          </w:rPrChange>
        </w:rPr>
        <w:t>impact varied substantially by state, ranging from a 2.7% increase</w:t>
      </w:r>
      <w:r w:rsidR="00CC0917" w:rsidRPr="00F77336">
        <w:rPr>
          <w:rFonts w:ascii="Times New Roman" w:hAnsi="Times New Roman" w:cs="Times New Roman"/>
          <w:rPrChange w:id="525" w:author="Balasubramanian, Ruchita" w:date="2025-08-05T15:31:00Z" w16du:dateUtc="2025-08-05T19:31:00Z">
            <w:rPr/>
          </w:rPrChange>
        </w:rPr>
        <w:t xml:space="preserve"> in HIV infections</w:t>
      </w:r>
      <w:r w:rsidRPr="00F77336">
        <w:rPr>
          <w:rFonts w:ascii="Times New Roman" w:hAnsi="Times New Roman" w:cs="Times New Roman"/>
          <w:rPrChange w:id="526" w:author="Balasubramanian, Ruchita" w:date="2025-08-05T15:31:00Z" w16du:dateUtc="2025-08-05T19:31:00Z">
            <w:rPr/>
          </w:rPrChange>
        </w:rPr>
        <w:t xml:space="preserve"> in Washington</w:t>
      </w:r>
      <w:r w:rsidR="00675608" w:rsidRPr="00F77336">
        <w:rPr>
          <w:rFonts w:ascii="Times New Roman" w:hAnsi="Times New Roman" w:cs="Times New Roman"/>
          <w:rPrChange w:id="527" w:author="Balasubramanian, Ruchita" w:date="2025-08-05T15:31:00Z" w16du:dateUtc="2025-08-05T19:31:00Z">
            <w:rPr/>
          </w:rPrChange>
        </w:rPr>
        <w:t xml:space="preserve"> state</w:t>
      </w:r>
      <w:r w:rsidRPr="00F77336">
        <w:rPr>
          <w:rFonts w:ascii="Times New Roman" w:hAnsi="Times New Roman" w:cs="Times New Roman"/>
          <w:rPrChange w:id="528" w:author="Balasubramanian, Ruchita" w:date="2025-08-05T15:31:00Z" w16du:dateUtc="2025-08-05T19:31:00Z">
            <w:rPr/>
          </w:rPrChange>
        </w:rPr>
        <w:t xml:space="preserve"> (1.0 to 4.7%) to a 29.</w:t>
      </w:r>
      <w:ins w:id="529" w:author="Balasubramanian, Ruchita" w:date="2025-08-06T09:47:00Z" w16du:dateUtc="2025-08-06T13:47:00Z">
        <w:r w:rsidR="00B41820">
          <w:rPr>
            <w:rFonts w:ascii="Times New Roman" w:hAnsi="Times New Roman" w:cs="Times New Roman"/>
          </w:rPr>
          <w:t>9</w:t>
        </w:r>
      </w:ins>
      <w:del w:id="530" w:author="Balasubramanian, Ruchita" w:date="2025-08-06T09:47:00Z" w16du:dateUtc="2025-08-06T13:47:00Z">
        <w:r w:rsidRPr="00F77336" w:rsidDel="00B41820">
          <w:rPr>
            <w:rFonts w:ascii="Times New Roman" w:hAnsi="Times New Roman" w:cs="Times New Roman"/>
            <w:rPrChange w:id="531" w:author="Balasubramanian, Ruchita" w:date="2025-08-05T15:31:00Z" w16du:dateUtc="2025-08-05T19:31:00Z">
              <w:rPr/>
            </w:rPrChange>
          </w:rPr>
          <w:delText>8</w:delText>
        </w:r>
      </w:del>
      <w:r w:rsidRPr="00F77336">
        <w:rPr>
          <w:rFonts w:ascii="Times New Roman" w:hAnsi="Times New Roman" w:cs="Times New Roman"/>
          <w:rPrChange w:id="532" w:author="Balasubramanian, Ruchita" w:date="2025-08-05T15:31:00Z" w16du:dateUtc="2025-08-05T19:31:00Z">
            <w:rPr/>
          </w:rPrChange>
        </w:rPr>
        <w:t>% increase in Louisiana (9.4 to 59.</w:t>
      </w:r>
      <w:ins w:id="533" w:author="Balasubramanian, Ruchita" w:date="2025-08-06T09:47:00Z" w16du:dateUtc="2025-08-06T13:47:00Z">
        <w:r w:rsidR="00B41820">
          <w:rPr>
            <w:rFonts w:ascii="Times New Roman" w:hAnsi="Times New Roman" w:cs="Times New Roman"/>
          </w:rPr>
          <w:t>9</w:t>
        </w:r>
      </w:ins>
      <w:del w:id="534" w:author="Balasubramanian, Ruchita" w:date="2025-08-06T09:47:00Z" w16du:dateUtc="2025-08-06T13:47:00Z">
        <w:r w:rsidRPr="00F77336" w:rsidDel="00B41820">
          <w:rPr>
            <w:rFonts w:ascii="Times New Roman" w:hAnsi="Times New Roman" w:cs="Times New Roman"/>
            <w:rPrChange w:id="535" w:author="Balasubramanian, Ruchita" w:date="2025-08-05T15:31:00Z" w16du:dateUtc="2025-08-05T19:31:00Z">
              <w:rPr/>
            </w:rPrChange>
          </w:rPr>
          <w:delText>8</w:delText>
        </w:r>
      </w:del>
      <w:r w:rsidRPr="00F77336">
        <w:rPr>
          <w:rFonts w:ascii="Times New Roman" w:hAnsi="Times New Roman" w:cs="Times New Roman"/>
          <w:rPrChange w:id="536" w:author="Balasubramanian, Ruchita" w:date="2025-08-05T15:31:00Z" w16du:dateUtc="2025-08-05T19:31:00Z">
            <w:rPr/>
          </w:rPrChange>
        </w:rPr>
        <w:t>%) - illustrated in Figures 1, 2, and 3 and online at www.jheem.org/cdc-testing.</w:t>
      </w:r>
      <w:r w:rsidR="00376C86" w:rsidRPr="00F77336">
        <w:rPr>
          <w:rFonts w:ascii="Times New Roman" w:hAnsi="Times New Roman" w:cs="Times New Roman"/>
          <w:rPrChange w:id="537" w:author="Balasubramanian, Ruchita" w:date="2025-08-05T15:31:00Z" w16du:dateUtc="2025-08-05T19:31:00Z">
            <w:rPr/>
          </w:rPrChange>
        </w:rPr>
        <w:t xml:space="preserve"> We project 33,</w:t>
      </w:r>
      <w:ins w:id="538" w:author="Balasubramanian, Ruchita" w:date="2025-08-06T09:48:00Z" w16du:dateUtc="2025-08-06T13:48:00Z">
        <w:r w:rsidR="00B41820">
          <w:rPr>
            <w:rFonts w:ascii="Times New Roman" w:hAnsi="Times New Roman" w:cs="Times New Roman"/>
          </w:rPr>
          <w:t>691</w:t>
        </w:r>
      </w:ins>
      <w:del w:id="539" w:author="Balasubramanian, Ruchita" w:date="2025-08-06T09:48:00Z" w16du:dateUtc="2025-08-06T13:48:00Z">
        <w:r w:rsidR="00376C86" w:rsidRPr="00F77336" w:rsidDel="00B41820">
          <w:rPr>
            <w:rFonts w:ascii="Times New Roman" w:hAnsi="Times New Roman" w:cs="Times New Roman"/>
            <w:rPrChange w:id="540" w:author="Balasubramanian, Ruchita" w:date="2025-08-05T15:31:00Z" w16du:dateUtc="2025-08-05T19:31:00Z">
              <w:rPr/>
            </w:rPrChange>
          </w:rPr>
          <w:delText>782</w:delText>
        </w:r>
      </w:del>
      <w:r w:rsidR="00376C86" w:rsidRPr="00F77336">
        <w:rPr>
          <w:rFonts w:ascii="Times New Roman" w:hAnsi="Times New Roman" w:cs="Times New Roman"/>
          <w:rPrChange w:id="541" w:author="Balasubramanian, Ruchita" w:date="2025-08-05T15:31:00Z" w16du:dateUtc="2025-08-05T19:31:00Z">
            <w:rPr/>
          </w:rPrChange>
        </w:rPr>
        <w:t xml:space="preserve"> excess infections by 2035 (95% CrI </w:t>
      </w:r>
      <w:del w:id="542" w:author="Balasubramanian, Ruchita" w:date="2025-08-06T09:48:00Z" w16du:dateUtc="2025-08-06T13:48:00Z">
        <w:r w:rsidR="00376C86" w:rsidRPr="00F77336" w:rsidDel="00B41820">
          <w:rPr>
            <w:rFonts w:ascii="Times New Roman" w:hAnsi="Times New Roman" w:cs="Times New Roman"/>
            <w:rPrChange w:id="543" w:author="Balasubramanian, Ruchita" w:date="2025-08-05T15:31:00Z" w16du:dateUtc="2025-08-05T19:31:00Z">
              <w:rPr/>
            </w:rPrChange>
          </w:rPr>
          <w:delText>11,331</w:delText>
        </w:r>
      </w:del>
      <w:ins w:id="544" w:author="Balasubramanian, Ruchita" w:date="2025-08-06T09:48:00Z" w16du:dateUtc="2025-08-06T13:48:00Z">
        <w:r w:rsidR="00B41820">
          <w:rPr>
            <w:rFonts w:ascii="Times New Roman" w:hAnsi="Times New Roman" w:cs="Times New Roman"/>
          </w:rPr>
          <w:t>1</w:t>
        </w:r>
      </w:ins>
      <w:ins w:id="545" w:author="Balasubramanian, Ruchita" w:date="2025-08-06T09:49:00Z" w16du:dateUtc="2025-08-06T13:49:00Z">
        <w:r w:rsidR="00B41820">
          <w:rPr>
            <w:rFonts w:ascii="Times New Roman" w:hAnsi="Times New Roman" w:cs="Times New Roman"/>
          </w:rPr>
          <w:t xml:space="preserve">1,327 </w:t>
        </w:r>
      </w:ins>
      <w:del w:id="546" w:author="Balasubramanian, Ruchita" w:date="2025-08-06T09:48:00Z" w16du:dateUtc="2025-08-06T13:48:00Z">
        <w:r w:rsidR="00376C86" w:rsidRPr="00F77336" w:rsidDel="00B41820">
          <w:rPr>
            <w:rFonts w:ascii="Times New Roman" w:hAnsi="Times New Roman" w:cs="Times New Roman"/>
            <w:rPrChange w:id="547" w:author="Balasubramanian, Ruchita" w:date="2025-08-05T15:31:00Z" w16du:dateUtc="2025-08-05T19:31:00Z">
              <w:rPr/>
            </w:rPrChange>
          </w:rPr>
          <w:delText xml:space="preserve"> </w:delText>
        </w:r>
      </w:del>
      <w:r w:rsidR="00376C86" w:rsidRPr="00F77336">
        <w:rPr>
          <w:rFonts w:ascii="Times New Roman" w:hAnsi="Times New Roman" w:cs="Times New Roman"/>
          <w:rPrChange w:id="548" w:author="Balasubramanian, Ruchita" w:date="2025-08-05T15:31:00Z" w16du:dateUtc="2025-08-05T19:31:00Z">
            <w:rPr/>
          </w:rPrChange>
        </w:rPr>
        <w:t>to 60,</w:t>
      </w:r>
      <w:ins w:id="549" w:author="Balasubramanian, Ruchita" w:date="2025-08-06T09:49:00Z" w16du:dateUtc="2025-08-06T13:49:00Z">
        <w:r w:rsidR="00B41820">
          <w:rPr>
            <w:rFonts w:ascii="Times New Roman" w:hAnsi="Times New Roman" w:cs="Times New Roman"/>
          </w:rPr>
          <w:t>161</w:t>
        </w:r>
      </w:ins>
      <w:del w:id="550" w:author="Balasubramanian, Ruchita" w:date="2025-08-06T09:49:00Z" w16du:dateUtc="2025-08-06T13:49:00Z">
        <w:r w:rsidR="00376C86" w:rsidRPr="00F77336" w:rsidDel="00B41820">
          <w:rPr>
            <w:rFonts w:ascii="Times New Roman" w:hAnsi="Times New Roman" w:cs="Times New Roman"/>
            <w:rPrChange w:id="551" w:author="Balasubramanian, Ruchita" w:date="2025-08-05T15:31:00Z" w16du:dateUtc="2025-08-05T19:31:00Z">
              <w:rPr/>
            </w:rPrChange>
          </w:rPr>
          <w:delText>236</w:delText>
        </w:r>
      </w:del>
      <w:r w:rsidR="00376C86" w:rsidRPr="00F77336">
        <w:rPr>
          <w:rFonts w:ascii="Times New Roman" w:hAnsi="Times New Roman" w:cs="Times New Roman"/>
          <w:rPrChange w:id="552" w:author="Balasubramanian, Ruchita" w:date="2025-08-05T15:31:00Z" w16du:dateUtc="2025-08-05T19:31:00Z">
            <w:rPr/>
          </w:rPrChange>
        </w:rPr>
        <w:t xml:space="preserve">). </w:t>
      </w:r>
    </w:p>
    <w:p w14:paraId="219FEFD6" w14:textId="6B10ACBB" w:rsidR="00F85F10" w:rsidRPr="00D17C39" w:rsidRDefault="007B6CD6">
      <w:pPr>
        <w:rPr>
          <w:rFonts w:ascii="Times New Roman" w:hAnsi="Times New Roman" w:cs="Times New Roman"/>
          <w:rPrChange w:id="553" w:author="Balasubramanian, Ruchita" w:date="2025-08-06T10:07:00Z" w16du:dateUtc="2025-08-06T14:07:00Z">
            <w:rPr/>
          </w:rPrChange>
        </w:rPr>
      </w:pPr>
      <w:r w:rsidRPr="00F77336">
        <w:rPr>
          <w:rFonts w:ascii="Times New Roman" w:hAnsi="Times New Roman" w:cs="Times New Roman"/>
          <w:rPrChange w:id="554" w:author="Balasubramanian, Ruchita" w:date="2025-08-05T15:31:00Z" w16du:dateUtc="2025-08-05T19:31:00Z">
            <w:rPr/>
          </w:rPrChange>
        </w:rPr>
        <w:t xml:space="preserve">If CDC funding for tests </w:t>
      </w:r>
      <w:r w:rsidR="00EA1278" w:rsidRPr="00F77336">
        <w:rPr>
          <w:rFonts w:ascii="Times New Roman" w:hAnsi="Times New Roman" w:cs="Times New Roman"/>
          <w:rPrChange w:id="555" w:author="Balasubramanian, Ruchita" w:date="2025-08-05T15:31:00Z" w16du:dateUtc="2025-08-05T19:31:00Z">
            <w:rPr/>
          </w:rPrChange>
        </w:rPr>
        <w:t xml:space="preserve">were to be </w:t>
      </w:r>
      <w:r w:rsidRPr="00F77336">
        <w:rPr>
          <w:rFonts w:ascii="Times New Roman" w:hAnsi="Times New Roman" w:cs="Times New Roman"/>
          <w:rPrChange w:id="556" w:author="Balasubramanian, Ruchita" w:date="2025-08-05T15:31:00Z" w16du:dateUtc="2025-08-05T19:31:00Z">
            <w:rPr/>
          </w:rPrChange>
        </w:rPr>
        <w:t xml:space="preserve">restored in 2029 and testing returns to </w:t>
      </w:r>
      <w:r w:rsidR="00CC0917" w:rsidRPr="00F77336">
        <w:rPr>
          <w:rFonts w:ascii="Times New Roman" w:hAnsi="Times New Roman" w:cs="Times New Roman"/>
          <w:rPrChange w:id="557" w:author="Balasubramanian, Ruchita" w:date="2025-08-05T15:31:00Z" w16du:dateUtc="2025-08-05T19:31:00Z">
            <w:rPr/>
          </w:rPrChange>
        </w:rPr>
        <w:t>current</w:t>
      </w:r>
      <w:r w:rsidRPr="00F77336">
        <w:rPr>
          <w:rFonts w:ascii="Times New Roman" w:hAnsi="Times New Roman" w:cs="Times New Roman"/>
          <w:rPrChange w:id="558" w:author="Balasubramanian, Ruchita" w:date="2025-08-05T15:31:00Z" w16du:dateUtc="2025-08-05T19:31:00Z">
            <w:rPr/>
          </w:rPrChange>
        </w:rPr>
        <w:t xml:space="preserve"> levels by the end of that year (“Prolonged Interruption”), our model project</w:t>
      </w:r>
      <w:r w:rsidR="00CC0917" w:rsidRPr="00F77336">
        <w:rPr>
          <w:rFonts w:ascii="Times New Roman" w:hAnsi="Times New Roman" w:cs="Times New Roman"/>
          <w:rPrChange w:id="559" w:author="Balasubramanian, Ruchita" w:date="2025-08-05T15:31:00Z" w16du:dateUtc="2025-08-05T19:31:00Z">
            <w:rPr/>
          </w:rPrChange>
        </w:rPr>
        <w:t>s</w:t>
      </w:r>
      <w:r w:rsidRPr="00F77336">
        <w:rPr>
          <w:rFonts w:ascii="Times New Roman" w:hAnsi="Times New Roman" w:cs="Times New Roman"/>
          <w:rPrChange w:id="560" w:author="Balasubramanian, Ruchita" w:date="2025-08-05T15:31:00Z" w16du:dateUtc="2025-08-05T19:31:00Z">
            <w:rPr/>
          </w:rPrChange>
        </w:rPr>
        <w:t xml:space="preserve"> 10,6</w:t>
      </w:r>
      <w:ins w:id="561" w:author="Balasubramanian, Ruchita" w:date="2025-08-06T09:50:00Z" w16du:dateUtc="2025-08-06T13:50:00Z">
        <w:r w:rsidR="00C9288C">
          <w:rPr>
            <w:rFonts w:ascii="Times New Roman" w:hAnsi="Times New Roman" w:cs="Times New Roman"/>
          </w:rPr>
          <w:t>01</w:t>
        </w:r>
      </w:ins>
      <w:del w:id="562" w:author="Balasubramanian, Ruchita" w:date="2025-08-06T09:50:00Z" w16du:dateUtc="2025-08-06T13:50:00Z">
        <w:r w:rsidRPr="00F77336" w:rsidDel="00C9288C">
          <w:rPr>
            <w:rFonts w:ascii="Times New Roman" w:hAnsi="Times New Roman" w:cs="Times New Roman"/>
            <w:rPrChange w:id="563" w:author="Balasubramanian, Ruchita" w:date="2025-08-05T15:31:00Z" w16du:dateUtc="2025-08-05T19:31:00Z">
              <w:rPr/>
            </w:rPrChange>
          </w:rPr>
          <w:delText>30</w:delText>
        </w:r>
      </w:del>
      <w:r w:rsidRPr="00F77336">
        <w:rPr>
          <w:rFonts w:ascii="Times New Roman" w:hAnsi="Times New Roman" w:cs="Times New Roman"/>
          <w:rPrChange w:id="564" w:author="Balasubramanian, Ruchita" w:date="2025-08-05T15:31:00Z" w16du:dateUtc="2025-08-05T19:31:00Z">
            <w:rPr/>
          </w:rPrChange>
        </w:rPr>
        <w:t xml:space="preserve"> (3,866 - 17,</w:t>
      </w:r>
      <w:ins w:id="565" w:author="Balasubramanian, Ruchita" w:date="2025-08-06T09:50:00Z" w16du:dateUtc="2025-08-06T13:50:00Z">
        <w:r w:rsidR="00C9288C">
          <w:rPr>
            <w:rFonts w:ascii="Times New Roman" w:hAnsi="Times New Roman" w:cs="Times New Roman"/>
          </w:rPr>
          <w:t>896</w:t>
        </w:r>
      </w:ins>
      <w:del w:id="566" w:author="Balasubramanian, Ruchita" w:date="2025-08-06T09:50:00Z" w16du:dateUtc="2025-08-06T13:50:00Z">
        <w:r w:rsidRPr="00F77336" w:rsidDel="00C9288C">
          <w:rPr>
            <w:rFonts w:ascii="Times New Roman" w:hAnsi="Times New Roman" w:cs="Times New Roman"/>
            <w:rPrChange w:id="567" w:author="Balasubramanian, Ruchita" w:date="2025-08-05T15:31:00Z" w16du:dateUtc="2025-08-05T19:31:00Z">
              <w:rPr/>
            </w:rPrChange>
          </w:rPr>
          <w:delText>925</w:delText>
        </w:r>
      </w:del>
      <w:r w:rsidRPr="00F77336">
        <w:rPr>
          <w:rFonts w:ascii="Times New Roman" w:hAnsi="Times New Roman" w:cs="Times New Roman"/>
          <w:rPrChange w:id="568" w:author="Balasubramanian, Ruchita" w:date="2025-08-05T15:31:00Z" w16du:dateUtc="2025-08-05T19:31:00Z">
            <w:rPr/>
          </w:rPrChange>
        </w:rPr>
        <w:t>) excess HIV infections</w:t>
      </w:r>
      <w:r w:rsidR="0041774E" w:rsidRPr="00F77336">
        <w:rPr>
          <w:rFonts w:ascii="Times New Roman" w:hAnsi="Times New Roman" w:cs="Times New Roman"/>
          <w:rPrChange w:id="569" w:author="Balasubramanian, Ruchita" w:date="2025-08-05T15:31:00Z" w16du:dateUtc="2025-08-05T19:31:00Z">
            <w:rPr/>
          </w:rPrChange>
        </w:rPr>
        <w:t xml:space="preserve"> by 2030</w:t>
      </w:r>
      <w:r w:rsidRPr="00F77336">
        <w:rPr>
          <w:rFonts w:ascii="Times New Roman" w:hAnsi="Times New Roman" w:cs="Times New Roman"/>
          <w:rPrChange w:id="570" w:author="Balasubramanian, Ruchita" w:date="2025-08-05T15:31:00Z" w16du:dateUtc="2025-08-05T19:31:00Z">
            <w:rPr/>
          </w:rPrChange>
        </w:rPr>
        <w:t>, an increase of 8.2% (3.0 to 1</w:t>
      </w:r>
      <w:ins w:id="571" w:author="Balasubramanian, Ruchita" w:date="2025-08-06T09:50:00Z" w16du:dateUtc="2025-08-06T13:50:00Z">
        <w:r w:rsidR="00C9288C">
          <w:rPr>
            <w:rFonts w:ascii="Times New Roman" w:hAnsi="Times New Roman" w:cs="Times New Roman"/>
          </w:rPr>
          <w:t>3.9</w:t>
        </w:r>
      </w:ins>
      <w:del w:id="572" w:author="Balasubramanian, Ruchita" w:date="2025-08-06T09:50:00Z" w16du:dateUtc="2025-08-06T13:50:00Z">
        <w:r w:rsidRPr="00F77336" w:rsidDel="00C9288C">
          <w:rPr>
            <w:rFonts w:ascii="Times New Roman" w:hAnsi="Times New Roman" w:cs="Times New Roman"/>
            <w:rPrChange w:id="573" w:author="Balasubramanian, Ruchita" w:date="2025-08-05T15:31:00Z" w16du:dateUtc="2025-08-05T19:31:00Z">
              <w:rPr/>
            </w:rPrChange>
          </w:rPr>
          <w:delText>4.0</w:delText>
        </w:r>
      </w:del>
      <w:r w:rsidRPr="00F77336">
        <w:rPr>
          <w:rFonts w:ascii="Times New Roman" w:hAnsi="Times New Roman" w:cs="Times New Roman"/>
          <w:rPrChange w:id="574" w:author="Balasubramanian, Ruchita" w:date="2025-08-05T15:31:00Z" w16du:dateUtc="2025-08-05T19:31:00Z">
            <w:rPr/>
          </w:rPrChange>
        </w:rPr>
        <w:t>%)</w:t>
      </w:r>
      <w:r w:rsidR="00CC0917" w:rsidRPr="00F77336">
        <w:rPr>
          <w:rFonts w:ascii="Times New Roman" w:hAnsi="Times New Roman" w:cs="Times New Roman"/>
          <w:rPrChange w:id="575" w:author="Balasubramanian, Ruchita" w:date="2025-08-05T15:31:00Z" w16du:dateUtc="2025-08-05T19:31:00Z">
            <w:rPr/>
          </w:rPrChange>
        </w:rPr>
        <w:t xml:space="preserve"> across the 18 selected states</w:t>
      </w:r>
      <w:r w:rsidRPr="00F77336">
        <w:rPr>
          <w:rFonts w:ascii="Times New Roman" w:hAnsi="Times New Roman" w:cs="Times New Roman"/>
          <w:rPrChange w:id="576" w:author="Balasubramanian, Ruchita" w:date="2025-08-05T15:31:00Z" w16du:dateUtc="2025-08-05T19:31:00Z">
            <w:rPr/>
          </w:rPrChange>
        </w:rPr>
        <w:t>. If CDC-funded testing returns</w:t>
      </w:r>
      <w:r w:rsidR="00CC0917" w:rsidRPr="00F77336">
        <w:rPr>
          <w:rFonts w:ascii="Times New Roman" w:hAnsi="Times New Roman" w:cs="Times New Roman"/>
          <w:rPrChange w:id="577" w:author="Balasubramanian, Ruchita" w:date="2025-08-05T15:31:00Z" w16du:dateUtc="2025-08-05T19:31:00Z">
            <w:rPr/>
          </w:rPrChange>
        </w:rPr>
        <w:t xml:space="preserve"> to baseline levels by the end of</w:t>
      </w:r>
      <w:r w:rsidRPr="00F77336">
        <w:rPr>
          <w:rFonts w:ascii="Times New Roman" w:hAnsi="Times New Roman" w:cs="Times New Roman"/>
          <w:rPrChange w:id="578" w:author="Balasubramanian, Ruchita" w:date="2025-08-05T15:31:00Z" w16du:dateUtc="2025-08-05T19:31:00Z">
            <w:rPr/>
          </w:rPrChange>
        </w:rPr>
        <w:t xml:space="preserve"> 2027</w:t>
      </w:r>
      <w:r w:rsidR="00CC0917" w:rsidRPr="00F77336">
        <w:rPr>
          <w:rFonts w:ascii="Times New Roman" w:hAnsi="Times New Roman" w:cs="Times New Roman"/>
          <w:rPrChange w:id="579" w:author="Balasubramanian, Ruchita" w:date="2025-08-05T15:31:00Z" w16du:dateUtc="2025-08-05T19:31:00Z">
            <w:rPr/>
          </w:rPrChange>
        </w:rPr>
        <w:t xml:space="preserve"> (“Brief Interruption”)</w:t>
      </w:r>
      <w:r w:rsidRPr="00F77336">
        <w:rPr>
          <w:rFonts w:ascii="Times New Roman" w:hAnsi="Times New Roman" w:cs="Times New Roman"/>
          <w:rPrChange w:id="580" w:author="Balasubramanian, Ruchita" w:date="2025-08-05T15:31:00Z" w16du:dateUtc="2025-08-05T19:31:00Z">
            <w:rPr/>
          </w:rPrChange>
        </w:rPr>
        <w:t>, the model project</w:t>
      </w:r>
      <w:r w:rsidR="00CC0917" w:rsidRPr="00F77336">
        <w:rPr>
          <w:rFonts w:ascii="Times New Roman" w:hAnsi="Times New Roman" w:cs="Times New Roman"/>
          <w:rPrChange w:id="581" w:author="Balasubramanian, Ruchita" w:date="2025-08-05T15:31:00Z" w16du:dateUtc="2025-08-05T19:31:00Z">
            <w:rPr/>
          </w:rPrChange>
        </w:rPr>
        <w:t>s</w:t>
      </w:r>
      <w:r w:rsidRPr="00F77336">
        <w:rPr>
          <w:rFonts w:ascii="Times New Roman" w:hAnsi="Times New Roman" w:cs="Times New Roman"/>
          <w:rPrChange w:id="582" w:author="Balasubramanian, Ruchita" w:date="2025-08-05T15:31:00Z" w16du:dateUtc="2025-08-05T19:31:00Z">
            <w:rPr/>
          </w:rPrChange>
        </w:rPr>
        <w:t xml:space="preserve"> 5,0</w:t>
      </w:r>
      <w:ins w:id="583" w:author="Balasubramanian, Ruchita" w:date="2025-08-06T09:50:00Z" w16du:dateUtc="2025-08-06T13:50:00Z">
        <w:r w:rsidR="00C9288C">
          <w:rPr>
            <w:rFonts w:ascii="Times New Roman" w:hAnsi="Times New Roman" w:cs="Times New Roman"/>
          </w:rPr>
          <w:t>12</w:t>
        </w:r>
      </w:ins>
      <w:del w:id="584" w:author="Balasubramanian, Ruchita" w:date="2025-08-06T09:50:00Z" w16du:dateUtc="2025-08-06T13:50:00Z">
        <w:r w:rsidRPr="00F77336" w:rsidDel="00C9288C">
          <w:rPr>
            <w:rFonts w:ascii="Times New Roman" w:hAnsi="Times New Roman" w:cs="Times New Roman"/>
            <w:rPrChange w:id="585" w:author="Balasubramanian, Ruchita" w:date="2025-08-05T15:31:00Z" w16du:dateUtc="2025-08-05T19:31:00Z">
              <w:rPr/>
            </w:rPrChange>
          </w:rPr>
          <w:delText>27</w:delText>
        </w:r>
      </w:del>
      <w:r w:rsidRPr="00F77336">
        <w:rPr>
          <w:rFonts w:ascii="Times New Roman" w:hAnsi="Times New Roman" w:cs="Times New Roman"/>
          <w:rPrChange w:id="586" w:author="Balasubramanian, Ruchita" w:date="2025-08-05T15:31:00Z" w16du:dateUtc="2025-08-05T19:31:00Z">
            <w:rPr/>
          </w:rPrChange>
        </w:rPr>
        <w:t xml:space="preserve"> (1,9</w:t>
      </w:r>
      <w:ins w:id="587" w:author="Balasubramanian, Ruchita" w:date="2025-08-06T09:50:00Z" w16du:dateUtc="2025-08-06T13:50:00Z">
        <w:r w:rsidR="00C9288C">
          <w:rPr>
            <w:rFonts w:ascii="Times New Roman" w:hAnsi="Times New Roman" w:cs="Times New Roman"/>
          </w:rPr>
          <w:t>39</w:t>
        </w:r>
      </w:ins>
      <w:del w:id="588" w:author="Balasubramanian, Ruchita" w:date="2025-08-06T09:50:00Z" w16du:dateUtc="2025-08-06T13:50:00Z">
        <w:r w:rsidRPr="00F77336" w:rsidDel="00C9288C">
          <w:rPr>
            <w:rFonts w:ascii="Times New Roman" w:hAnsi="Times New Roman" w:cs="Times New Roman"/>
            <w:rPrChange w:id="589" w:author="Balasubramanian, Ruchita" w:date="2025-08-05T15:31:00Z" w16du:dateUtc="2025-08-05T19:31:00Z">
              <w:rPr/>
            </w:rPrChange>
          </w:rPr>
          <w:delText>42</w:delText>
        </w:r>
      </w:del>
      <w:r w:rsidRPr="00F77336">
        <w:rPr>
          <w:rFonts w:ascii="Times New Roman" w:hAnsi="Times New Roman" w:cs="Times New Roman"/>
          <w:rPrChange w:id="590" w:author="Balasubramanian, Ruchita" w:date="2025-08-05T15:31:00Z" w16du:dateUtc="2025-08-05T19:31:00Z">
            <w:rPr/>
          </w:rPrChange>
        </w:rPr>
        <w:t xml:space="preserve"> </w:t>
      </w:r>
      <w:r w:rsidR="00BA6EE1" w:rsidRPr="00F77336">
        <w:rPr>
          <w:rFonts w:ascii="Times New Roman" w:hAnsi="Times New Roman" w:cs="Times New Roman"/>
          <w:rPrChange w:id="591" w:author="Balasubramanian, Ruchita" w:date="2025-08-05T15:31:00Z" w16du:dateUtc="2025-08-05T19:31:00Z">
            <w:rPr/>
          </w:rPrChange>
        </w:rPr>
        <w:t>to</w:t>
      </w:r>
      <w:r w:rsidRPr="00F77336">
        <w:rPr>
          <w:rFonts w:ascii="Times New Roman" w:hAnsi="Times New Roman" w:cs="Times New Roman"/>
          <w:rPrChange w:id="592" w:author="Balasubramanian, Ruchita" w:date="2025-08-05T15:31:00Z" w16du:dateUtc="2025-08-05T19:31:00Z">
            <w:rPr/>
          </w:rPrChange>
        </w:rPr>
        <w:t xml:space="preserve"> 8,06</w:t>
      </w:r>
      <w:ins w:id="593" w:author="Balasubramanian, Ruchita" w:date="2025-08-06T09:50:00Z" w16du:dateUtc="2025-08-06T13:50:00Z">
        <w:r w:rsidR="00C9288C">
          <w:rPr>
            <w:rFonts w:ascii="Times New Roman" w:hAnsi="Times New Roman" w:cs="Times New Roman"/>
          </w:rPr>
          <w:t>1</w:t>
        </w:r>
      </w:ins>
      <w:del w:id="594" w:author="Balasubramanian, Ruchita" w:date="2025-08-06T09:50:00Z" w16du:dateUtc="2025-08-06T13:50:00Z">
        <w:r w:rsidRPr="00F77336" w:rsidDel="00C9288C">
          <w:rPr>
            <w:rFonts w:ascii="Times New Roman" w:hAnsi="Times New Roman" w:cs="Times New Roman"/>
            <w:rPrChange w:id="595" w:author="Balasubramanian, Ruchita" w:date="2025-08-05T15:31:00Z" w16du:dateUtc="2025-08-05T19:31:00Z">
              <w:rPr/>
            </w:rPrChange>
          </w:rPr>
          <w:delText>6</w:delText>
        </w:r>
      </w:del>
      <w:r w:rsidRPr="00F77336">
        <w:rPr>
          <w:rFonts w:ascii="Times New Roman" w:hAnsi="Times New Roman" w:cs="Times New Roman"/>
          <w:rPrChange w:id="596" w:author="Balasubramanian, Ruchita" w:date="2025-08-05T15:31:00Z" w16du:dateUtc="2025-08-05T19:31:00Z">
            <w:rPr/>
          </w:rPrChange>
        </w:rPr>
        <w:t>) excess infections</w:t>
      </w:r>
      <w:r w:rsidR="00A25936" w:rsidRPr="00F77336">
        <w:rPr>
          <w:rFonts w:ascii="Times New Roman" w:hAnsi="Times New Roman" w:cs="Times New Roman"/>
          <w:rPrChange w:id="597" w:author="Balasubramanian, Ruchita" w:date="2025-08-05T15:31:00Z" w16du:dateUtc="2025-08-05T19:31:00Z">
            <w:rPr/>
          </w:rPrChange>
        </w:rPr>
        <w:t xml:space="preserve"> by 2030</w:t>
      </w:r>
      <w:r w:rsidRPr="00F77336">
        <w:rPr>
          <w:rFonts w:ascii="Times New Roman" w:hAnsi="Times New Roman" w:cs="Times New Roman"/>
          <w:rPrChange w:id="598" w:author="Balasubramanian, Ruchita" w:date="2025-08-05T15:31:00Z" w16du:dateUtc="2025-08-05T19:31:00Z">
            <w:rPr/>
          </w:rPrChange>
        </w:rPr>
        <w:t xml:space="preserve">, an increase of 3.9% (1.5 to </w:t>
      </w:r>
      <w:r w:rsidRPr="00D17C39">
        <w:rPr>
          <w:rFonts w:ascii="Times New Roman" w:hAnsi="Times New Roman" w:cs="Times New Roman"/>
          <w:rPrChange w:id="599" w:author="Balasubramanian, Ruchita" w:date="2025-08-06T10:07:00Z" w16du:dateUtc="2025-08-06T14:07:00Z">
            <w:rPr/>
          </w:rPrChange>
        </w:rPr>
        <w:t>6.3%).</w:t>
      </w:r>
    </w:p>
    <w:p w14:paraId="0FC0A290" w14:textId="7C596323" w:rsidR="00F85F10" w:rsidRPr="00F77336" w:rsidRDefault="007B6CD6">
      <w:pPr>
        <w:rPr>
          <w:rFonts w:ascii="Times New Roman" w:hAnsi="Times New Roman" w:cs="Times New Roman"/>
          <w:rPrChange w:id="600" w:author="Balasubramanian, Ruchita" w:date="2025-08-05T15:31:00Z" w16du:dateUtc="2025-08-05T19:31:00Z">
            <w:rPr/>
          </w:rPrChange>
        </w:rPr>
      </w:pPr>
      <w:r w:rsidRPr="00D17C39">
        <w:rPr>
          <w:rFonts w:ascii="Times New Roman" w:hAnsi="Times New Roman" w:cs="Times New Roman"/>
          <w:rPrChange w:id="601" w:author="Balasubramanian, Ruchita" w:date="2025-08-06T10:07:00Z" w16du:dateUtc="2025-08-06T14:07:00Z">
            <w:rPr/>
          </w:rPrChange>
        </w:rPr>
        <w:t>We project that the increases in in</w:t>
      </w:r>
      <w:r w:rsidR="00CC0917" w:rsidRPr="00D17C39">
        <w:rPr>
          <w:rFonts w:ascii="Times New Roman" w:hAnsi="Times New Roman" w:cs="Times New Roman"/>
          <w:rPrChange w:id="602" w:author="Balasubramanian, Ruchita" w:date="2025-08-06T10:07:00Z" w16du:dateUtc="2025-08-06T14:07:00Z">
            <w:rPr/>
          </w:rPrChange>
        </w:rPr>
        <w:t>fections</w:t>
      </w:r>
      <w:r w:rsidRPr="00D17C39">
        <w:rPr>
          <w:rFonts w:ascii="Times New Roman" w:hAnsi="Times New Roman" w:cs="Times New Roman"/>
          <w:rPrChange w:id="603" w:author="Balasubramanian, Ruchita" w:date="2025-08-06T10:07:00Z" w16du:dateUtc="2025-08-06T14:07:00Z">
            <w:rPr/>
          </w:rPrChange>
        </w:rPr>
        <w:t xml:space="preserve"> would accrue more </w:t>
      </w:r>
      <w:r w:rsidR="00727FB8" w:rsidRPr="00D17C39">
        <w:rPr>
          <w:rFonts w:ascii="Times New Roman" w:hAnsi="Times New Roman" w:cs="Times New Roman"/>
          <w:rPrChange w:id="604" w:author="Balasubramanian, Ruchita" w:date="2025-08-06T10:07:00Z" w16du:dateUtc="2025-08-06T14:07:00Z">
            <w:rPr/>
          </w:rPrChange>
        </w:rPr>
        <w:t xml:space="preserve">in </w:t>
      </w:r>
      <w:r w:rsidRPr="00D17C39">
        <w:rPr>
          <w:rFonts w:ascii="Times New Roman" w:hAnsi="Times New Roman" w:cs="Times New Roman"/>
          <w:rPrChange w:id="605" w:author="Balasubramanian, Ruchita" w:date="2025-08-06T10:07:00Z" w16du:dateUtc="2025-08-06T14:07:00Z">
            <w:rPr/>
          </w:rPrChange>
        </w:rPr>
        <w:t>young adults</w:t>
      </w:r>
      <w:r w:rsidR="00CC0917" w:rsidRPr="00D17C39">
        <w:rPr>
          <w:rFonts w:ascii="Times New Roman" w:hAnsi="Times New Roman" w:cs="Times New Roman"/>
          <w:rPrChange w:id="606" w:author="Balasubramanian, Ruchita" w:date="2025-08-06T10:07:00Z" w16du:dateUtc="2025-08-06T14:07:00Z">
            <w:rPr/>
          </w:rPrChange>
        </w:rPr>
        <w:t>, with an estimated</w:t>
      </w:r>
      <w:r w:rsidRPr="00D17C39">
        <w:rPr>
          <w:rFonts w:ascii="Times New Roman" w:hAnsi="Times New Roman" w:cs="Times New Roman"/>
          <w:rPrChange w:id="607" w:author="Balasubramanian, Ruchita" w:date="2025-08-06T10:07:00Z" w16du:dateUtc="2025-08-06T14:07:00Z">
            <w:rPr/>
          </w:rPrChange>
        </w:rPr>
        <w:t xml:space="preserve"> 13% (5 to 22%) increase among 13-34</w:t>
      </w:r>
      <w:r w:rsidR="00EA1278" w:rsidRPr="00D17C39">
        <w:rPr>
          <w:rFonts w:ascii="Times New Roman" w:hAnsi="Times New Roman" w:cs="Times New Roman"/>
          <w:rPrChange w:id="608" w:author="Balasubramanian, Ruchita" w:date="2025-08-06T10:07:00Z" w16du:dateUtc="2025-08-06T14:07:00Z">
            <w:rPr/>
          </w:rPrChange>
        </w:rPr>
        <w:t>-</w:t>
      </w:r>
      <w:r w:rsidRPr="00D17C39">
        <w:rPr>
          <w:rFonts w:ascii="Times New Roman" w:hAnsi="Times New Roman" w:cs="Times New Roman"/>
          <w:rPrChange w:id="609" w:author="Balasubramanian, Ruchita" w:date="2025-08-06T10:07:00Z" w16du:dateUtc="2025-08-06T14:07:00Z">
            <w:rPr/>
          </w:rPrChange>
        </w:rPr>
        <w:t>year</w:t>
      </w:r>
      <w:r w:rsidR="00EA1278" w:rsidRPr="00D17C39">
        <w:rPr>
          <w:rFonts w:ascii="Times New Roman" w:hAnsi="Times New Roman" w:cs="Times New Roman"/>
          <w:rPrChange w:id="610" w:author="Balasubramanian, Ruchita" w:date="2025-08-06T10:07:00Z" w16du:dateUtc="2025-08-06T14:07:00Z">
            <w:rPr/>
          </w:rPrChange>
        </w:rPr>
        <w:t>-</w:t>
      </w:r>
      <w:r w:rsidRPr="00D17C39">
        <w:rPr>
          <w:rFonts w:ascii="Times New Roman" w:hAnsi="Times New Roman" w:cs="Times New Roman"/>
          <w:rPrChange w:id="611" w:author="Balasubramanian, Ruchita" w:date="2025-08-06T10:07:00Z" w16du:dateUtc="2025-08-06T14:07:00Z">
            <w:rPr/>
          </w:rPrChange>
        </w:rPr>
        <w:t xml:space="preserve">olds </w:t>
      </w:r>
      <w:r w:rsidR="00CC0917" w:rsidRPr="00D17C39">
        <w:rPr>
          <w:rFonts w:ascii="Times New Roman" w:hAnsi="Times New Roman" w:cs="Times New Roman"/>
          <w:rPrChange w:id="612" w:author="Balasubramanian, Ruchita" w:date="2025-08-06T10:07:00Z" w16du:dateUtc="2025-08-06T14:07:00Z">
            <w:rPr/>
          </w:rPrChange>
        </w:rPr>
        <w:t>versus</w:t>
      </w:r>
      <w:r w:rsidRPr="00D17C39">
        <w:rPr>
          <w:rFonts w:ascii="Times New Roman" w:hAnsi="Times New Roman" w:cs="Times New Roman"/>
          <w:rPrChange w:id="613" w:author="Balasubramanian, Ruchita" w:date="2025-08-06T10:07:00Z" w16du:dateUtc="2025-08-06T14:07:00Z">
            <w:rPr/>
          </w:rPrChange>
        </w:rPr>
        <w:t xml:space="preserve"> 6% (2 to 11%) among those over </w:t>
      </w:r>
      <w:r w:rsidR="00EA1278" w:rsidRPr="00D17C39">
        <w:rPr>
          <w:rFonts w:ascii="Times New Roman" w:hAnsi="Times New Roman" w:cs="Times New Roman"/>
          <w:rPrChange w:id="614" w:author="Balasubramanian, Ruchita" w:date="2025-08-06T10:07:00Z" w16du:dateUtc="2025-08-06T14:07:00Z">
            <w:rPr/>
          </w:rPrChange>
        </w:rPr>
        <w:t xml:space="preserve">age </w:t>
      </w:r>
      <w:r w:rsidRPr="00D17C39">
        <w:rPr>
          <w:rFonts w:ascii="Times New Roman" w:hAnsi="Times New Roman" w:cs="Times New Roman"/>
          <w:rPrChange w:id="615" w:author="Balasubramanian, Ruchita" w:date="2025-08-06T10:07:00Z" w16du:dateUtc="2025-08-06T14:07:00Z">
            <w:rPr/>
          </w:rPrChange>
        </w:rPr>
        <w:t>35. Excess infections</w:t>
      </w:r>
      <w:r w:rsidR="00CC0917" w:rsidRPr="00D17C39">
        <w:rPr>
          <w:rFonts w:ascii="Times New Roman" w:hAnsi="Times New Roman" w:cs="Times New Roman"/>
          <w:rPrChange w:id="616" w:author="Balasubramanian, Ruchita" w:date="2025-08-06T10:07:00Z" w16du:dateUtc="2025-08-06T14:07:00Z">
            <w:rPr/>
          </w:rPrChange>
        </w:rPr>
        <w:t xml:space="preserve"> are</w:t>
      </w:r>
      <w:r w:rsidRPr="00D17C39">
        <w:rPr>
          <w:rFonts w:ascii="Times New Roman" w:hAnsi="Times New Roman" w:cs="Times New Roman"/>
          <w:rPrChange w:id="617" w:author="Balasubramanian, Ruchita" w:date="2025-08-06T10:07:00Z" w16du:dateUtc="2025-08-06T14:07:00Z">
            <w:rPr/>
          </w:rPrChange>
        </w:rPr>
        <w:t xml:space="preserve"> also </w:t>
      </w:r>
      <w:r w:rsidR="00CC0917" w:rsidRPr="00D17C39">
        <w:rPr>
          <w:rFonts w:ascii="Times New Roman" w:hAnsi="Times New Roman" w:cs="Times New Roman"/>
          <w:rPrChange w:id="618" w:author="Balasubramanian, Ruchita" w:date="2025-08-06T10:07:00Z" w16du:dateUtc="2025-08-06T14:07:00Z">
            <w:rPr/>
          </w:rPrChange>
        </w:rPr>
        <w:t xml:space="preserve">projected to </w:t>
      </w:r>
      <w:r w:rsidRPr="00D17C39">
        <w:rPr>
          <w:rFonts w:ascii="Times New Roman" w:hAnsi="Times New Roman" w:cs="Times New Roman"/>
          <w:rPrChange w:id="619" w:author="Balasubramanian, Ruchita" w:date="2025-08-06T10:07:00Z" w16du:dateUtc="2025-08-06T14:07:00Z">
            <w:rPr/>
          </w:rPrChange>
        </w:rPr>
        <w:t>be higher among men who have sex with men</w:t>
      </w:r>
      <w:r w:rsidR="00CC0917" w:rsidRPr="00D17C39">
        <w:rPr>
          <w:rFonts w:ascii="Times New Roman" w:hAnsi="Times New Roman" w:cs="Times New Roman"/>
          <w:rPrChange w:id="620" w:author="Balasubramanian, Ruchita" w:date="2025-08-06T10:07:00Z" w16du:dateUtc="2025-08-06T14:07:00Z">
            <w:rPr/>
          </w:rPrChange>
        </w:rPr>
        <w:t xml:space="preserve"> </w:t>
      </w:r>
      <w:ins w:id="621" w:author="Balasubramanian, Ruchita" w:date="2025-08-06T09:50:00Z" w16du:dateUtc="2025-08-06T13:50:00Z">
        <w:r w:rsidR="00C9288C" w:rsidRPr="00D17C39">
          <w:rPr>
            <w:rFonts w:ascii="Times New Roman" w:hAnsi="Times New Roman" w:cs="Times New Roman"/>
            <w:rPrChange w:id="622" w:author="Balasubramanian, Ruchita" w:date="2025-08-06T10:07:00Z" w16du:dateUtc="2025-08-06T14:07:00Z">
              <w:rPr>
                <w:rFonts w:ascii="Times New Roman" w:hAnsi="Times New Roman" w:cs="Times New Roman"/>
                <w:highlight w:val="yellow"/>
              </w:rPr>
            </w:rPrChange>
          </w:rPr>
          <w:t>(</w:t>
        </w:r>
      </w:ins>
      <w:del w:id="623" w:author="Balasubramanian, Ruchita" w:date="2025-08-06T09:50:00Z" w16du:dateUtc="2025-08-06T13:50:00Z">
        <w:r w:rsidR="00CC0917" w:rsidRPr="00D17C39" w:rsidDel="00C9288C">
          <w:rPr>
            <w:rFonts w:ascii="Times New Roman" w:hAnsi="Times New Roman" w:cs="Times New Roman"/>
            <w:rPrChange w:id="624" w:author="Balasubramanian, Ruchita" w:date="2025-08-06T10:07:00Z" w16du:dateUtc="2025-08-06T14:07:00Z">
              <w:rPr/>
            </w:rPrChange>
          </w:rPr>
          <w:delText>[</w:delText>
        </w:r>
      </w:del>
      <w:r w:rsidRPr="00D17C39">
        <w:rPr>
          <w:rFonts w:ascii="Times New Roman" w:hAnsi="Times New Roman" w:cs="Times New Roman"/>
          <w:rPrChange w:id="625" w:author="Balasubramanian, Ruchita" w:date="2025-08-06T10:07:00Z" w16du:dateUtc="2025-08-06T14:07:00Z">
            <w:rPr/>
          </w:rPrChange>
        </w:rPr>
        <w:t>11%</w:t>
      </w:r>
      <w:r w:rsidR="00CC0917" w:rsidRPr="00D17C39">
        <w:rPr>
          <w:rFonts w:ascii="Times New Roman" w:hAnsi="Times New Roman" w:cs="Times New Roman"/>
          <w:rPrChange w:id="626" w:author="Balasubramanian, Ruchita" w:date="2025-08-06T10:07:00Z" w16du:dateUtc="2025-08-06T14:07:00Z">
            <w:rPr/>
          </w:rPrChange>
        </w:rPr>
        <w:t xml:space="preserve"> increase</w:t>
      </w:r>
      <w:r w:rsidRPr="00D17C39">
        <w:rPr>
          <w:rFonts w:ascii="Times New Roman" w:hAnsi="Times New Roman" w:cs="Times New Roman"/>
          <w:rPrChange w:id="627" w:author="Balasubramanian, Ruchita" w:date="2025-08-06T10:07:00Z" w16du:dateUtc="2025-08-06T14:07:00Z">
            <w:rPr/>
          </w:rPrChange>
        </w:rPr>
        <w:t xml:space="preserve"> (4 to 20%)</w:t>
      </w:r>
      <w:ins w:id="628" w:author="Balasubramanian, Ruchita" w:date="2025-08-06T10:06:00Z" w16du:dateUtc="2025-08-06T14:06:00Z">
        <w:r w:rsidR="00D17C39" w:rsidRPr="00D17C39">
          <w:rPr>
            <w:rFonts w:ascii="Times New Roman" w:hAnsi="Times New Roman" w:cs="Times New Roman"/>
            <w:rPrChange w:id="629" w:author="Balasubramanian, Ruchita" w:date="2025-08-06T10:07:00Z" w16du:dateUtc="2025-08-06T14:07:00Z">
              <w:rPr>
                <w:rFonts w:ascii="Times New Roman" w:hAnsi="Times New Roman" w:cs="Times New Roman"/>
                <w:highlight w:val="yellow"/>
              </w:rPr>
            </w:rPrChange>
          </w:rPr>
          <w:t>)</w:t>
        </w:r>
      </w:ins>
      <w:del w:id="630" w:author="Balasubramanian, Ruchita" w:date="2025-08-06T10:06:00Z" w16du:dateUtc="2025-08-06T14:06:00Z">
        <w:r w:rsidR="00CC0917" w:rsidRPr="00D17C39" w:rsidDel="00D17C39">
          <w:rPr>
            <w:rFonts w:ascii="Times New Roman" w:hAnsi="Times New Roman" w:cs="Times New Roman"/>
            <w:rPrChange w:id="631" w:author="Balasubramanian, Ruchita" w:date="2025-08-06T10:07:00Z" w16du:dateUtc="2025-08-06T14:07:00Z">
              <w:rPr/>
            </w:rPrChange>
          </w:rPr>
          <w:delText>]</w:delText>
        </w:r>
      </w:del>
      <w:r w:rsidRPr="00D17C39">
        <w:rPr>
          <w:rFonts w:ascii="Times New Roman" w:hAnsi="Times New Roman" w:cs="Times New Roman"/>
          <w:rPrChange w:id="632" w:author="Balasubramanian, Ruchita" w:date="2025-08-06T10:07:00Z" w16du:dateUtc="2025-08-06T14:07:00Z">
            <w:rPr/>
          </w:rPrChange>
        </w:rPr>
        <w:t xml:space="preserve"> and heterosexual men </w:t>
      </w:r>
      <w:ins w:id="633" w:author="Balasubramanian, Ruchita" w:date="2025-08-06T09:51:00Z" w16du:dateUtc="2025-08-06T13:51:00Z">
        <w:r w:rsidR="00C9288C" w:rsidRPr="00D17C39">
          <w:rPr>
            <w:rFonts w:ascii="Times New Roman" w:hAnsi="Times New Roman" w:cs="Times New Roman"/>
            <w:rPrChange w:id="634" w:author="Balasubramanian, Ruchita" w:date="2025-08-06T10:07:00Z" w16du:dateUtc="2025-08-06T14:07:00Z">
              <w:rPr>
                <w:rFonts w:ascii="Times New Roman" w:hAnsi="Times New Roman" w:cs="Times New Roman"/>
                <w:highlight w:val="yellow"/>
              </w:rPr>
            </w:rPrChange>
          </w:rPr>
          <w:t>(</w:t>
        </w:r>
      </w:ins>
      <w:del w:id="635" w:author="Balasubramanian, Ruchita" w:date="2025-08-06T09:51:00Z" w16du:dateUtc="2025-08-06T13:51:00Z">
        <w:r w:rsidR="00CC0917" w:rsidRPr="00D17C39" w:rsidDel="00C9288C">
          <w:rPr>
            <w:rFonts w:ascii="Times New Roman" w:hAnsi="Times New Roman" w:cs="Times New Roman"/>
            <w:rPrChange w:id="636" w:author="Balasubramanian, Ruchita" w:date="2025-08-06T10:07:00Z" w16du:dateUtc="2025-08-06T14:07:00Z">
              <w:rPr/>
            </w:rPrChange>
          </w:rPr>
          <w:delText>[</w:delText>
        </w:r>
      </w:del>
      <w:r w:rsidRPr="00D17C39">
        <w:rPr>
          <w:rFonts w:ascii="Times New Roman" w:hAnsi="Times New Roman" w:cs="Times New Roman"/>
          <w:rPrChange w:id="637" w:author="Balasubramanian, Ruchita" w:date="2025-08-06T10:07:00Z" w16du:dateUtc="2025-08-06T14:07:00Z">
            <w:rPr/>
          </w:rPrChange>
        </w:rPr>
        <w:t>9%</w:t>
      </w:r>
      <w:r w:rsidR="00CC0917" w:rsidRPr="00D17C39">
        <w:rPr>
          <w:rFonts w:ascii="Times New Roman" w:hAnsi="Times New Roman" w:cs="Times New Roman"/>
          <w:rPrChange w:id="638" w:author="Balasubramanian, Ruchita" w:date="2025-08-06T10:07:00Z" w16du:dateUtc="2025-08-06T14:07:00Z">
            <w:rPr/>
          </w:rPrChange>
        </w:rPr>
        <w:t xml:space="preserve"> increase</w:t>
      </w:r>
      <w:r w:rsidRPr="00D17C39">
        <w:rPr>
          <w:rFonts w:ascii="Times New Roman" w:hAnsi="Times New Roman" w:cs="Times New Roman"/>
          <w:rPrChange w:id="639" w:author="Balasubramanian, Ruchita" w:date="2025-08-06T10:07:00Z" w16du:dateUtc="2025-08-06T14:07:00Z">
            <w:rPr/>
          </w:rPrChange>
        </w:rPr>
        <w:t xml:space="preserve"> (3 to 16%)</w:t>
      </w:r>
      <w:ins w:id="640" w:author="Balasubramanian, Ruchita" w:date="2025-08-06T09:51:00Z" w16du:dateUtc="2025-08-06T13:51:00Z">
        <w:r w:rsidR="00C9288C" w:rsidRPr="00D17C39">
          <w:rPr>
            <w:rFonts w:ascii="Times New Roman" w:hAnsi="Times New Roman" w:cs="Times New Roman"/>
            <w:rPrChange w:id="641" w:author="Balasubramanian, Ruchita" w:date="2025-08-06T10:07:00Z" w16du:dateUtc="2025-08-06T14:07:00Z">
              <w:rPr>
                <w:rFonts w:ascii="Times New Roman" w:hAnsi="Times New Roman" w:cs="Times New Roman"/>
                <w:highlight w:val="yellow"/>
              </w:rPr>
            </w:rPrChange>
          </w:rPr>
          <w:t>)</w:t>
        </w:r>
      </w:ins>
      <w:ins w:id="642" w:author="Balasubramanian, Ruchita" w:date="2025-08-06T10:06:00Z" w16du:dateUtc="2025-08-06T14:06:00Z">
        <w:r w:rsidR="00D17C39" w:rsidRPr="00D17C39">
          <w:rPr>
            <w:rFonts w:ascii="Times New Roman" w:hAnsi="Times New Roman" w:cs="Times New Roman"/>
            <w:rPrChange w:id="643" w:author="Balasubramanian, Ruchita" w:date="2025-08-06T10:07:00Z" w16du:dateUtc="2025-08-06T14:07:00Z">
              <w:rPr>
                <w:rFonts w:ascii="Times New Roman" w:hAnsi="Times New Roman" w:cs="Times New Roman"/>
                <w:highlight w:val="yellow"/>
              </w:rPr>
            </w:rPrChange>
          </w:rPr>
          <w:t xml:space="preserve"> </w:t>
        </w:r>
      </w:ins>
      <w:del w:id="644" w:author="Balasubramanian, Ruchita" w:date="2025-08-06T09:51:00Z" w16du:dateUtc="2025-08-06T13:51:00Z">
        <w:r w:rsidR="00CC0917" w:rsidRPr="00D17C39" w:rsidDel="00C9288C">
          <w:rPr>
            <w:rFonts w:ascii="Times New Roman" w:hAnsi="Times New Roman" w:cs="Times New Roman"/>
            <w:rPrChange w:id="645" w:author="Balasubramanian, Ruchita" w:date="2025-08-06T10:07:00Z" w16du:dateUtc="2025-08-06T14:07:00Z">
              <w:rPr/>
            </w:rPrChange>
          </w:rPr>
          <w:delText>]</w:delText>
        </w:r>
        <w:r w:rsidRPr="00D17C39" w:rsidDel="00C9288C">
          <w:rPr>
            <w:rFonts w:ascii="Times New Roman" w:hAnsi="Times New Roman" w:cs="Times New Roman"/>
            <w:rPrChange w:id="646" w:author="Balasubramanian, Ruchita" w:date="2025-08-06T10:07:00Z" w16du:dateUtc="2025-08-06T14:07:00Z">
              <w:rPr/>
            </w:rPrChange>
          </w:rPr>
          <w:delText xml:space="preserve"> </w:delText>
        </w:r>
      </w:del>
      <w:r w:rsidRPr="00D17C39">
        <w:rPr>
          <w:rFonts w:ascii="Times New Roman" w:hAnsi="Times New Roman" w:cs="Times New Roman"/>
          <w:rPrChange w:id="647" w:author="Balasubramanian, Ruchita" w:date="2025-08-06T10:07:00Z" w16du:dateUtc="2025-08-06T14:07:00Z">
            <w:rPr/>
          </w:rPrChange>
        </w:rPr>
        <w:t xml:space="preserve">than among women </w:t>
      </w:r>
      <w:ins w:id="648" w:author="Balasubramanian, Ruchita" w:date="2025-08-06T09:51:00Z" w16du:dateUtc="2025-08-06T13:51:00Z">
        <w:r w:rsidR="00C9288C" w:rsidRPr="00D17C39">
          <w:rPr>
            <w:rFonts w:ascii="Times New Roman" w:hAnsi="Times New Roman" w:cs="Times New Roman"/>
            <w:rPrChange w:id="649" w:author="Balasubramanian, Ruchita" w:date="2025-08-06T10:07:00Z" w16du:dateUtc="2025-08-06T14:07:00Z">
              <w:rPr>
                <w:rFonts w:ascii="Times New Roman" w:hAnsi="Times New Roman" w:cs="Times New Roman"/>
                <w:highlight w:val="yellow"/>
              </w:rPr>
            </w:rPrChange>
          </w:rPr>
          <w:t>(</w:t>
        </w:r>
      </w:ins>
      <w:del w:id="650" w:author="Balasubramanian, Ruchita" w:date="2025-08-06T09:51:00Z" w16du:dateUtc="2025-08-06T13:51:00Z">
        <w:r w:rsidR="00CC0917" w:rsidRPr="00D17C39" w:rsidDel="00C9288C">
          <w:rPr>
            <w:rFonts w:ascii="Times New Roman" w:hAnsi="Times New Roman" w:cs="Times New Roman"/>
            <w:rPrChange w:id="651" w:author="Balasubramanian, Ruchita" w:date="2025-08-06T10:07:00Z" w16du:dateUtc="2025-08-06T14:07:00Z">
              <w:rPr/>
            </w:rPrChange>
          </w:rPr>
          <w:delText>[</w:delText>
        </w:r>
      </w:del>
      <w:r w:rsidRPr="00D17C39">
        <w:rPr>
          <w:rFonts w:ascii="Times New Roman" w:hAnsi="Times New Roman" w:cs="Times New Roman"/>
          <w:rPrChange w:id="652" w:author="Balasubramanian, Ruchita" w:date="2025-08-06T10:07:00Z" w16du:dateUtc="2025-08-06T14:07:00Z">
            <w:rPr/>
          </w:rPrChange>
        </w:rPr>
        <w:t>7% (3 to 12%)</w:t>
      </w:r>
      <w:ins w:id="653" w:author="Balasubramanian, Ruchita" w:date="2025-08-06T09:51:00Z" w16du:dateUtc="2025-08-06T13:51:00Z">
        <w:r w:rsidR="00C9288C" w:rsidRPr="00D17C39">
          <w:rPr>
            <w:rFonts w:ascii="Times New Roman" w:hAnsi="Times New Roman" w:cs="Times New Roman"/>
            <w:rPrChange w:id="654" w:author="Balasubramanian, Ruchita" w:date="2025-08-06T10:07:00Z" w16du:dateUtc="2025-08-06T14:07:00Z">
              <w:rPr>
                <w:rFonts w:ascii="Times New Roman" w:hAnsi="Times New Roman" w:cs="Times New Roman"/>
                <w:highlight w:val="yellow"/>
              </w:rPr>
            </w:rPrChange>
          </w:rPr>
          <w:t>)</w:t>
        </w:r>
      </w:ins>
      <w:del w:id="655" w:author="Balasubramanian, Ruchita" w:date="2025-08-06T09:51:00Z" w16du:dateUtc="2025-08-06T13:51:00Z">
        <w:r w:rsidR="00CC0917" w:rsidRPr="00D17C39" w:rsidDel="00C9288C">
          <w:rPr>
            <w:rFonts w:ascii="Times New Roman" w:hAnsi="Times New Roman" w:cs="Times New Roman"/>
            <w:rPrChange w:id="656" w:author="Balasubramanian, Ruchita" w:date="2025-08-06T10:07:00Z" w16du:dateUtc="2025-08-06T14:07:00Z">
              <w:rPr/>
            </w:rPrChange>
          </w:rPr>
          <w:delText>]</w:delText>
        </w:r>
      </w:del>
      <w:r w:rsidRPr="00D17C39">
        <w:rPr>
          <w:rFonts w:ascii="Times New Roman" w:hAnsi="Times New Roman" w:cs="Times New Roman"/>
          <w:rPrChange w:id="657" w:author="Balasubramanian, Ruchita" w:date="2025-08-06T10:07:00Z" w16du:dateUtc="2025-08-06T14:07:00Z">
            <w:rPr/>
          </w:rPrChange>
        </w:rPr>
        <w:t>. We d</w:t>
      </w:r>
      <w:r w:rsidR="00CC0917" w:rsidRPr="00D17C39">
        <w:rPr>
          <w:rFonts w:ascii="Times New Roman" w:hAnsi="Times New Roman" w:cs="Times New Roman"/>
          <w:rPrChange w:id="658" w:author="Balasubramanian, Ruchita" w:date="2025-08-06T10:07:00Z" w16du:dateUtc="2025-08-06T14:07:00Z">
            <w:rPr/>
          </w:rPrChange>
        </w:rPr>
        <w:t>o</w:t>
      </w:r>
      <w:r w:rsidRPr="00D17C39">
        <w:rPr>
          <w:rFonts w:ascii="Times New Roman" w:hAnsi="Times New Roman" w:cs="Times New Roman"/>
          <w:rPrChange w:id="659" w:author="Balasubramanian, Ruchita" w:date="2025-08-06T10:07:00Z" w16du:dateUtc="2025-08-06T14:07:00Z">
            <w:rPr/>
          </w:rPrChange>
        </w:rPr>
        <w:t xml:space="preserve"> not project </w:t>
      </w:r>
      <w:r w:rsidR="00727FB8" w:rsidRPr="00D17C39">
        <w:rPr>
          <w:rFonts w:ascii="Times New Roman" w:hAnsi="Times New Roman" w:cs="Times New Roman"/>
          <w:rPrChange w:id="660" w:author="Balasubramanian, Ruchita" w:date="2025-08-06T10:07:00Z" w16du:dateUtc="2025-08-06T14:07:00Z">
            <w:rPr/>
          </w:rPrChange>
        </w:rPr>
        <w:t xml:space="preserve">significant </w:t>
      </w:r>
      <w:r w:rsidRPr="00D17C39">
        <w:rPr>
          <w:rFonts w:ascii="Times New Roman" w:hAnsi="Times New Roman" w:cs="Times New Roman"/>
          <w:rPrChange w:id="661" w:author="Balasubramanian, Ruchita" w:date="2025-08-06T10:07:00Z" w16du:dateUtc="2025-08-06T14:07:00Z">
            <w:rPr/>
          </w:rPrChange>
        </w:rPr>
        <w:t>differences by race</w:t>
      </w:r>
      <w:r w:rsidR="00CC0917" w:rsidRPr="00D17C39">
        <w:rPr>
          <w:rFonts w:ascii="Times New Roman" w:hAnsi="Times New Roman" w:cs="Times New Roman"/>
          <w:rPrChange w:id="662" w:author="Balasubramanian, Ruchita" w:date="2025-08-06T10:07:00Z" w16du:dateUtc="2025-08-06T14:07:00Z">
            <w:rPr/>
          </w:rPrChange>
        </w:rPr>
        <w:t>, with an expected</w:t>
      </w:r>
      <w:r w:rsidRPr="00D17C39">
        <w:rPr>
          <w:rFonts w:ascii="Times New Roman" w:hAnsi="Times New Roman" w:cs="Times New Roman"/>
          <w:rPrChange w:id="663" w:author="Balasubramanian, Ruchita" w:date="2025-08-06T10:07:00Z" w16du:dateUtc="2025-08-06T14:07:00Z">
            <w:rPr/>
          </w:rPrChange>
        </w:rPr>
        <w:t xml:space="preserve"> 11% </w:t>
      </w:r>
      <w:r w:rsidR="00CC0917" w:rsidRPr="00D17C39">
        <w:rPr>
          <w:rFonts w:ascii="Times New Roman" w:hAnsi="Times New Roman" w:cs="Times New Roman"/>
          <w:rPrChange w:id="664" w:author="Balasubramanian, Ruchita" w:date="2025-08-06T10:07:00Z" w16du:dateUtc="2025-08-06T14:07:00Z">
            <w:rPr/>
          </w:rPrChange>
        </w:rPr>
        <w:t xml:space="preserve">increase in infections </w:t>
      </w:r>
      <w:r w:rsidRPr="00D17C39">
        <w:rPr>
          <w:rFonts w:ascii="Times New Roman" w:hAnsi="Times New Roman" w:cs="Times New Roman"/>
          <w:rPrChange w:id="665" w:author="Balasubramanian, Ruchita" w:date="2025-08-06T10:07:00Z" w16du:dateUtc="2025-08-06T14:07:00Z">
            <w:rPr/>
          </w:rPrChange>
        </w:rPr>
        <w:t xml:space="preserve">(4 to 19%) </w:t>
      </w:r>
      <w:r w:rsidR="00CC0917" w:rsidRPr="00D17C39">
        <w:rPr>
          <w:rFonts w:ascii="Times New Roman" w:hAnsi="Times New Roman" w:cs="Times New Roman"/>
          <w:rPrChange w:id="666" w:author="Balasubramanian, Ruchita" w:date="2025-08-06T10:07:00Z" w16du:dateUtc="2025-08-06T14:07:00Z">
            <w:rPr/>
          </w:rPrChange>
        </w:rPr>
        <w:t>among</w:t>
      </w:r>
      <w:r w:rsidRPr="00D17C39">
        <w:rPr>
          <w:rFonts w:ascii="Times New Roman" w:hAnsi="Times New Roman" w:cs="Times New Roman"/>
          <w:rPrChange w:id="667" w:author="Balasubramanian, Ruchita" w:date="2025-08-06T10:07:00Z" w16du:dateUtc="2025-08-06T14:07:00Z">
            <w:rPr/>
          </w:rPrChange>
        </w:rPr>
        <w:t xml:space="preserve"> Black adults, 9% (3 to 15%) </w:t>
      </w:r>
      <w:r w:rsidR="00CC0917" w:rsidRPr="00D17C39">
        <w:rPr>
          <w:rFonts w:ascii="Times New Roman" w:hAnsi="Times New Roman" w:cs="Times New Roman"/>
          <w:rPrChange w:id="668" w:author="Balasubramanian, Ruchita" w:date="2025-08-06T10:07:00Z" w16du:dateUtc="2025-08-06T14:07:00Z">
            <w:rPr/>
          </w:rPrChange>
        </w:rPr>
        <w:t>among</w:t>
      </w:r>
      <w:r w:rsidRPr="00D17C39">
        <w:rPr>
          <w:rFonts w:ascii="Times New Roman" w:hAnsi="Times New Roman" w:cs="Times New Roman"/>
          <w:rPrChange w:id="669" w:author="Balasubramanian, Ruchita" w:date="2025-08-06T10:07:00Z" w16du:dateUtc="2025-08-06T14:07:00Z">
            <w:rPr/>
          </w:rPrChange>
        </w:rPr>
        <w:t xml:space="preserve"> Hispanic adults, and 9% (3 to 16%) for non-Black, non-Hispanic adults.</w:t>
      </w:r>
    </w:p>
    <w:p w14:paraId="6C291C2B" w14:textId="2D0F327A" w:rsidR="00F85F10" w:rsidRPr="00F77336" w:rsidRDefault="00CC0917">
      <w:pPr>
        <w:rPr>
          <w:rFonts w:ascii="Times New Roman" w:hAnsi="Times New Roman" w:cs="Times New Roman"/>
          <w:rPrChange w:id="670" w:author="Balasubramanian, Ruchita" w:date="2025-08-05T15:31:00Z" w16du:dateUtc="2025-08-05T19:31:00Z">
            <w:rPr/>
          </w:rPrChange>
        </w:rPr>
      </w:pPr>
      <w:r w:rsidRPr="00F77336">
        <w:rPr>
          <w:rFonts w:ascii="Times New Roman" w:hAnsi="Times New Roman" w:cs="Times New Roman"/>
          <w:rPrChange w:id="671" w:author="Balasubramanian, Ruchita" w:date="2025-08-05T15:31:00Z" w16du:dateUtc="2025-08-05T19:31:00Z">
            <w:rPr/>
          </w:rPrChange>
        </w:rPr>
        <w:t>Among all parameters in the model, t</w:t>
      </w:r>
      <w:r w:rsidR="007B6CD6" w:rsidRPr="00F77336">
        <w:rPr>
          <w:rFonts w:ascii="Times New Roman" w:hAnsi="Times New Roman" w:cs="Times New Roman"/>
          <w:rPrChange w:id="672" w:author="Balasubramanian, Ruchita" w:date="2025-08-05T15:31:00Z" w16du:dateUtc="2025-08-05T19:31:00Z">
            <w:rPr/>
          </w:rPrChange>
        </w:rPr>
        <w:t xml:space="preserve">he proportion of diagnoses made by CDC-funded tests </w:t>
      </w:r>
      <w:r w:rsidRPr="00F77336">
        <w:rPr>
          <w:rFonts w:ascii="Times New Roman" w:hAnsi="Times New Roman" w:cs="Times New Roman"/>
          <w:rPrChange w:id="673" w:author="Balasubramanian, Ruchita" w:date="2025-08-05T15:31:00Z" w16du:dateUtc="2025-08-05T19:31:00Z">
            <w:rPr/>
          </w:rPrChange>
        </w:rPr>
        <w:t>at the state level</w:t>
      </w:r>
      <w:r w:rsidR="007B6CD6" w:rsidRPr="00F77336">
        <w:rPr>
          <w:rFonts w:ascii="Times New Roman" w:hAnsi="Times New Roman" w:cs="Times New Roman"/>
          <w:rPrChange w:id="674" w:author="Balasubramanian, Ruchita" w:date="2025-08-05T15:31:00Z" w16du:dateUtc="2025-08-05T19:31:00Z">
            <w:rPr/>
          </w:rPrChange>
        </w:rPr>
        <w:t xml:space="preserve"> and the proportion of the state’s HIV tests th</w:t>
      </w:r>
      <w:r w:rsidR="00727FB8" w:rsidRPr="00F77336">
        <w:rPr>
          <w:rFonts w:ascii="Times New Roman" w:hAnsi="Times New Roman" w:cs="Times New Roman"/>
          <w:rPrChange w:id="675" w:author="Balasubramanian, Ruchita" w:date="2025-08-05T15:31:00Z" w16du:dateUtc="2025-08-05T19:31:00Z">
            <w:rPr/>
          </w:rPrChange>
        </w:rPr>
        <w:t xml:space="preserve">at the CDC </w:t>
      </w:r>
      <w:r w:rsidR="007B6CD6" w:rsidRPr="00F77336">
        <w:rPr>
          <w:rFonts w:ascii="Times New Roman" w:hAnsi="Times New Roman" w:cs="Times New Roman"/>
          <w:rPrChange w:id="676" w:author="Balasubramanian, Ruchita" w:date="2025-08-05T15:31:00Z" w16du:dateUtc="2025-08-05T19:31:00Z">
            <w:rPr/>
          </w:rPrChange>
        </w:rPr>
        <w:t xml:space="preserve">funded </w:t>
      </w:r>
      <w:r w:rsidRPr="00F77336">
        <w:rPr>
          <w:rFonts w:ascii="Times New Roman" w:hAnsi="Times New Roman" w:cs="Times New Roman"/>
          <w:rPrChange w:id="677" w:author="Balasubramanian, Ruchita" w:date="2025-08-05T15:31:00Z" w16du:dateUtc="2025-08-05T19:31:00Z">
            <w:rPr/>
          </w:rPrChange>
        </w:rPr>
        <w:t xml:space="preserve">had the highest correlation with the projected impact of ending CDC funding for HIV testing </w:t>
      </w:r>
      <w:r w:rsidR="007B6CD6" w:rsidRPr="00F77336">
        <w:rPr>
          <w:rFonts w:ascii="Times New Roman" w:hAnsi="Times New Roman" w:cs="Times New Roman"/>
          <w:rPrChange w:id="678" w:author="Balasubramanian, Ruchita" w:date="2025-08-05T15:31:00Z" w16du:dateUtc="2025-08-05T19:31:00Z">
            <w:rPr/>
          </w:rPrChange>
        </w:rPr>
        <w:t>(</w:t>
      </w:r>
      <w:r w:rsidRPr="00F77336">
        <w:rPr>
          <w:rFonts w:ascii="Times New Roman" w:hAnsi="Times New Roman" w:cs="Times New Roman"/>
          <w:rPrChange w:id="679" w:author="Balasubramanian, Ruchita" w:date="2025-08-05T15:31:00Z" w16du:dateUtc="2025-08-05T19:31:00Z">
            <w:rPr/>
          </w:rPrChange>
        </w:rPr>
        <w:t xml:space="preserve">Spearman correlation coefficients: 0.94 and </w:t>
      </w:r>
      <w:r w:rsidR="007B6CD6" w:rsidRPr="00F77336">
        <w:rPr>
          <w:rFonts w:ascii="Times New Roman" w:hAnsi="Times New Roman" w:cs="Times New Roman"/>
          <w:rPrChange w:id="680" w:author="Balasubramanian, Ruchita" w:date="2025-08-05T15:31:00Z" w16du:dateUtc="2025-08-05T19:31:00Z">
            <w:rPr/>
          </w:rPrChange>
        </w:rPr>
        <w:t>0.</w:t>
      </w:r>
      <w:r w:rsidR="003619D1" w:rsidRPr="00F77336">
        <w:rPr>
          <w:rFonts w:ascii="Times New Roman" w:hAnsi="Times New Roman" w:cs="Times New Roman"/>
          <w:rPrChange w:id="681" w:author="Balasubramanian, Ruchita" w:date="2025-08-05T15:31:00Z" w16du:dateUtc="2025-08-05T19:31:00Z">
            <w:rPr/>
          </w:rPrChange>
        </w:rPr>
        <w:t>71</w:t>
      </w:r>
      <w:r w:rsidR="007B6CD6" w:rsidRPr="00F77336">
        <w:rPr>
          <w:rFonts w:ascii="Times New Roman" w:hAnsi="Times New Roman" w:cs="Times New Roman"/>
          <w:rPrChange w:id="682" w:author="Balasubramanian, Ruchita" w:date="2025-08-05T15:31:00Z" w16du:dateUtc="2025-08-05T19:31:00Z">
            <w:rPr/>
          </w:rPrChange>
        </w:rPr>
        <w:t>). The impact</w:t>
      </w:r>
      <w:r w:rsidRPr="00F77336">
        <w:rPr>
          <w:rFonts w:ascii="Times New Roman" w:hAnsi="Times New Roman" w:cs="Times New Roman"/>
          <w:rPrChange w:id="683" w:author="Balasubramanian, Ruchita" w:date="2025-08-05T15:31:00Z" w16du:dateUtc="2025-08-05T19:31:00Z">
            <w:rPr/>
          </w:rPrChange>
        </w:rPr>
        <w:t xml:space="preserve"> of cessation of CDC-funded testing</w:t>
      </w:r>
      <w:r w:rsidR="007B6CD6" w:rsidRPr="00F77336">
        <w:rPr>
          <w:rFonts w:ascii="Times New Roman" w:hAnsi="Times New Roman" w:cs="Times New Roman"/>
          <w:rPrChange w:id="684" w:author="Balasubramanian, Ruchita" w:date="2025-08-05T15:31:00Z" w16du:dateUtc="2025-08-05T19:31:00Z">
            <w:rPr/>
          </w:rPrChange>
        </w:rPr>
        <w:t xml:space="preserve"> was also negatively correlated (-0.</w:t>
      </w:r>
      <w:r w:rsidR="003619D1" w:rsidRPr="00F77336">
        <w:rPr>
          <w:rFonts w:ascii="Times New Roman" w:hAnsi="Times New Roman" w:cs="Times New Roman"/>
          <w:rPrChange w:id="685" w:author="Balasubramanian, Ruchita" w:date="2025-08-05T15:31:00Z" w16du:dateUtc="2025-08-05T19:31:00Z">
            <w:rPr/>
          </w:rPrChange>
        </w:rPr>
        <w:t>58</w:t>
      </w:r>
      <w:r w:rsidR="007B6CD6" w:rsidRPr="00F77336">
        <w:rPr>
          <w:rFonts w:ascii="Times New Roman" w:hAnsi="Times New Roman" w:cs="Times New Roman"/>
          <w:rPrChange w:id="686" w:author="Balasubramanian, Ruchita" w:date="2025-08-05T15:31:00Z" w16du:dateUtc="2025-08-05T19:31:00Z">
            <w:rPr/>
          </w:rPrChange>
        </w:rPr>
        <w:t xml:space="preserve">) with the urbanicity of states’ HIV epidemics: </w:t>
      </w:r>
      <w:r w:rsidR="00EA1278" w:rsidRPr="00F77336">
        <w:rPr>
          <w:rFonts w:ascii="Times New Roman" w:hAnsi="Times New Roman" w:cs="Times New Roman"/>
          <w:rPrChange w:id="687" w:author="Balasubramanian, Ruchita" w:date="2025-08-05T15:31:00Z" w16du:dateUtc="2025-08-05T19:31:00Z">
            <w:rPr/>
          </w:rPrChange>
        </w:rPr>
        <w:t xml:space="preserve">The </w:t>
      </w:r>
      <w:r w:rsidR="007B6CD6" w:rsidRPr="00F77336">
        <w:rPr>
          <w:rFonts w:ascii="Times New Roman" w:hAnsi="Times New Roman" w:cs="Times New Roman"/>
          <w:rPrChange w:id="688" w:author="Balasubramanian, Ruchita" w:date="2025-08-05T15:31:00Z" w16du:dateUtc="2025-08-05T19:31:00Z">
            <w:rPr/>
          </w:rPrChange>
        </w:rPr>
        <w:t>more a state’s</w:t>
      </w:r>
      <w:r w:rsidRPr="00F77336">
        <w:rPr>
          <w:rFonts w:ascii="Times New Roman" w:hAnsi="Times New Roman" w:cs="Times New Roman"/>
          <w:rPrChange w:id="689" w:author="Balasubramanian, Ruchita" w:date="2025-08-05T15:31:00Z" w16du:dateUtc="2025-08-05T19:31:00Z">
            <w:rPr/>
          </w:rPrChange>
        </w:rPr>
        <w:t xml:space="preserve"> HIV</w:t>
      </w:r>
      <w:r w:rsidR="007B6CD6" w:rsidRPr="00F77336">
        <w:rPr>
          <w:rFonts w:ascii="Times New Roman" w:hAnsi="Times New Roman" w:cs="Times New Roman"/>
          <w:rPrChange w:id="690" w:author="Balasubramanian, Ruchita" w:date="2025-08-05T15:31:00Z" w16du:dateUtc="2025-08-05T19:31:00Z">
            <w:rPr/>
          </w:rPrChange>
        </w:rPr>
        <w:t xml:space="preserve"> epidemic was situated in rural areas, the greater the impact of removing CDC funding for HIV tests (Figure 4).</w:t>
      </w:r>
    </w:p>
    <w:p w14:paraId="002A7DC2" w14:textId="3C549289" w:rsidR="00BA6EE1" w:rsidRPr="00F77336" w:rsidRDefault="00BA6EE1">
      <w:pPr>
        <w:rPr>
          <w:rFonts w:ascii="Times New Roman" w:hAnsi="Times New Roman" w:cs="Times New Roman"/>
          <w:rPrChange w:id="691" w:author="Balasubramanian, Ruchita" w:date="2025-08-05T15:31:00Z" w16du:dateUtc="2025-08-05T19:31:00Z">
            <w:rPr/>
          </w:rPrChange>
        </w:rPr>
      </w:pPr>
      <w:r w:rsidRPr="00F77336">
        <w:rPr>
          <w:rFonts w:ascii="Times New Roman" w:hAnsi="Times New Roman" w:cs="Times New Roman"/>
          <w:rPrChange w:id="692" w:author="Balasubramanian, Ruchita" w:date="2025-08-05T15:31:00Z" w16du:dateUtc="2025-08-05T19:31:00Z">
            <w:rPr/>
          </w:rPrChange>
        </w:rPr>
        <w:t>Across all states, we project that 9.9 million HIV tests would</w:t>
      </w:r>
      <w:r w:rsidR="00CC0917" w:rsidRPr="00F77336">
        <w:rPr>
          <w:rFonts w:ascii="Times New Roman" w:hAnsi="Times New Roman" w:cs="Times New Roman"/>
          <w:rPrChange w:id="693" w:author="Balasubramanian, Ruchita" w:date="2025-08-05T15:31:00Z" w16du:dateUtc="2025-08-05T19:31:00Z">
            <w:rPr/>
          </w:rPrChange>
        </w:rPr>
        <w:t xml:space="preserve"> be foregone</w:t>
      </w:r>
      <w:r w:rsidRPr="00F77336">
        <w:rPr>
          <w:rFonts w:ascii="Times New Roman" w:hAnsi="Times New Roman" w:cs="Times New Roman"/>
          <w:rPrChange w:id="694" w:author="Balasubramanian, Ruchita" w:date="2025-08-05T15:31:00Z" w16du:dateUtc="2025-08-05T19:31:00Z">
            <w:rPr/>
          </w:rPrChange>
        </w:rPr>
        <w:t xml:space="preserve"> from 2025 to 2030 in the “Cessation” scenario</w:t>
      </w:r>
      <w:r w:rsidR="00CC0917" w:rsidRPr="00F77336">
        <w:rPr>
          <w:rFonts w:ascii="Times New Roman" w:hAnsi="Times New Roman" w:cs="Times New Roman"/>
          <w:rPrChange w:id="695" w:author="Balasubramanian, Ruchita" w:date="2025-08-05T15:31:00Z" w16du:dateUtc="2025-08-05T19:31:00Z">
            <w:rPr/>
          </w:rPrChange>
        </w:rPr>
        <w:t>, yielding one excess infection for every</w:t>
      </w:r>
      <w:r w:rsidRPr="00F77336">
        <w:rPr>
          <w:rFonts w:ascii="Times New Roman" w:hAnsi="Times New Roman" w:cs="Times New Roman"/>
          <w:rPrChange w:id="696" w:author="Balasubramanian, Ruchita" w:date="2025-08-05T15:31:00Z" w16du:dateUtc="2025-08-05T19:31:00Z">
            <w:rPr/>
          </w:rPrChange>
        </w:rPr>
        <w:t xml:space="preserve"> 91</w:t>
      </w:r>
      <w:ins w:id="697" w:author="Balasubramanian, Ruchita" w:date="2025-08-06T09:52:00Z" w16du:dateUtc="2025-08-06T13:52:00Z">
        <w:r w:rsidR="00C9288C">
          <w:rPr>
            <w:rFonts w:ascii="Times New Roman" w:hAnsi="Times New Roman" w:cs="Times New Roman"/>
          </w:rPr>
          <w:t>3</w:t>
        </w:r>
      </w:ins>
      <w:del w:id="698" w:author="Balasubramanian, Ruchita" w:date="2025-08-06T09:52:00Z" w16du:dateUtc="2025-08-06T13:52:00Z">
        <w:r w:rsidRPr="00F77336" w:rsidDel="00C9288C">
          <w:rPr>
            <w:rFonts w:ascii="Times New Roman" w:hAnsi="Times New Roman" w:cs="Times New Roman"/>
            <w:rPrChange w:id="699" w:author="Balasubramanian, Ruchita" w:date="2025-08-05T15:31:00Z" w16du:dateUtc="2025-08-05T19:31:00Z">
              <w:rPr/>
            </w:rPrChange>
          </w:rPr>
          <w:delText>1</w:delText>
        </w:r>
      </w:del>
      <w:r w:rsidRPr="00F77336">
        <w:rPr>
          <w:rFonts w:ascii="Times New Roman" w:hAnsi="Times New Roman" w:cs="Times New Roman"/>
          <w:rPrChange w:id="700" w:author="Balasubramanian, Ruchita" w:date="2025-08-05T15:31:00Z" w16du:dateUtc="2025-08-05T19:31:00Z">
            <w:rPr/>
          </w:rPrChange>
        </w:rPr>
        <w:t xml:space="preserve"> tests not funded by the CDC (95% CrI 45</w:t>
      </w:r>
      <w:ins w:id="701" w:author="Balasubramanian, Ruchita" w:date="2025-08-06T09:52:00Z" w16du:dateUtc="2025-08-06T13:52:00Z">
        <w:r w:rsidR="00C9288C">
          <w:rPr>
            <w:rFonts w:ascii="Times New Roman" w:hAnsi="Times New Roman" w:cs="Times New Roman"/>
          </w:rPr>
          <w:t>3</w:t>
        </w:r>
      </w:ins>
      <w:del w:id="702" w:author="Balasubramanian, Ruchita" w:date="2025-08-06T09:52:00Z" w16du:dateUtc="2025-08-06T13:52:00Z">
        <w:r w:rsidRPr="00F77336" w:rsidDel="00C9288C">
          <w:rPr>
            <w:rFonts w:ascii="Times New Roman" w:hAnsi="Times New Roman" w:cs="Times New Roman"/>
            <w:rPrChange w:id="703" w:author="Balasubramanian, Ruchita" w:date="2025-08-05T15:31:00Z" w16du:dateUtc="2025-08-05T19:31:00Z">
              <w:rPr/>
            </w:rPrChange>
          </w:rPr>
          <w:delText>2</w:delText>
        </w:r>
      </w:del>
      <w:r w:rsidRPr="00F77336">
        <w:rPr>
          <w:rFonts w:ascii="Times New Roman" w:hAnsi="Times New Roman" w:cs="Times New Roman"/>
          <w:rPrChange w:id="704" w:author="Balasubramanian, Ruchita" w:date="2025-08-05T15:31:00Z" w16du:dateUtc="2025-08-05T19:31:00Z">
            <w:rPr/>
          </w:rPrChange>
        </w:rPr>
        <w:t xml:space="preserve"> to 2,14</w:t>
      </w:r>
      <w:ins w:id="705" w:author="Balasubramanian, Ruchita" w:date="2025-08-06T09:52:00Z" w16du:dateUtc="2025-08-06T13:52:00Z">
        <w:r w:rsidR="00C9288C">
          <w:rPr>
            <w:rFonts w:ascii="Times New Roman" w:hAnsi="Times New Roman" w:cs="Times New Roman"/>
          </w:rPr>
          <w:t>5</w:t>
        </w:r>
      </w:ins>
      <w:del w:id="706" w:author="Balasubramanian, Ruchita" w:date="2025-08-06T09:52:00Z" w16du:dateUtc="2025-08-06T13:52:00Z">
        <w:r w:rsidRPr="00F77336" w:rsidDel="00C9288C">
          <w:rPr>
            <w:rFonts w:ascii="Times New Roman" w:hAnsi="Times New Roman" w:cs="Times New Roman"/>
            <w:rPrChange w:id="707" w:author="Balasubramanian, Ruchita" w:date="2025-08-05T15:31:00Z" w16du:dateUtc="2025-08-05T19:31:00Z">
              <w:rPr/>
            </w:rPrChange>
          </w:rPr>
          <w:delText>2</w:delText>
        </w:r>
      </w:del>
      <w:r w:rsidRPr="00F77336">
        <w:rPr>
          <w:rFonts w:ascii="Times New Roman" w:hAnsi="Times New Roman" w:cs="Times New Roman"/>
          <w:rPrChange w:id="708" w:author="Balasubramanian, Ruchita" w:date="2025-08-05T15:31:00Z" w16du:dateUtc="2025-08-05T19:31:00Z">
            <w:rPr/>
          </w:rPrChange>
        </w:rPr>
        <w:t xml:space="preserve">). The </w:t>
      </w:r>
      <w:r w:rsidR="00CC0917" w:rsidRPr="00F77336">
        <w:rPr>
          <w:rFonts w:ascii="Times New Roman" w:hAnsi="Times New Roman" w:cs="Times New Roman"/>
          <w:rPrChange w:id="709" w:author="Balasubramanian, Ruchita" w:date="2025-08-05T15:31:00Z" w16du:dateUtc="2025-08-05T19:31:00Z">
            <w:rPr/>
          </w:rPrChange>
        </w:rPr>
        <w:t xml:space="preserve">projected </w:t>
      </w:r>
      <w:r w:rsidRPr="00F77336">
        <w:rPr>
          <w:rFonts w:ascii="Times New Roman" w:hAnsi="Times New Roman" w:cs="Times New Roman"/>
          <w:rPrChange w:id="710" w:author="Balasubramanian, Ruchita" w:date="2025-08-05T15:31:00Z" w16du:dateUtc="2025-08-05T19:31:00Z">
            <w:rPr/>
          </w:rPrChange>
        </w:rPr>
        <w:t>efficiency of CDC-funded tests varie</w:t>
      </w:r>
      <w:r w:rsidR="00CC0917" w:rsidRPr="00F77336">
        <w:rPr>
          <w:rFonts w:ascii="Times New Roman" w:hAnsi="Times New Roman" w:cs="Times New Roman"/>
          <w:rPrChange w:id="711" w:author="Balasubramanian, Ruchita" w:date="2025-08-05T15:31:00Z" w16du:dateUtc="2025-08-05T19:31:00Z">
            <w:rPr/>
          </w:rPrChange>
        </w:rPr>
        <w:t>s</w:t>
      </w:r>
      <w:r w:rsidRPr="00F77336">
        <w:rPr>
          <w:rFonts w:ascii="Times New Roman" w:hAnsi="Times New Roman" w:cs="Times New Roman"/>
          <w:rPrChange w:id="712" w:author="Balasubramanian, Ruchita" w:date="2025-08-05T15:31:00Z" w16du:dateUtc="2025-08-05T19:31:00Z">
            <w:rPr/>
          </w:rPrChange>
        </w:rPr>
        <w:t xml:space="preserve"> between </w:t>
      </w:r>
      <w:r w:rsidRPr="00F77336">
        <w:rPr>
          <w:rFonts w:ascii="Times New Roman" w:hAnsi="Times New Roman" w:cs="Times New Roman"/>
          <w:rPrChange w:id="713" w:author="Balasubramanian, Ruchita" w:date="2025-08-05T15:31:00Z" w16du:dateUtc="2025-08-05T19:31:00Z">
            <w:rPr/>
          </w:rPrChange>
        </w:rPr>
        <w:lastRenderedPageBreak/>
        <w:t>states, ranging from 137 (63 to 327) tests</w:t>
      </w:r>
      <w:r w:rsidR="00090D4A" w:rsidRPr="00F77336">
        <w:rPr>
          <w:rFonts w:ascii="Times New Roman" w:hAnsi="Times New Roman" w:cs="Times New Roman"/>
          <w:rPrChange w:id="714" w:author="Balasubramanian, Ruchita" w:date="2025-08-05T15:31:00Z" w16du:dateUtc="2025-08-05T19:31:00Z">
            <w:rPr/>
          </w:rPrChange>
        </w:rPr>
        <w:t xml:space="preserve"> not done</w:t>
      </w:r>
      <w:r w:rsidRPr="00F77336">
        <w:rPr>
          <w:rFonts w:ascii="Times New Roman" w:hAnsi="Times New Roman" w:cs="Times New Roman"/>
          <w:rPrChange w:id="715" w:author="Balasubramanian, Ruchita" w:date="2025-08-05T15:31:00Z" w16du:dateUtc="2025-08-05T19:31:00Z">
            <w:rPr/>
          </w:rPrChange>
        </w:rPr>
        <w:t xml:space="preserve"> </w:t>
      </w:r>
      <w:r w:rsidR="00090D4A" w:rsidRPr="00F77336">
        <w:rPr>
          <w:rFonts w:ascii="Times New Roman" w:hAnsi="Times New Roman" w:cs="Times New Roman"/>
          <w:rPrChange w:id="716" w:author="Balasubramanian, Ruchita" w:date="2025-08-05T15:31:00Z" w16du:dateUtc="2025-08-05T19:31:00Z">
            <w:rPr/>
          </w:rPrChange>
        </w:rPr>
        <w:t xml:space="preserve">per one </w:t>
      </w:r>
      <w:r w:rsidRPr="00F77336">
        <w:rPr>
          <w:rFonts w:ascii="Times New Roman" w:hAnsi="Times New Roman" w:cs="Times New Roman"/>
          <w:rPrChange w:id="717" w:author="Balasubramanian, Ruchita" w:date="2025-08-05T15:31:00Z" w16du:dateUtc="2025-08-05T19:31:00Z">
            <w:rPr/>
          </w:rPrChange>
        </w:rPr>
        <w:t>excess infection in Ohio to 4,3</w:t>
      </w:r>
      <w:ins w:id="718" w:author="Balasubramanian, Ruchita" w:date="2025-08-06T09:53:00Z" w16du:dateUtc="2025-08-06T13:53:00Z">
        <w:r w:rsidR="00C9288C">
          <w:rPr>
            <w:rFonts w:ascii="Times New Roman" w:hAnsi="Times New Roman" w:cs="Times New Roman"/>
          </w:rPr>
          <w:t>96</w:t>
        </w:r>
      </w:ins>
      <w:del w:id="719" w:author="Balasubramanian, Ruchita" w:date="2025-08-06T09:53:00Z" w16du:dateUtc="2025-08-06T13:53:00Z">
        <w:r w:rsidRPr="00F77336" w:rsidDel="00C9288C">
          <w:rPr>
            <w:rFonts w:ascii="Times New Roman" w:hAnsi="Times New Roman" w:cs="Times New Roman"/>
            <w:rPrChange w:id="720" w:author="Balasubramanian, Ruchita" w:date="2025-08-05T15:31:00Z" w16du:dateUtc="2025-08-05T19:31:00Z">
              <w:rPr/>
            </w:rPrChange>
          </w:rPr>
          <w:delText>10</w:delText>
        </w:r>
      </w:del>
      <w:r w:rsidRPr="00F77336">
        <w:rPr>
          <w:rFonts w:ascii="Times New Roman" w:hAnsi="Times New Roman" w:cs="Times New Roman"/>
          <w:rPrChange w:id="721" w:author="Balasubramanian, Ruchita" w:date="2025-08-05T15:31:00Z" w16du:dateUtc="2025-08-05T19:31:00Z">
            <w:rPr/>
          </w:rPrChange>
        </w:rPr>
        <w:t xml:space="preserve"> (2,1</w:t>
      </w:r>
      <w:ins w:id="722" w:author="Balasubramanian, Ruchita" w:date="2025-08-06T09:53:00Z" w16du:dateUtc="2025-08-06T13:53:00Z">
        <w:r w:rsidR="00C9288C">
          <w:rPr>
            <w:rFonts w:ascii="Times New Roman" w:hAnsi="Times New Roman" w:cs="Times New Roman"/>
          </w:rPr>
          <w:t>94</w:t>
        </w:r>
      </w:ins>
      <w:del w:id="723" w:author="Balasubramanian, Ruchita" w:date="2025-08-06T09:53:00Z" w16du:dateUtc="2025-08-06T13:53:00Z">
        <w:r w:rsidRPr="00F77336" w:rsidDel="00C9288C">
          <w:rPr>
            <w:rFonts w:ascii="Times New Roman" w:hAnsi="Times New Roman" w:cs="Times New Roman"/>
            <w:rPrChange w:id="724" w:author="Balasubramanian, Ruchita" w:date="2025-08-05T15:31:00Z" w16du:dateUtc="2025-08-05T19:31:00Z">
              <w:rPr/>
            </w:rPrChange>
          </w:rPr>
          <w:delText>57</w:delText>
        </w:r>
      </w:del>
      <w:r w:rsidRPr="00F77336">
        <w:rPr>
          <w:rFonts w:ascii="Times New Roman" w:hAnsi="Times New Roman" w:cs="Times New Roman"/>
          <w:rPrChange w:id="725" w:author="Balasubramanian, Ruchita" w:date="2025-08-05T15:31:00Z" w16du:dateUtc="2025-08-05T19:31:00Z">
            <w:rPr/>
          </w:rPrChange>
        </w:rPr>
        <w:t xml:space="preserve"> to </w:t>
      </w:r>
      <w:ins w:id="726" w:author="Balasubramanian, Ruchita" w:date="2025-08-06T09:53:00Z" w16du:dateUtc="2025-08-06T13:53:00Z">
        <w:r w:rsidR="00C9288C">
          <w:rPr>
            <w:rFonts w:ascii="Times New Roman" w:hAnsi="Times New Roman" w:cs="Times New Roman"/>
          </w:rPr>
          <w:t>10,064</w:t>
        </w:r>
      </w:ins>
      <w:del w:id="727" w:author="Balasubramanian, Ruchita" w:date="2025-08-06T09:53:00Z" w16du:dateUtc="2025-08-06T13:53:00Z">
        <w:r w:rsidRPr="00F77336" w:rsidDel="00C9288C">
          <w:rPr>
            <w:rFonts w:ascii="Times New Roman" w:hAnsi="Times New Roman" w:cs="Times New Roman"/>
            <w:rPrChange w:id="728" w:author="Balasubramanian, Ruchita" w:date="2025-08-05T15:31:00Z" w16du:dateUtc="2025-08-05T19:31:00Z">
              <w:rPr/>
            </w:rPrChange>
          </w:rPr>
          <w:delText>9,978</w:delText>
        </w:r>
      </w:del>
      <w:r w:rsidRPr="00F77336">
        <w:rPr>
          <w:rFonts w:ascii="Times New Roman" w:hAnsi="Times New Roman" w:cs="Times New Roman"/>
          <w:rPrChange w:id="729" w:author="Balasubramanian, Ruchita" w:date="2025-08-05T15:31:00Z" w16du:dateUtc="2025-08-05T19:31:00Z">
            <w:rPr/>
          </w:rPrChange>
        </w:rPr>
        <w:t xml:space="preserve">) </w:t>
      </w:r>
      <w:r w:rsidR="00090D4A" w:rsidRPr="00F77336">
        <w:rPr>
          <w:rFonts w:ascii="Times New Roman" w:hAnsi="Times New Roman" w:cs="Times New Roman"/>
          <w:rPrChange w:id="730" w:author="Balasubramanian, Ruchita" w:date="2025-08-05T15:31:00Z" w16du:dateUtc="2025-08-05T19:31:00Z">
            <w:rPr/>
          </w:rPrChange>
        </w:rPr>
        <w:t xml:space="preserve">tests not done per one excess infection </w:t>
      </w:r>
      <w:r w:rsidRPr="00F77336">
        <w:rPr>
          <w:rFonts w:ascii="Times New Roman" w:hAnsi="Times New Roman" w:cs="Times New Roman"/>
          <w:rPrChange w:id="731" w:author="Balasubramanian, Ruchita" w:date="2025-08-05T15:31:00Z" w16du:dateUtc="2025-08-05T19:31:00Z">
            <w:rPr/>
          </w:rPrChange>
        </w:rPr>
        <w:t>in Maryland (</w:t>
      </w:r>
      <w:r w:rsidR="00A62E72" w:rsidRPr="00F77336">
        <w:rPr>
          <w:rFonts w:ascii="Times New Roman" w:hAnsi="Times New Roman" w:cs="Times New Roman"/>
          <w:rPrChange w:id="732" w:author="Balasubramanian, Ruchita" w:date="2025-08-05T15:31:00Z" w16du:dateUtc="2025-08-05T19:31:00Z">
            <w:rPr/>
          </w:rPrChange>
        </w:rPr>
        <w:t xml:space="preserve">Supplement </w:t>
      </w:r>
      <w:r w:rsidRPr="00F77336">
        <w:rPr>
          <w:rFonts w:ascii="Times New Roman" w:hAnsi="Times New Roman" w:cs="Times New Roman"/>
          <w:rPrChange w:id="733" w:author="Balasubramanian, Ruchita" w:date="2025-08-05T15:31:00Z" w16du:dateUtc="2025-08-05T19:31:00Z">
            <w:rPr/>
          </w:rPrChange>
        </w:rPr>
        <w:t xml:space="preserve">Figure </w:t>
      </w:r>
      <w:r w:rsidR="004D5334" w:rsidRPr="00F77336">
        <w:rPr>
          <w:rFonts w:ascii="Times New Roman" w:hAnsi="Times New Roman" w:cs="Times New Roman"/>
          <w:rPrChange w:id="734" w:author="Balasubramanian, Ruchita" w:date="2025-08-05T15:31:00Z" w16du:dateUtc="2025-08-05T19:31:00Z">
            <w:rPr/>
          </w:rPrChange>
        </w:rPr>
        <w:t>S8</w:t>
      </w:r>
      <w:r w:rsidRPr="00F77336">
        <w:rPr>
          <w:rFonts w:ascii="Times New Roman" w:hAnsi="Times New Roman" w:cs="Times New Roman"/>
          <w:rPrChange w:id="735" w:author="Balasubramanian, Ruchita" w:date="2025-08-05T15:31:00Z" w16du:dateUtc="2025-08-05T19:31:00Z">
            <w:rPr/>
          </w:rPrChange>
        </w:rPr>
        <w:t>).</w:t>
      </w:r>
    </w:p>
    <w:p w14:paraId="792730BF" w14:textId="410AA4A2" w:rsidR="00F85F10" w:rsidRPr="00F77336" w:rsidRDefault="00CC0917">
      <w:pPr>
        <w:rPr>
          <w:rFonts w:ascii="Times New Roman" w:hAnsi="Times New Roman" w:cs="Times New Roman"/>
          <w:rPrChange w:id="736" w:author="Balasubramanian, Ruchita" w:date="2025-08-05T15:31:00Z" w16du:dateUtc="2025-08-05T19:31:00Z">
            <w:rPr/>
          </w:rPrChange>
        </w:rPr>
      </w:pPr>
      <w:r w:rsidRPr="00F77336">
        <w:rPr>
          <w:rFonts w:ascii="Times New Roman" w:hAnsi="Times New Roman" w:cs="Times New Roman"/>
          <w:rPrChange w:id="737" w:author="Balasubramanian, Ruchita" w:date="2025-08-05T15:31:00Z" w16du:dateUtc="2025-08-05T19:31:00Z">
            <w:rPr/>
          </w:rPrChange>
        </w:rPr>
        <w:t>T</w:t>
      </w:r>
      <w:r w:rsidR="007B6CD6" w:rsidRPr="00F77336">
        <w:rPr>
          <w:rFonts w:ascii="Times New Roman" w:hAnsi="Times New Roman" w:cs="Times New Roman"/>
          <w:rPrChange w:id="738" w:author="Balasubramanian, Ruchita" w:date="2025-08-05T15:31:00Z" w16du:dateUtc="2025-08-05T19:31:00Z">
            <w:rPr/>
          </w:rPrChange>
        </w:rPr>
        <w:t>he proportion of CDC-funded tests that would be done otherwise if CDC funding ends</w:t>
      </w:r>
      <w:r w:rsidRPr="00F77336">
        <w:rPr>
          <w:rFonts w:ascii="Times New Roman" w:hAnsi="Times New Roman" w:cs="Times New Roman"/>
          <w:rPrChange w:id="739" w:author="Balasubramanian, Ruchita" w:date="2025-08-05T15:31:00Z" w16du:dateUtc="2025-08-05T19:31:00Z">
            <w:rPr/>
          </w:rPrChange>
        </w:rPr>
        <w:t xml:space="preserve"> was strongly associated with the</w:t>
      </w:r>
      <w:r w:rsidR="00B6751F" w:rsidRPr="00F77336">
        <w:rPr>
          <w:rFonts w:ascii="Times New Roman" w:hAnsi="Times New Roman" w:cs="Times New Roman"/>
          <w:rPrChange w:id="740" w:author="Balasubramanian, Ruchita" w:date="2025-08-05T15:31:00Z" w16du:dateUtc="2025-08-05T19:31:00Z">
            <w:rPr/>
          </w:rPrChange>
        </w:rPr>
        <w:t xml:space="preserve"> projected</w:t>
      </w:r>
      <w:r w:rsidRPr="00F77336">
        <w:rPr>
          <w:rFonts w:ascii="Times New Roman" w:hAnsi="Times New Roman" w:cs="Times New Roman"/>
          <w:rPrChange w:id="741" w:author="Balasubramanian, Ruchita" w:date="2025-08-05T15:31:00Z" w16du:dateUtc="2025-08-05T19:31:00Z">
            <w:rPr/>
          </w:rPrChange>
        </w:rPr>
        <w:t xml:space="preserve"> impact of funding cessation</w:t>
      </w:r>
      <w:r w:rsidR="007B6CD6" w:rsidRPr="00F77336">
        <w:rPr>
          <w:rFonts w:ascii="Times New Roman" w:hAnsi="Times New Roman" w:cs="Times New Roman"/>
          <w:rPrChange w:id="742" w:author="Balasubramanian, Ruchita" w:date="2025-08-05T15:31:00Z" w16du:dateUtc="2025-08-05T19:31:00Z">
            <w:rPr/>
          </w:rPrChange>
        </w:rPr>
        <w:t xml:space="preserve">, with a partial rank correlation coefficient </w:t>
      </w:r>
      <w:r w:rsidR="0000304A" w:rsidRPr="00F77336">
        <w:rPr>
          <w:rFonts w:ascii="Times New Roman" w:hAnsi="Times New Roman" w:cs="Times New Roman"/>
          <w:rPrChange w:id="743" w:author="Balasubramanian, Ruchita" w:date="2025-08-05T15:31:00Z" w16du:dateUtc="2025-08-05T19:31:00Z">
            <w:rPr/>
          </w:rPrChange>
        </w:rPr>
        <w:t xml:space="preserve">less than </w:t>
      </w:r>
      <w:r w:rsidR="007B6CD6" w:rsidRPr="00F77336">
        <w:rPr>
          <w:rFonts w:ascii="Times New Roman" w:hAnsi="Times New Roman" w:cs="Times New Roman"/>
          <w:rPrChange w:id="744" w:author="Balasubramanian, Ruchita" w:date="2025-08-05T15:31:00Z" w16du:dateUtc="2025-08-05T19:31:00Z">
            <w:rPr/>
          </w:rPrChange>
        </w:rPr>
        <w:t>-0.99</w:t>
      </w:r>
      <w:r w:rsidRPr="00F77336">
        <w:rPr>
          <w:rFonts w:ascii="Times New Roman" w:hAnsi="Times New Roman" w:cs="Times New Roman"/>
          <w:rPrChange w:id="745" w:author="Balasubramanian, Ruchita" w:date="2025-08-05T15:31:00Z" w16du:dateUtc="2025-08-05T19:31:00Z">
            <w:rPr/>
          </w:rPrChange>
        </w:rPr>
        <w:t xml:space="preserve"> </w:t>
      </w:r>
      <w:r w:rsidR="007B6CD6" w:rsidRPr="00F77336">
        <w:rPr>
          <w:rFonts w:ascii="Times New Roman" w:hAnsi="Times New Roman" w:cs="Times New Roman"/>
          <w:rPrChange w:id="746" w:author="Balasubramanian, Ruchita" w:date="2025-08-05T15:31:00Z" w16du:dateUtc="2025-08-05T19:31:00Z">
            <w:rPr/>
          </w:rPrChange>
        </w:rPr>
        <w:t>in all states (</w:t>
      </w:r>
      <w:r w:rsidR="00A62E72" w:rsidRPr="00F77336">
        <w:rPr>
          <w:rFonts w:ascii="Times New Roman" w:hAnsi="Times New Roman" w:cs="Times New Roman"/>
          <w:rPrChange w:id="747" w:author="Balasubramanian, Ruchita" w:date="2025-08-05T15:31:00Z" w16du:dateUtc="2025-08-05T19:31:00Z">
            <w:rPr/>
          </w:rPrChange>
        </w:rPr>
        <w:t xml:space="preserve">Supplement </w:t>
      </w:r>
      <w:r w:rsidR="004B6CE4" w:rsidRPr="00F77336">
        <w:rPr>
          <w:rFonts w:ascii="Times New Roman" w:hAnsi="Times New Roman" w:cs="Times New Roman"/>
          <w:rPrChange w:id="748" w:author="Balasubramanian, Ruchita" w:date="2025-08-05T15:31:00Z" w16du:dateUtc="2025-08-05T19:31:00Z">
            <w:rPr/>
          </w:rPrChange>
        </w:rPr>
        <w:t>Figure S</w:t>
      </w:r>
      <w:r w:rsidR="004D5334" w:rsidRPr="00F77336">
        <w:rPr>
          <w:rFonts w:ascii="Times New Roman" w:hAnsi="Times New Roman" w:cs="Times New Roman"/>
          <w:rPrChange w:id="749" w:author="Balasubramanian, Ruchita" w:date="2025-08-05T15:31:00Z" w16du:dateUtc="2025-08-05T19:31:00Z">
            <w:rPr/>
          </w:rPrChange>
        </w:rPr>
        <w:t>9</w:t>
      </w:r>
      <w:r w:rsidR="007B6CD6" w:rsidRPr="00F77336">
        <w:rPr>
          <w:rFonts w:ascii="Times New Roman" w:hAnsi="Times New Roman" w:cs="Times New Roman"/>
          <w:rPrChange w:id="750" w:author="Balasubramanian, Ruchita" w:date="2025-08-05T15:31:00Z" w16du:dateUtc="2025-08-05T19:31:00Z">
            <w:rPr/>
          </w:rPrChange>
        </w:rPr>
        <w:t xml:space="preserve">). </w:t>
      </w:r>
      <w:r w:rsidRPr="00F77336">
        <w:rPr>
          <w:rFonts w:ascii="Times New Roman" w:hAnsi="Times New Roman" w:cs="Times New Roman"/>
          <w:rPrChange w:id="751" w:author="Balasubramanian, Ruchita" w:date="2025-08-05T15:31:00Z" w16du:dateUtc="2025-08-05T19:31:00Z">
            <w:rPr/>
          </w:rPrChange>
        </w:rPr>
        <w:t>In simulations where</w:t>
      </w:r>
      <w:r w:rsidR="007B6CD6" w:rsidRPr="00F77336">
        <w:rPr>
          <w:rFonts w:ascii="Times New Roman" w:hAnsi="Times New Roman" w:cs="Times New Roman"/>
          <w:rPrChange w:id="752" w:author="Balasubramanian, Ruchita" w:date="2025-08-05T15:31:00Z" w16du:dateUtc="2025-08-05T19:31:00Z">
            <w:rPr/>
          </w:rPrChange>
        </w:rPr>
        <w:t xml:space="preserve"> </w:t>
      </w:r>
      <w:r w:rsidR="00090D4A" w:rsidRPr="00F77336">
        <w:rPr>
          <w:rFonts w:ascii="Times New Roman" w:hAnsi="Times New Roman" w:cs="Times New Roman"/>
          <w:rPrChange w:id="753" w:author="Balasubramanian, Ruchita" w:date="2025-08-05T15:31:00Z" w16du:dateUtc="2025-08-05T19:31:00Z">
            <w:rPr/>
          </w:rPrChange>
        </w:rPr>
        <w:t xml:space="preserve">the lowest quintile, </w:t>
      </w:r>
      <w:r w:rsidR="007B6CD6" w:rsidRPr="00F77336">
        <w:rPr>
          <w:rFonts w:ascii="Times New Roman" w:hAnsi="Times New Roman" w:cs="Times New Roman"/>
          <w:rPrChange w:id="754" w:author="Balasubramanian, Ruchita" w:date="2025-08-05T15:31:00Z" w16du:dateUtc="2025-08-05T19:31:00Z">
            <w:rPr/>
          </w:rPrChange>
        </w:rPr>
        <w:t xml:space="preserve">11 to 36% of </w:t>
      </w:r>
      <w:r w:rsidRPr="00F77336">
        <w:rPr>
          <w:rFonts w:ascii="Times New Roman" w:hAnsi="Times New Roman" w:cs="Times New Roman"/>
          <w:rPrChange w:id="755" w:author="Balasubramanian, Ruchita" w:date="2025-08-05T15:31:00Z" w16du:dateUtc="2025-08-05T19:31:00Z">
            <w:rPr/>
          </w:rPrChange>
        </w:rPr>
        <w:t xml:space="preserve">CDC-funded </w:t>
      </w:r>
      <w:r w:rsidR="007B6CD6" w:rsidRPr="00F77336">
        <w:rPr>
          <w:rFonts w:ascii="Times New Roman" w:hAnsi="Times New Roman" w:cs="Times New Roman"/>
          <w:rPrChange w:id="756" w:author="Balasubramanian, Ruchita" w:date="2025-08-05T15:31:00Z" w16du:dateUtc="2025-08-05T19:31:00Z">
            <w:rPr/>
          </w:rPrChange>
        </w:rPr>
        <w:t>tests</w:t>
      </w:r>
      <w:r w:rsidR="00090D4A" w:rsidRPr="00F77336">
        <w:rPr>
          <w:rFonts w:ascii="Times New Roman" w:hAnsi="Times New Roman" w:cs="Times New Roman"/>
          <w:rPrChange w:id="757" w:author="Balasubramanian, Ruchita" w:date="2025-08-05T15:31:00Z" w16du:dateUtc="2025-08-05T19:31:00Z">
            <w:rPr/>
          </w:rPrChange>
        </w:rPr>
        <w:t>,</w:t>
      </w:r>
      <w:r w:rsidR="007B6CD6" w:rsidRPr="00F77336">
        <w:rPr>
          <w:rFonts w:ascii="Times New Roman" w:hAnsi="Times New Roman" w:cs="Times New Roman"/>
          <w:rPrChange w:id="758" w:author="Balasubramanian, Ruchita" w:date="2025-08-05T15:31:00Z" w16du:dateUtc="2025-08-05T19:31:00Z">
            <w:rPr/>
          </w:rPrChange>
        </w:rPr>
        <w:t xml:space="preserve"> would still be </w:t>
      </w:r>
      <w:r w:rsidRPr="00F77336">
        <w:rPr>
          <w:rFonts w:ascii="Times New Roman" w:hAnsi="Times New Roman" w:cs="Times New Roman"/>
          <w:rPrChange w:id="759" w:author="Balasubramanian, Ruchita" w:date="2025-08-05T15:31:00Z" w16du:dateUtc="2025-08-05T19:31:00Z">
            <w:rPr/>
          </w:rPrChange>
        </w:rPr>
        <w:t>performed in the absence of CDC funding, we project</w:t>
      </w:r>
      <w:r w:rsidR="00B6751F" w:rsidRPr="00F77336">
        <w:rPr>
          <w:rFonts w:ascii="Times New Roman" w:hAnsi="Times New Roman" w:cs="Times New Roman"/>
          <w:rPrChange w:id="760" w:author="Balasubramanian, Ruchita" w:date="2025-08-05T15:31:00Z" w16du:dateUtc="2025-08-05T19:31:00Z">
            <w:rPr/>
          </w:rPrChange>
        </w:rPr>
        <w:t xml:space="preserve"> </w:t>
      </w:r>
      <w:r w:rsidR="009C02B0" w:rsidRPr="00F77336">
        <w:rPr>
          <w:rFonts w:ascii="Times New Roman" w:hAnsi="Times New Roman" w:cs="Times New Roman"/>
          <w:rPrChange w:id="761" w:author="Balasubramanian, Ruchita" w:date="2025-08-05T15:31:00Z" w16du:dateUtc="2025-08-05T19:31:00Z">
            <w:rPr/>
          </w:rPrChange>
        </w:rPr>
        <w:t>19,1</w:t>
      </w:r>
      <w:ins w:id="762" w:author="Balasubramanian, Ruchita" w:date="2025-08-06T09:54:00Z" w16du:dateUtc="2025-08-06T13:54:00Z">
        <w:r w:rsidR="00C9288C">
          <w:rPr>
            <w:rFonts w:ascii="Times New Roman" w:hAnsi="Times New Roman" w:cs="Times New Roman"/>
          </w:rPr>
          <w:t>45</w:t>
        </w:r>
      </w:ins>
      <w:del w:id="763" w:author="Balasubramanian, Ruchita" w:date="2025-08-06T09:54:00Z" w16du:dateUtc="2025-08-06T13:54:00Z">
        <w:r w:rsidR="009C02B0" w:rsidRPr="00F77336" w:rsidDel="00C9288C">
          <w:rPr>
            <w:rFonts w:ascii="Times New Roman" w:hAnsi="Times New Roman" w:cs="Times New Roman"/>
            <w:rPrChange w:id="764" w:author="Balasubramanian, Ruchita" w:date="2025-08-05T15:31:00Z" w16du:dateUtc="2025-08-05T19:31:00Z">
              <w:rPr/>
            </w:rPrChange>
          </w:rPr>
          <w:delText>90</w:delText>
        </w:r>
      </w:del>
      <w:r w:rsidR="007B6CD6" w:rsidRPr="00F77336">
        <w:rPr>
          <w:rFonts w:ascii="Times New Roman" w:hAnsi="Times New Roman" w:cs="Times New Roman"/>
          <w:rPrChange w:id="765" w:author="Balasubramanian, Ruchita" w:date="2025-08-05T15:31:00Z" w16du:dateUtc="2025-08-05T19:31:00Z">
            <w:rPr/>
          </w:rPrChange>
        </w:rPr>
        <w:t xml:space="preserve"> excess cases between 2025 and 2030 (</w:t>
      </w:r>
      <w:r w:rsidR="009C02B0" w:rsidRPr="00F77336">
        <w:rPr>
          <w:rFonts w:ascii="Times New Roman" w:hAnsi="Times New Roman" w:cs="Times New Roman"/>
          <w:rPrChange w:id="766" w:author="Balasubramanian, Ruchita" w:date="2025-08-05T15:31:00Z" w16du:dateUtc="2025-08-05T19:31:00Z">
            <w:rPr/>
          </w:rPrChange>
        </w:rPr>
        <w:t>17,6</w:t>
      </w:r>
      <w:ins w:id="767" w:author="Balasubramanian, Ruchita" w:date="2025-08-06T09:54:00Z" w16du:dateUtc="2025-08-06T13:54:00Z">
        <w:r w:rsidR="00C9288C">
          <w:rPr>
            <w:rFonts w:ascii="Times New Roman" w:hAnsi="Times New Roman" w:cs="Times New Roman"/>
          </w:rPr>
          <w:t xml:space="preserve">18 </w:t>
        </w:r>
      </w:ins>
      <w:del w:id="768" w:author="Balasubramanian, Ruchita" w:date="2025-08-06T09:54:00Z" w16du:dateUtc="2025-08-06T13:54:00Z">
        <w:r w:rsidR="009C02B0" w:rsidRPr="00F77336" w:rsidDel="00C9288C">
          <w:rPr>
            <w:rFonts w:ascii="Times New Roman" w:hAnsi="Times New Roman" w:cs="Times New Roman"/>
            <w:rPrChange w:id="769" w:author="Balasubramanian, Ruchita" w:date="2025-08-05T15:31:00Z" w16du:dateUtc="2025-08-05T19:31:00Z">
              <w:rPr/>
            </w:rPrChange>
          </w:rPr>
          <w:delText>46</w:delText>
        </w:r>
        <w:r w:rsidR="007B6CD6" w:rsidRPr="00F77336" w:rsidDel="00C9288C">
          <w:rPr>
            <w:rFonts w:ascii="Times New Roman" w:hAnsi="Times New Roman" w:cs="Times New Roman"/>
            <w:rPrChange w:id="770" w:author="Balasubramanian, Ruchita" w:date="2025-08-05T15:31:00Z" w16du:dateUtc="2025-08-05T19:31:00Z">
              <w:rPr/>
            </w:rPrChange>
          </w:rPr>
          <w:delText xml:space="preserve"> </w:delText>
        </w:r>
      </w:del>
      <w:r w:rsidR="007B6CD6" w:rsidRPr="00F77336">
        <w:rPr>
          <w:rFonts w:ascii="Times New Roman" w:hAnsi="Times New Roman" w:cs="Times New Roman"/>
          <w:rPrChange w:id="771" w:author="Balasubramanian, Ruchita" w:date="2025-08-05T15:31:00Z" w16du:dateUtc="2025-08-05T19:31:00Z">
            <w:rPr/>
          </w:rPrChange>
        </w:rPr>
        <w:t xml:space="preserve">to </w:t>
      </w:r>
      <w:r w:rsidR="009C02B0" w:rsidRPr="00F77336">
        <w:rPr>
          <w:rFonts w:ascii="Times New Roman" w:hAnsi="Times New Roman" w:cs="Times New Roman"/>
          <w:rPrChange w:id="772" w:author="Balasubramanian, Ruchita" w:date="2025-08-05T15:31:00Z" w16du:dateUtc="2025-08-05T19:31:00Z">
            <w:rPr/>
          </w:rPrChange>
        </w:rPr>
        <w:t>20,4</w:t>
      </w:r>
      <w:del w:id="773" w:author="Balasubramanian, Ruchita" w:date="2025-08-06T09:54:00Z" w16du:dateUtc="2025-08-06T13:54:00Z">
        <w:r w:rsidR="009C02B0" w:rsidRPr="00F77336" w:rsidDel="00C9288C">
          <w:rPr>
            <w:rFonts w:ascii="Times New Roman" w:hAnsi="Times New Roman" w:cs="Times New Roman"/>
            <w:rPrChange w:id="774" w:author="Balasubramanian, Ruchita" w:date="2025-08-05T15:31:00Z" w16du:dateUtc="2025-08-05T19:31:00Z">
              <w:rPr/>
            </w:rPrChange>
          </w:rPr>
          <w:delText>7</w:delText>
        </w:r>
      </w:del>
      <w:ins w:id="775" w:author="Balasubramanian, Ruchita" w:date="2025-08-06T09:54:00Z" w16du:dateUtc="2025-08-06T13:54:00Z">
        <w:r w:rsidR="00DB6203">
          <w:rPr>
            <w:rFonts w:ascii="Times New Roman" w:hAnsi="Times New Roman" w:cs="Times New Roman"/>
          </w:rPr>
          <w:t>5</w:t>
        </w:r>
      </w:ins>
      <w:ins w:id="776" w:author="Balasubramanian, Ruchita" w:date="2025-08-06T09:55:00Z" w16du:dateUtc="2025-08-06T13:55:00Z">
        <w:r w:rsidR="00DB6203">
          <w:rPr>
            <w:rFonts w:ascii="Times New Roman" w:hAnsi="Times New Roman" w:cs="Times New Roman"/>
          </w:rPr>
          <w:t>5</w:t>
        </w:r>
      </w:ins>
      <w:del w:id="777" w:author="Balasubramanian, Ruchita" w:date="2025-08-06T09:54:00Z" w16du:dateUtc="2025-08-06T13:54:00Z">
        <w:r w:rsidR="009C02B0" w:rsidRPr="00F77336" w:rsidDel="00C9288C">
          <w:rPr>
            <w:rFonts w:ascii="Times New Roman" w:hAnsi="Times New Roman" w:cs="Times New Roman"/>
            <w:rPrChange w:id="778" w:author="Balasubramanian, Ruchita" w:date="2025-08-05T15:31:00Z" w16du:dateUtc="2025-08-05T19:31:00Z">
              <w:rPr/>
            </w:rPrChange>
          </w:rPr>
          <w:delText>8</w:delText>
        </w:r>
      </w:del>
      <w:r w:rsidR="007B6CD6" w:rsidRPr="00F77336">
        <w:rPr>
          <w:rFonts w:ascii="Times New Roman" w:hAnsi="Times New Roman" w:cs="Times New Roman"/>
          <w:rPrChange w:id="779" w:author="Balasubramanian, Ruchita" w:date="2025-08-05T15:31:00Z" w16du:dateUtc="2025-08-05T19:31:00Z">
            <w:rPr/>
          </w:rPrChange>
        </w:rPr>
        <w:t xml:space="preserve">). Conversely, </w:t>
      </w:r>
      <w:r w:rsidR="00B6751F" w:rsidRPr="00F77336">
        <w:rPr>
          <w:rFonts w:ascii="Times New Roman" w:hAnsi="Times New Roman" w:cs="Times New Roman"/>
          <w:rPrChange w:id="780" w:author="Balasubramanian, Ruchita" w:date="2025-08-05T15:31:00Z" w16du:dateUtc="2025-08-05T19:31:00Z">
            <w:rPr/>
          </w:rPrChange>
        </w:rPr>
        <w:t>in</w:t>
      </w:r>
      <w:r w:rsidR="007B6CD6" w:rsidRPr="00F77336">
        <w:rPr>
          <w:rFonts w:ascii="Times New Roman" w:hAnsi="Times New Roman" w:cs="Times New Roman"/>
          <w:rPrChange w:id="781" w:author="Balasubramanian, Ruchita" w:date="2025-08-05T15:31:00Z" w16du:dateUtc="2025-08-05T19:31:00Z">
            <w:rPr/>
          </w:rPrChange>
        </w:rPr>
        <w:t xml:space="preserve"> simulations where 63 to 88% of tests would still be </w:t>
      </w:r>
      <w:r w:rsidR="00B6751F" w:rsidRPr="00F77336">
        <w:rPr>
          <w:rFonts w:ascii="Times New Roman" w:hAnsi="Times New Roman" w:cs="Times New Roman"/>
          <w:rPrChange w:id="782" w:author="Balasubramanian, Ruchita" w:date="2025-08-05T15:31:00Z" w16du:dateUtc="2025-08-05T19:31:00Z">
            <w:rPr/>
          </w:rPrChange>
        </w:rPr>
        <w:t>performed,</w:t>
      </w:r>
      <w:r w:rsidR="007B6CD6" w:rsidRPr="00F77336">
        <w:rPr>
          <w:rFonts w:ascii="Times New Roman" w:hAnsi="Times New Roman" w:cs="Times New Roman"/>
          <w:rPrChange w:id="783" w:author="Balasubramanian, Ruchita" w:date="2025-08-05T15:31:00Z" w16du:dateUtc="2025-08-05T19:31:00Z">
            <w:rPr/>
          </w:rPrChange>
        </w:rPr>
        <w:t xml:space="preserve"> </w:t>
      </w:r>
      <w:r w:rsidR="009C02B0" w:rsidRPr="00F77336">
        <w:rPr>
          <w:rFonts w:ascii="Times New Roman" w:hAnsi="Times New Roman" w:cs="Times New Roman"/>
          <w:rPrChange w:id="784" w:author="Balasubramanian, Ruchita" w:date="2025-08-05T15:31:00Z" w16du:dateUtc="2025-08-05T19:31:00Z">
            <w:rPr/>
          </w:rPrChange>
        </w:rPr>
        <w:t>6,6</w:t>
      </w:r>
      <w:ins w:id="785" w:author="Balasubramanian, Ruchita" w:date="2025-08-06T09:55:00Z" w16du:dateUtc="2025-08-06T13:55:00Z">
        <w:r w:rsidR="00DB6203">
          <w:rPr>
            <w:rFonts w:ascii="Times New Roman" w:hAnsi="Times New Roman" w:cs="Times New Roman"/>
          </w:rPr>
          <w:t>20</w:t>
        </w:r>
      </w:ins>
      <w:del w:id="786" w:author="Balasubramanian, Ruchita" w:date="2025-08-06T09:55:00Z" w16du:dateUtc="2025-08-06T13:55:00Z">
        <w:r w:rsidR="009C02B0" w:rsidRPr="00F77336" w:rsidDel="00DB6203">
          <w:rPr>
            <w:rFonts w:ascii="Times New Roman" w:hAnsi="Times New Roman" w:cs="Times New Roman"/>
            <w:rPrChange w:id="787" w:author="Balasubramanian, Ruchita" w:date="2025-08-05T15:31:00Z" w16du:dateUtc="2025-08-05T19:31:00Z">
              <w:rPr/>
            </w:rPrChange>
          </w:rPr>
          <w:delText>30</w:delText>
        </w:r>
      </w:del>
      <w:r w:rsidR="007B6CD6" w:rsidRPr="00F77336">
        <w:rPr>
          <w:rFonts w:ascii="Times New Roman" w:hAnsi="Times New Roman" w:cs="Times New Roman"/>
          <w:rPrChange w:id="788" w:author="Balasubramanian, Ruchita" w:date="2025-08-05T15:31:00Z" w16du:dateUtc="2025-08-05T19:31:00Z">
            <w:rPr/>
          </w:rPrChange>
        </w:rPr>
        <w:t xml:space="preserve"> (</w:t>
      </w:r>
      <w:r w:rsidR="009C02B0" w:rsidRPr="00F77336">
        <w:rPr>
          <w:rFonts w:ascii="Times New Roman" w:hAnsi="Times New Roman" w:cs="Times New Roman"/>
          <w:rPrChange w:id="789" w:author="Balasubramanian, Ruchita" w:date="2025-08-05T15:31:00Z" w16du:dateUtc="2025-08-05T19:31:00Z">
            <w:rPr/>
          </w:rPrChange>
        </w:rPr>
        <w:t>5,</w:t>
      </w:r>
      <w:ins w:id="790" w:author="Balasubramanian, Ruchita" w:date="2025-08-06T09:55:00Z" w16du:dateUtc="2025-08-06T13:55:00Z">
        <w:r w:rsidR="00DB6203">
          <w:rPr>
            <w:rFonts w:ascii="Times New Roman" w:hAnsi="Times New Roman" w:cs="Times New Roman"/>
          </w:rPr>
          <w:t>456</w:t>
        </w:r>
      </w:ins>
      <w:del w:id="791" w:author="Balasubramanian, Ruchita" w:date="2025-08-06T09:55:00Z" w16du:dateUtc="2025-08-06T13:55:00Z">
        <w:r w:rsidR="009C02B0" w:rsidRPr="00F77336" w:rsidDel="00DB6203">
          <w:rPr>
            <w:rFonts w:ascii="Times New Roman" w:hAnsi="Times New Roman" w:cs="Times New Roman"/>
            <w:rPrChange w:id="792" w:author="Balasubramanian, Ruchita" w:date="2025-08-05T15:31:00Z" w16du:dateUtc="2025-08-05T19:31:00Z">
              <w:rPr/>
            </w:rPrChange>
          </w:rPr>
          <w:delText>462</w:delText>
        </w:r>
      </w:del>
      <w:r w:rsidR="007B6CD6" w:rsidRPr="00F77336">
        <w:rPr>
          <w:rFonts w:ascii="Times New Roman" w:hAnsi="Times New Roman" w:cs="Times New Roman"/>
          <w:rPrChange w:id="793" w:author="Balasubramanian, Ruchita" w:date="2025-08-05T15:31:00Z" w16du:dateUtc="2025-08-05T19:31:00Z">
            <w:rPr/>
          </w:rPrChange>
        </w:rPr>
        <w:t xml:space="preserve"> to</w:t>
      </w:r>
      <w:r w:rsidR="009C02B0" w:rsidRPr="00F77336">
        <w:rPr>
          <w:rFonts w:ascii="Times New Roman" w:hAnsi="Times New Roman" w:cs="Times New Roman"/>
          <w:rPrChange w:id="794" w:author="Balasubramanian, Ruchita" w:date="2025-08-05T15:31:00Z" w16du:dateUtc="2025-08-05T19:31:00Z">
            <w:rPr/>
          </w:rPrChange>
        </w:rPr>
        <w:t>7,9</w:t>
      </w:r>
      <w:ins w:id="795" w:author="Balasubramanian, Ruchita" w:date="2025-08-06T09:55:00Z" w16du:dateUtc="2025-08-06T13:55:00Z">
        <w:r w:rsidR="00DB6203">
          <w:rPr>
            <w:rFonts w:ascii="Times New Roman" w:hAnsi="Times New Roman" w:cs="Times New Roman"/>
          </w:rPr>
          <w:t>25</w:t>
        </w:r>
      </w:ins>
      <w:del w:id="796" w:author="Balasubramanian, Ruchita" w:date="2025-08-06T09:55:00Z" w16du:dateUtc="2025-08-06T13:55:00Z">
        <w:r w:rsidR="009C02B0" w:rsidRPr="00F77336" w:rsidDel="00DB6203">
          <w:rPr>
            <w:rFonts w:ascii="Times New Roman" w:hAnsi="Times New Roman" w:cs="Times New Roman"/>
            <w:rPrChange w:id="797" w:author="Balasubramanian, Ruchita" w:date="2025-08-05T15:31:00Z" w16du:dateUtc="2025-08-05T19:31:00Z">
              <w:rPr/>
            </w:rPrChange>
          </w:rPr>
          <w:delText>44</w:delText>
        </w:r>
      </w:del>
      <w:r w:rsidR="007B6CD6" w:rsidRPr="00F77336">
        <w:rPr>
          <w:rFonts w:ascii="Times New Roman" w:hAnsi="Times New Roman" w:cs="Times New Roman"/>
          <w:rPrChange w:id="798" w:author="Balasubramanian, Ruchita" w:date="2025-08-05T15:31:00Z" w16du:dateUtc="2025-08-05T19:31:00Z">
            <w:rPr/>
          </w:rPrChange>
        </w:rPr>
        <w:t xml:space="preserve">) excess infections </w:t>
      </w:r>
      <w:r w:rsidR="00B6751F" w:rsidRPr="00F77336">
        <w:rPr>
          <w:rFonts w:ascii="Times New Roman" w:hAnsi="Times New Roman" w:cs="Times New Roman"/>
          <w:rPrChange w:id="799" w:author="Balasubramanian, Ruchita" w:date="2025-08-05T15:31:00Z" w16du:dateUtc="2025-08-05T19:31:00Z">
            <w:rPr/>
          </w:rPrChange>
        </w:rPr>
        <w:t xml:space="preserve">are projected to occur </w:t>
      </w:r>
      <w:r w:rsidR="007B6CD6" w:rsidRPr="00F77336">
        <w:rPr>
          <w:rFonts w:ascii="Times New Roman" w:hAnsi="Times New Roman" w:cs="Times New Roman"/>
          <w:rPrChange w:id="800" w:author="Balasubramanian, Ruchita" w:date="2025-08-05T15:31:00Z" w16du:dateUtc="2025-08-05T19:31:00Z">
            <w:rPr/>
          </w:rPrChange>
        </w:rPr>
        <w:t xml:space="preserve">if all CDC-funded HIV testing </w:t>
      </w:r>
      <w:r w:rsidR="00B6751F" w:rsidRPr="00F77336">
        <w:rPr>
          <w:rFonts w:ascii="Times New Roman" w:hAnsi="Times New Roman" w:cs="Times New Roman"/>
          <w:rPrChange w:id="801" w:author="Balasubramanian, Ruchita" w:date="2025-08-05T15:31:00Z" w16du:dateUtc="2025-08-05T19:31:00Z">
            <w:rPr/>
          </w:rPrChange>
        </w:rPr>
        <w:t>ends</w:t>
      </w:r>
      <w:r w:rsidR="007B6CD6" w:rsidRPr="00F77336">
        <w:rPr>
          <w:rFonts w:ascii="Times New Roman" w:hAnsi="Times New Roman" w:cs="Times New Roman"/>
          <w:rPrChange w:id="802" w:author="Balasubramanian, Ruchita" w:date="2025-08-05T15:31:00Z" w16du:dateUtc="2025-08-05T19:31:00Z">
            <w:rPr/>
          </w:rPrChange>
        </w:rPr>
        <w:t xml:space="preserve"> (Figure </w:t>
      </w:r>
      <w:r w:rsidR="004D5334" w:rsidRPr="00F77336">
        <w:rPr>
          <w:rFonts w:ascii="Times New Roman" w:hAnsi="Times New Roman" w:cs="Times New Roman"/>
          <w:rPrChange w:id="803" w:author="Balasubramanian, Ruchita" w:date="2025-08-05T15:31:00Z" w16du:dateUtc="2025-08-05T19:31:00Z">
            <w:rPr/>
          </w:rPrChange>
        </w:rPr>
        <w:t>5</w:t>
      </w:r>
      <w:r w:rsidR="007B6CD6" w:rsidRPr="00F77336">
        <w:rPr>
          <w:rFonts w:ascii="Times New Roman" w:hAnsi="Times New Roman" w:cs="Times New Roman"/>
          <w:rPrChange w:id="804" w:author="Balasubramanian, Ruchita" w:date="2025-08-05T15:31:00Z" w16du:dateUtc="2025-08-05T19:31:00Z">
            <w:rPr/>
          </w:rPrChange>
        </w:rPr>
        <w:t>).</w:t>
      </w:r>
    </w:p>
    <w:p w14:paraId="6F861535" w14:textId="77777777" w:rsidR="00F85F10" w:rsidRPr="00F77336" w:rsidRDefault="007B6CD6">
      <w:pPr>
        <w:rPr>
          <w:rFonts w:ascii="Times New Roman" w:hAnsi="Times New Roman" w:cs="Times New Roman"/>
          <w:b/>
          <w:rPrChange w:id="805" w:author="Balasubramanian, Ruchita" w:date="2025-08-05T15:31:00Z" w16du:dateUtc="2025-08-05T19:31:00Z">
            <w:rPr>
              <w:b/>
            </w:rPr>
          </w:rPrChange>
        </w:rPr>
      </w:pPr>
      <w:r w:rsidRPr="00F77336">
        <w:rPr>
          <w:rFonts w:ascii="Times New Roman" w:hAnsi="Times New Roman" w:cs="Times New Roman"/>
          <w:b/>
          <w:rPrChange w:id="806" w:author="Balasubramanian, Ruchita" w:date="2025-08-05T15:31:00Z" w16du:dateUtc="2025-08-05T19:31:00Z">
            <w:rPr>
              <w:b/>
            </w:rPr>
          </w:rPrChange>
        </w:rPr>
        <w:t>Discussion:</w:t>
      </w:r>
    </w:p>
    <w:p w14:paraId="05E88A38" w14:textId="714D7677" w:rsidR="00F85F10" w:rsidRPr="00F77336" w:rsidRDefault="007B6CD6">
      <w:pPr>
        <w:rPr>
          <w:rFonts w:ascii="Times New Roman" w:hAnsi="Times New Roman" w:cs="Times New Roman"/>
          <w:rPrChange w:id="807" w:author="Balasubramanian, Ruchita" w:date="2025-08-05T15:31:00Z" w16du:dateUtc="2025-08-05T19:31:00Z">
            <w:rPr/>
          </w:rPrChange>
        </w:rPr>
      </w:pPr>
      <w:r w:rsidRPr="00F77336">
        <w:rPr>
          <w:rFonts w:ascii="Times New Roman" w:hAnsi="Times New Roman" w:cs="Times New Roman"/>
          <w:rPrChange w:id="808" w:author="Balasubramanian, Ruchita" w:date="2025-08-05T15:31:00Z" w16du:dateUtc="2025-08-05T19:31:00Z">
            <w:rPr/>
          </w:rPrChange>
        </w:rPr>
        <w:t>We used a mathematical HIV transmission model to estimate the impact of disruptions to CDC funding for HIV tests in 18 US state</w:t>
      </w:r>
      <w:r w:rsidR="006535EB" w:rsidRPr="00F77336">
        <w:rPr>
          <w:rFonts w:ascii="Times New Roman" w:hAnsi="Times New Roman" w:cs="Times New Roman"/>
          <w:rPrChange w:id="809" w:author="Balasubramanian, Ruchita" w:date="2025-08-05T15:31:00Z" w16du:dateUtc="2025-08-05T19:31:00Z">
            <w:rPr/>
          </w:rPrChange>
        </w:rPr>
        <w:t xml:space="preserve">s. </w:t>
      </w:r>
      <w:r w:rsidRPr="00F77336">
        <w:rPr>
          <w:rFonts w:ascii="Times New Roman" w:hAnsi="Times New Roman" w:cs="Times New Roman"/>
          <w:rPrChange w:id="810" w:author="Balasubramanian, Ruchita" w:date="2025-08-05T15:31:00Z" w16du:dateUtc="2025-08-05T19:31:00Z">
            <w:rPr/>
          </w:rPrChange>
        </w:rPr>
        <w:t xml:space="preserve">Across all states, we project that complete cessation of CDC-funded HIV testing would lead to </w:t>
      </w:r>
      <w:r w:rsidR="00B6751F" w:rsidRPr="00F77336">
        <w:rPr>
          <w:rFonts w:ascii="Times New Roman" w:hAnsi="Times New Roman" w:cs="Times New Roman"/>
          <w:rPrChange w:id="811" w:author="Balasubramanian, Ruchita" w:date="2025-08-05T15:31:00Z" w16du:dateUtc="2025-08-05T19:31:00Z">
            <w:rPr/>
          </w:rPrChange>
        </w:rPr>
        <w:t xml:space="preserve">more than </w:t>
      </w:r>
      <w:r w:rsidRPr="00F77336">
        <w:rPr>
          <w:rFonts w:ascii="Times New Roman" w:hAnsi="Times New Roman" w:cs="Times New Roman"/>
          <w:rPrChange w:id="812" w:author="Balasubramanian, Ruchita" w:date="2025-08-05T15:31:00Z" w16du:dateUtc="2025-08-05T19:31:00Z">
            <w:rPr/>
          </w:rPrChange>
        </w:rPr>
        <w:t>1</w:t>
      </w:r>
      <w:ins w:id="813" w:author="Balasubramanian, Ruchita" w:date="2025-08-06T09:55:00Z" w16du:dateUtc="2025-08-06T13:55:00Z">
        <w:r w:rsidR="001449EC">
          <w:rPr>
            <w:rFonts w:ascii="Times New Roman" w:hAnsi="Times New Roman" w:cs="Times New Roman"/>
          </w:rPr>
          <w:t>3</w:t>
        </w:r>
      </w:ins>
      <w:del w:id="814" w:author="Balasubramanian, Ruchita" w:date="2025-08-06T09:55:00Z" w16du:dateUtc="2025-08-06T13:55:00Z">
        <w:r w:rsidRPr="00F77336" w:rsidDel="001449EC">
          <w:rPr>
            <w:rFonts w:ascii="Times New Roman" w:hAnsi="Times New Roman" w:cs="Times New Roman"/>
            <w:rPrChange w:id="815" w:author="Balasubramanian, Ruchita" w:date="2025-08-05T15:31:00Z" w16du:dateUtc="2025-08-05T19:31:00Z">
              <w:rPr/>
            </w:rPrChange>
          </w:rPr>
          <w:delText>2</w:delText>
        </w:r>
      </w:del>
      <w:r w:rsidRPr="00F77336">
        <w:rPr>
          <w:rFonts w:ascii="Times New Roman" w:hAnsi="Times New Roman" w:cs="Times New Roman"/>
          <w:rPrChange w:id="816" w:author="Balasubramanian, Ruchita" w:date="2025-08-05T15:31:00Z" w16du:dateUtc="2025-08-05T19:31:00Z">
            <w:rPr/>
          </w:rPrChange>
        </w:rPr>
        <w:t>,</w:t>
      </w:r>
      <w:r w:rsidR="00B6751F" w:rsidRPr="00F77336">
        <w:rPr>
          <w:rFonts w:ascii="Times New Roman" w:hAnsi="Times New Roman" w:cs="Times New Roman"/>
          <w:rPrChange w:id="817" w:author="Balasubramanian, Ruchita" w:date="2025-08-05T15:31:00Z" w16du:dateUtc="2025-08-05T19:31:00Z">
            <w:rPr/>
          </w:rPrChange>
        </w:rPr>
        <w:t>000</w:t>
      </w:r>
      <w:r w:rsidRPr="00F77336">
        <w:rPr>
          <w:rFonts w:ascii="Times New Roman" w:hAnsi="Times New Roman" w:cs="Times New Roman"/>
          <w:rPrChange w:id="818" w:author="Balasubramanian, Ruchita" w:date="2025-08-05T15:31:00Z" w16du:dateUtc="2025-08-05T19:31:00Z">
            <w:rPr/>
          </w:rPrChange>
        </w:rPr>
        <w:t xml:space="preserve"> additional HIV infections from 2025 to 2030 </w:t>
      </w:r>
      <w:r w:rsidR="00B6751F" w:rsidRPr="00F77336">
        <w:rPr>
          <w:rFonts w:ascii="Times New Roman" w:hAnsi="Times New Roman" w:cs="Times New Roman"/>
          <w:rPrChange w:id="819" w:author="Balasubramanian, Ruchita" w:date="2025-08-05T15:31:00Z" w16du:dateUtc="2025-08-05T19:31:00Z">
            <w:rPr/>
          </w:rPrChange>
        </w:rPr>
        <w:t>–</w:t>
      </w:r>
      <w:r w:rsidRPr="00F77336">
        <w:rPr>
          <w:rFonts w:ascii="Times New Roman" w:hAnsi="Times New Roman" w:cs="Times New Roman"/>
          <w:rPrChange w:id="820" w:author="Balasubramanian, Ruchita" w:date="2025-08-05T15:31:00Z" w16du:dateUtc="2025-08-05T19:31:00Z">
            <w:rPr/>
          </w:rPrChange>
        </w:rPr>
        <w:t xml:space="preserve"> a</w:t>
      </w:r>
      <w:r w:rsidR="00B6751F" w:rsidRPr="00F77336">
        <w:rPr>
          <w:rFonts w:ascii="Times New Roman" w:hAnsi="Times New Roman" w:cs="Times New Roman"/>
          <w:rPrChange w:id="821" w:author="Balasubramanian, Ruchita" w:date="2025-08-05T15:31:00Z" w16du:dateUtc="2025-08-05T19:31:00Z">
            <w:rPr/>
          </w:rPrChange>
        </w:rPr>
        <w:t xml:space="preserve"> 10%</w:t>
      </w:r>
      <w:r w:rsidRPr="00F77336">
        <w:rPr>
          <w:rFonts w:ascii="Times New Roman" w:hAnsi="Times New Roman" w:cs="Times New Roman"/>
          <w:rPrChange w:id="822" w:author="Balasubramanian, Ruchita" w:date="2025-08-05T15:31:00Z" w16du:dateUtc="2025-08-05T19:31:00Z">
            <w:rPr/>
          </w:rPrChange>
        </w:rPr>
        <w:t xml:space="preserve"> increase </w:t>
      </w:r>
      <w:r w:rsidR="008D54EB" w:rsidRPr="00F77336">
        <w:rPr>
          <w:rFonts w:ascii="Times New Roman" w:hAnsi="Times New Roman" w:cs="Times New Roman"/>
          <w:rPrChange w:id="823" w:author="Balasubramanian, Ruchita" w:date="2025-08-05T15:31:00Z" w16du:dateUtc="2025-08-05T19:31:00Z">
            <w:rPr/>
          </w:rPrChange>
        </w:rPr>
        <w:t xml:space="preserve">compared to </w:t>
      </w:r>
      <w:r w:rsidR="002B3051" w:rsidRPr="00F77336">
        <w:rPr>
          <w:rFonts w:ascii="Times New Roman" w:hAnsi="Times New Roman" w:cs="Times New Roman"/>
          <w:rPrChange w:id="824" w:author="Balasubramanian, Ruchita" w:date="2025-08-05T15:31:00Z" w16du:dateUtc="2025-08-05T19:31:00Z">
            <w:rPr/>
          </w:rPrChange>
        </w:rPr>
        <w:t>the baseline</w:t>
      </w:r>
      <w:r w:rsidRPr="00F77336">
        <w:rPr>
          <w:rFonts w:ascii="Times New Roman" w:hAnsi="Times New Roman" w:cs="Times New Roman"/>
          <w:rPrChange w:id="825" w:author="Balasubramanian, Ruchita" w:date="2025-08-05T15:31:00Z" w16du:dateUtc="2025-08-05T19:31:00Z">
            <w:rPr/>
          </w:rPrChange>
        </w:rPr>
        <w:t xml:space="preserve">. Temporary interruptions to testing would also result in substantially more infections: </w:t>
      </w:r>
      <w:r w:rsidR="00AB38D9" w:rsidRPr="00F77336">
        <w:rPr>
          <w:rFonts w:ascii="Times New Roman" w:hAnsi="Times New Roman" w:cs="Times New Roman"/>
          <w:rPrChange w:id="826" w:author="Balasubramanian, Ruchita" w:date="2025-08-05T15:31:00Z" w16du:dateUtc="2025-08-05T19:31:00Z">
            <w:rPr/>
          </w:rPrChange>
        </w:rPr>
        <w:t xml:space="preserve">An </w:t>
      </w:r>
      <w:r w:rsidRPr="00F77336">
        <w:rPr>
          <w:rFonts w:ascii="Times New Roman" w:hAnsi="Times New Roman" w:cs="Times New Roman"/>
          <w:rPrChange w:id="827" w:author="Balasubramanian, Ruchita" w:date="2025-08-05T15:31:00Z" w16du:dateUtc="2025-08-05T19:31:00Z">
            <w:rPr/>
          </w:rPrChange>
        </w:rPr>
        <w:t xml:space="preserve">8% increase if testing resumes in 2029 and a 4% increase </w:t>
      </w:r>
      <w:del w:id="828" w:author="Balasubramanian, Ruchita" w:date="2025-08-06T09:55:00Z" w16du:dateUtc="2025-08-06T13:55:00Z">
        <w:r w:rsidRPr="00F77336" w:rsidDel="001449EC">
          <w:rPr>
            <w:rFonts w:ascii="Times New Roman" w:hAnsi="Times New Roman" w:cs="Times New Roman"/>
            <w:rPrChange w:id="829" w:author="Balasubramanian, Ruchita" w:date="2025-08-05T15:31:00Z" w16du:dateUtc="2025-08-05T19:31:00Z">
              <w:rPr/>
            </w:rPrChange>
          </w:rPr>
          <w:delText xml:space="preserve">(2 to 6%) </w:delText>
        </w:r>
      </w:del>
      <w:r w:rsidRPr="00F77336">
        <w:rPr>
          <w:rFonts w:ascii="Times New Roman" w:hAnsi="Times New Roman" w:cs="Times New Roman"/>
          <w:rPrChange w:id="830" w:author="Balasubramanian, Ruchita" w:date="2025-08-05T15:31:00Z" w16du:dateUtc="2025-08-05T19:31:00Z">
            <w:rPr/>
          </w:rPrChange>
        </w:rPr>
        <w:t>if testing resumes in 2027.</w:t>
      </w:r>
      <w:r w:rsidR="00090D4A" w:rsidRPr="00F77336">
        <w:rPr>
          <w:rFonts w:ascii="Times New Roman" w:hAnsi="Times New Roman" w:cs="Times New Roman"/>
          <w:rPrChange w:id="831" w:author="Balasubramanian, Ruchita" w:date="2025-08-05T15:31:00Z" w16du:dateUtc="2025-08-05T19:31:00Z">
            <w:rPr/>
          </w:rPrChange>
        </w:rPr>
        <w:t xml:space="preserve"> These projections assume there is some level (mean 50% across simulations) of replacement testing within the community; projections would likely increase if alternative access to testing did not materialize.</w:t>
      </w:r>
      <w:r w:rsidRPr="00F77336">
        <w:rPr>
          <w:rFonts w:ascii="Times New Roman" w:hAnsi="Times New Roman" w:cs="Times New Roman"/>
          <w:rPrChange w:id="832" w:author="Balasubramanian, Ruchita" w:date="2025-08-05T15:31:00Z" w16du:dateUtc="2025-08-05T19:31:00Z">
            <w:rPr/>
          </w:rPrChange>
        </w:rPr>
        <w:t xml:space="preserve"> The projected</w:t>
      </w:r>
      <w:r w:rsidR="00B6751F" w:rsidRPr="00F77336">
        <w:rPr>
          <w:rFonts w:ascii="Times New Roman" w:hAnsi="Times New Roman" w:cs="Times New Roman"/>
          <w:rPrChange w:id="833" w:author="Balasubramanian, Ruchita" w:date="2025-08-05T15:31:00Z" w16du:dateUtc="2025-08-05T19:31:00Z">
            <w:rPr/>
          </w:rPrChange>
        </w:rPr>
        <w:t xml:space="preserve"> percentage</w:t>
      </w:r>
      <w:r w:rsidRPr="00F77336">
        <w:rPr>
          <w:rFonts w:ascii="Times New Roman" w:hAnsi="Times New Roman" w:cs="Times New Roman"/>
          <w:rPrChange w:id="834" w:author="Balasubramanian, Ruchita" w:date="2025-08-05T15:31:00Z" w16du:dateUtc="2025-08-05T19:31:00Z">
            <w:rPr/>
          </w:rPrChange>
        </w:rPr>
        <w:t xml:space="preserve"> of excess infections varied</w:t>
      </w:r>
      <w:r w:rsidR="00B6751F" w:rsidRPr="00F77336">
        <w:rPr>
          <w:rFonts w:ascii="Times New Roman" w:hAnsi="Times New Roman" w:cs="Times New Roman"/>
          <w:rPrChange w:id="835" w:author="Balasubramanian, Ruchita" w:date="2025-08-05T15:31:00Z" w16du:dateUtc="2025-08-05T19:31:00Z">
            <w:rPr/>
          </w:rPrChange>
        </w:rPr>
        <w:t xml:space="preserve"> substantially</w:t>
      </w:r>
      <w:r w:rsidRPr="00F77336">
        <w:rPr>
          <w:rFonts w:ascii="Times New Roman" w:hAnsi="Times New Roman" w:cs="Times New Roman"/>
          <w:rPrChange w:id="836" w:author="Balasubramanian, Ruchita" w:date="2025-08-05T15:31:00Z" w16du:dateUtc="2025-08-05T19:31:00Z">
            <w:rPr/>
          </w:rPrChange>
        </w:rPr>
        <w:t xml:space="preserve"> between states, reaching as high as 30% (9 to 60%) in Louisiana</w:t>
      </w:r>
      <w:r w:rsidR="00B6751F" w:rsidRPr="00F77336">
        <w:rPr>
          <w:rFonts w:ascii="Times New Roman" w:hAnsi="Times New Roman" w:cs="Times New Roman"/>
          <w:rPrChange w:id="837" w:author="Balasubramanian, Ruchita" w:date="2025-08-05T15:31:00Z" w16du:dateUtc="2025-08-05T19:31:00Z">
            <w:rPr/>
          </w:rPrChange>
        </w:rPr>
        <w:t>, the state with the highest proportion of</w:t>
      </w:r>
      <w:r w:rsidR="00291393" w:rsidRPr="00F77336">
        <w:rPr>
          <w:rFonts w:ascii="Times New Roman" w:hAnsi="Times New Roman" w:cs="Times New Roman"/>
          <w:rPrChange w:id="838" w:author="Balasubramanian, Ruchita" w:date="2025-08-05T15:31:00Z" w16du:dateUtc="2025-08-05T19:31:00Z">
            <w:rPr/>
          </w:rPrChange>
        </w:rPr>
        <w:t xml:space="preserve"> HIV tests funded by the CDC.</w:t>
      </w:r>
    </w:p>
    <w:p w14:paraId="450B327A" w14:textId="30AC34AB" w:rsidR="00F85F10" w:rsidRPr="00F77336" w:rsidRDefault="007B6CD6">
      <w:pPr>
        <w:rPr>
          <w:rFonts w:ascii="Times New Roman" w:hAnsi="Times New Roman" w:cs="Times New Roman"/>
          <w:rPrChange w:id="839" w:author="Balasubramanian, Ruchita" w:date="2025-08-05T15:31:00Z" w16du:dateUtc="2025-08-05T19:31:00Z">
            <w:rPr/>
          </w:rPrChange>
        </w:rPr>
      </w:pPr>
      <w:r w:rsidRPr="00F77336">
        <w:rPr>
          <w:rFonts w:ascii="Times New Roman" w:hAnsi="Times New Roman" w:cs="Times New Roman"/>
          <w:rPrChange w:id="840" w:author="Balasubramanian, Ruchita" w:date="2025-08-05T15:31:00Z" w16du:dateUtc="2025-08-05T19:31:00Z">
            <w:rPr/>
          </w:rPrChange>
        </w:rPr>
        <w:t xml:space="preserve">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w:t>
      </w:r>
      <w:r w:rsidR="006A19C4" w:rsidRPr="00F77336">
        <w:rPr>
          <w:rFonts w:ascii="Times New Roman" w:hAnsi="Times New Roman" w:cs="Times New Roman"/>
          <w:rPrChange w:id="841" w:author="Balasubramanian, Ruchita" w:date="2025-08-05T15:31:00Z" w16du:dateUtc="2025-08-05T19:31:00Z">
            <w:rPr/>
          </w:rPrChange>
        </w:rPr>
        <w:t>s</w:t>
      </w:r>
      <w:r w:rsidR="00AB38D9" w:rsidRPr="00F77336">
        <w:rPr>
          <w:rFonts w:ascii="Times New Roman" w:hAnsi="Times New Roman" w:cs="Times New Roman"/>
          <w:rPrChange w:id="842" w:author="Balasubramanian, Ruchita" w:date="2025-08-05T15:31:00Z" w16du:dateUtc="2025-08-05T19:31:00Z">
            <w:rPr/>
          </w:rPrChange>
        </w:rPr>
        <w:t xml:space="preserve">tates </w:t>
      </w:r>
      <w:r w:rsidRPr="00F77336">
        <w:rPr>
          <w:rFonts w:ascii="Times New Roman" w:hAnsi="Times New Roman" w:cs="Times New Roman"/>
          <w:rPrChange w:id="843" w:author="Balasubramanian, Ruchita" w:date="2025-08-05T15:31:00Z" w16du:dateUtc="2025-08-05T19:31:00Z">
            <w:rPr/>
          </w:rPrChange>
        </w:rPr>
        <w:t>with a more rural epidemic tended to have higher projected increases in incidence from disruptions to CDC-funded testing.</w:t>
      </w:r>
    </w:p>
    <w:p w14:paraId="5C0E7378" w14:textId="5F15F7DC" w:rsidR="00F85F10" w:rsidRPr="00F77336" w:rsidRDefault="007B6CD6">
      <w:pPr>
        <w:rPr>
          <w:rFonts w:ascii="Times New Roman" w:hAnsi="Times New Roman" w:cs="Times New Roman"/>
          <w:rPrChange w:id="844" w:author="Balasubramanian, Ruchita" w:date="2025-08-05T15:31:00Z" w16du:dateUtc="2025-08-05T19:31:00Z">
            <w:rPr/>
          </w:rPrChange>
        </w:rPr>
      </w:pPr>
      <w:r w:rsidRPr="00F77336">
        <w:rPr>
          <w:rFonts w:ascii="Times New Roman" w:hAnsi="Times New Roman" w:cs="Times New Roman"/>
          <w:rPrChange w:id="845" w:author="Balasubramanian, Ruchita" w:date="2025-08-05T15:31:00Z" w16du:dateUtc="2025-08-05T19:31:00Z">
            <w:rPr/>
          </w:rPrChange>
        </w:rPr>
        <w:t xml:space="preserve">Our projections depended on the degree to which HIV tests </w:t>
      </w:r>
      <w:r w:rsidR="00B6751F" w:rsidRPr="00F77336">
        <w:rPr>
          <w:rFonts w:ascii="Times New Roman" w:hAnsi="Times New Roman" w:cs="Times New Roman"/>
          <w:rPrChange w:id="846" w:author="Balasubramanian, Ruchita" w:date="2025-08-05T15:31:00Z" w16du:dateUtc="2025-08-05T19:31:00Z">
            <w:rPr/>
          </w:rPrChange>
        </w:rPr>
        <w:t xml:space="preserve">would still be performed </w:t>
      </w:r>
      <w:r w:rsidRPr="00F77336">
        <w:rPr>
          <w:rFonts w:ascii="Times New Roman" w:hAnsi="Times New Roman" w:cs="Times New Roman"/>
          <w:rPrChange w:id="847" w:author="Balasubramanian, Ruchita" w:date="2025-08-05T15:31:00Z" w16du:dateUtc="2025-08-05T19:31:00Z">
            <w:rPr/>
          </w:rPrChange>
        </w:rPr>
        <w:t xml:space="preserve">if CDC-funded tests </w:t>
      </w:r>
      <w:r w:rsidR="00B6751F" w:rsidRPr="00F77336">
        <w:rPr>
          <w:rFonts w:ascii="Times New Roman" w:hAnsi="Times New Roman" w:cs="Times New Roman"/>
          <w:rPrChange w:id="848" w:author="Balasubramanian, Ruchita" w:date="2025-08-05T15:31:00Z" w16du:dateUtc="2025-08-05T19:31:00Z">
            <w:rPr/>
          </w:rPrChange>
        </w:rPr>
        <w:t>become</w:t>
      </w:r>
      <w:r w:rsidRPr="00F77336">
        <w:rPr>
          <w:rFonts w:ascii="Times New Roman" w:hAnsi="Times New Roman" w:cs="Times New Roman"/>
          <w:rPrChange w:id="849" w:author="Balasubramanian, Ruchita" w:date="2025-08-05T15:31:00Z" w16du:dateUtc="2025-08-05T19:31:00Z">
            <w:rPr/>
          </w:rPrChange>
        </w:rPr>
        <w:t xml:space="preserve"> </w:t>
      </w:r>
      <w:r w:rsidR="00B6751F" w:rsidRPr="00F77336">
        <w:rPr>
          <w:rFonts w:ascii="Times New Roman" w:hAnsi="Times New Roman" w:cs="Times New Roman"/>
          <w:rPrChange w:id="850" w:author="Balasubramanian, Ruchita" w:date="2025-08-05T15:31:00Z" w16du:dateUtc="2025-08-05T19:31:00Z">
            <w:rPr/>
          </w:rPrChange>
        </w:rPr>
        <w:t>un</w:t>
      </w:r>
      <w:r w:rsidRPr="00F77336">
        <w:rPr>
          <w:rFonts w:ascii="Times New Roman" w:hAnsi="Times New Roman" w:cs="Times New Roman"/>
          <w:rPrChange w:id="851" w:author="Balasubramanian, Ruchita" w:date="2025-08-05T15:31:00Z" w16du:dateUtc="2025-08-05T19:31:00Z">
            <w:rPr/>
          </w:rPrChange>
        </w:rPr>
        <w:t xml:space="preserve">available. If less than one-third </w:t>
      </w:r>
      <w:r w:rsidR="00B6751F" w:rsidRPr="00F77336">
        <w:rPr>
          <w:rFonts w:ascii="Times New Roman" w:hAnsi="Times New Roman" w:cs="Times New Roman"/>
          <w:rPrChange w:id="852" w:author="Balasubramanian, Ruchita" w:date="2025-08-05T15:31:00Z" w16du:dateUtc="2025-08-05T19:31:00Z">
            <w:rPr/>
          </w:rPrChange>
        </w:rPr>
        <w:t>of currently-CDC-funded tests are still performed in the absence of CDC funding</w:t>
      </w:r>
      <w:r w:rsidRPr="00F77336">
        <w:rPr>
          <w:rFonts w:ascii="Times New Roman" w:hAnsi="Times New Roman" w:cs="Times New Roman"/>
          <w:rPrChange w:id="853" w:author="Balasubramanian, Ruchita" w:date="2025-08-05T15:31:00Z" w16du:dateUtc="2025-08-05T19:31:00Z">
            <w:rPr/>
          </w:rPrChange>
        </w:rPr>
        <w:t xml:space="preserve">, we project </w:t>
      </w:r>
      <w:ins w:id="854" w:author="Balasubramanian, Ruchita" w:date="2025-08-06T09:56:00Z" w16du:dateUtc="2025-08-06T13:56:00Z">
        <w:r w:rsidR="001449EC" w:rsidRPr="003215BD">
          <w:rPr>
            <w:rFonts w:ascii="Times New Roman" w:hAnsi="Times New Roman" w:cs="Times New Roman"/>
          </w:rPr>
          <w:t>19,1</w:t>
        </w:r>
        <w:r w:rsidR="001449EC">
          <w:rPr>
            <w:rFonts w:ascii="Times New Roman" w:hAnsi="Times New Roman" w:cs="Times New Roman"/>
          </w:rPr>
          <w:t>45</w:t>
        </w:r>
        <w:r w:rsidR="001449EC" w:rsidRPr="003215BD">
          <w:rPr>
            <w:rFonts w:ascii="Times New Roman" w:hAnsi="Times New Roman" w:cs="Times New Roman"/>
          </w:rPr>
          <w:t xml:space="preserve"> </w:t>
        </w:r>
      </w:ins>
      <w:del w:id="855" w:author="Balasubramanian, Ruchita" w:date="2025-08-06T09:56:00Z" w16du:dateUtc="2025-08-06T13:56:00Z">
        <w:r w:rsidR="009C02B0" w:rsidRPr="00F77336" w:rsidDel="001449EC">
          <w:rPr>
            <w:rFonts w:ascii="Times New Roman" w:hAnsi="Times New Roman" w:cs="Times New Roman"/>
            <w:rPrChange w:id="856" w:author="Balasubramanian, Ruchita" w:date="2025-08-05T15:31:00Z" w16du:dateUtc="2025-08-05T19:31:00Z">
              <w:rPr/>
            </w:rPrChange>
          </w:rPr>
          <w:delText>19,189</w:delText>
        </w:r>
        <w:r w:rsidRPr="00F77336" w:rsidDel="001449EC">
          <w:rPr>
            <w:rFonts w:ascii="Times New Roman" w:hAnsi="Times New Roman" w:cs="Times New Roman"/>
            <w:rPrChange w:id="857" w:author="Balasubramanian, Ruchita" w:date="2025-08-05T15:31:00Z" w16du:dateUtc="2025-08-05T19:31:00Z">
              <w:rPr/>
            </w:rPrChange>
          </w:rPr>
          <w:delText xml:space="preserve"> </w:delText>
        </w:r>
      </w:del>
      <w:r w:rsidRPr="00F77336">
        <w:rPr>
          <w:rFonts w:ascii="Times New Roman" w:hAnsi="Times New Roman" w:cs="Times New Roman"/>
          <w:rPrChange w:id="858" w:author="Balasubramanian, Ruchita" w:date="2025-08-05T15:31:00Z" w16du:dateUtc="2025-08-05T19:31:00Z">
            <w:rPr/>
          </w:rPrChange>
        </w:rPr>
        <w:t>excess infections</w:t>
      </w:r>
      <w:r w:rsidR="00B6751F" w:rsidRPr="00F77336">
        <w:rPr>
          <w:rFonts w:ascii="Times New Roman" w:hAnsi="Times New Roman" w:cs="Times New Roman"/>
          <w:rPrChange w:id="859" w:author="Balasubramanian, Ruchita" w:date="2025-08-05T15:31:00Z" w16du:dateUtc="2025-08-05T19:31:00Z">
            <w:rPr/>
          </w:rPrChange>
        </w:rPr>
        <w:t xml:space="preserve"> from cessation of CDC-funded HIV testing versus</w:t>
      </w:r>
      <w:r w:rsidRPr="00F77336">
        <w:rPr>
          <w:rFonts w:ascii="Times New Roman" w:hAnsi="Times New Roman" w:cs="Times New Roman"/>
          <w:rPrChange w:id="860" w:author="Balasubramanian, Ruchita" w:date="2025-08-05T15:31:00Z" w16du:dateUtc="2025-08-05T19:31:00Z">
            <w:rPr/>
          </w:rPrChange>
        </w:rPr>
        <w:t xml:space="preserve"> </w:t>
      </w:r>
      <w:ins w:id="861" w:author="Balasubramanian, Ruchita" w:date="2025-08-06T09:56:00Z" w16du:dateUtc="2025-08-06T13:56:00Z">
        <w:r w:rsidR="001449EC" w:rsidRPr="003215BD">
          <w:rPr>
            <w:rFonts w:ascii="Times New Roman" w:hAnsi="Times New Roman" w:cs="Times New Roman"/>
          </w:rPr>
          <w:t>6,6</w:t>
        </w:r>
        <w:r w:rsidR="001449EC">
          <w:rPr>
            <w:rFonts w:ascii="Times New Roman" w:hAnsi="Times New Roman" w:cs="Times New Roman"/>
          </w:rPr>
          <w:t>20</w:t>
        </w:r>
        <w:r w:rsidR="001449EC" w:rsidRPr="003215BD">
          <w:rPr>
            <w:rFonts w:ascii="Times New Roman" w:hAnsi="Times New Roman" w:cs="Times New Roman"/>
          </w:rPr>
          <w:t xml:space="preserve"> </w:t>
        </w:r>
      </w:ins>
      <w:del w:id="862" w:author="Balasubramanian, Ruchita" w:date="2025-08-06T09:56:00Z" w16du:dateUtc="2025-08-06T13:56:00Z">
        <w:r w:rsidR="009C02B0" w:rsidRPr="00F77336" w:rsidDel="001449EC">
          <w:rPr>
            <w:rFonts w:ascii="Times New Roman" w:hAnsi="Times New Roman" w:cs="Times New Roman"/>
            <w:rPrChange w:id="863" w:author="Balasubramanian, Ruchita" w:date="2025-08-05T15:31:00Z" w16du:dateUtc="2025-08-05T19:31:00Z">
              <w:rPr/>
            </w:rPrChange>
          </w:rPr>
          <w:delText>6,630</w:delText>
        </w:r>
        <w:r w:rsidRPr="00F77336" w:rsidDel="001449EC">
          <w:rPr>
            <w:rFonts w:ascii="Times New Roman" w:hAnsi="Times New Roman" w:cs="Times New Roman"/>
            <w:rPrChange w:id="864" w:author="Balasubramanian, Ruchita" w:date="2025-08-05T15:31:00Z" w16du:dateUtc="2025-08-05T19:31:00Z">
              <w:rPr/>
            </w:rPrChange>
          </w:rPr>
          <w:delText xml:space="preserve"> </w:delText>
        </w:r>
      </w:del>
      <w:r w:rsidRPr="00F77336">
        <w:rPr>
          <w:rFonts w:ascii="Times New Roman" w:hAnsi="Times New Roman" w:cs="Times New Roman"/>
          <w:rPrChange w:id="865" w:author="Balasubramanian, Ruchita" w:date="2025-08-05T15:31:00Z" w16du:dateUtc="2025-08-05T19:31:00Z">
            <w:rPr/>
          </w:rPrChange>
        </w:rPr>
        <w:t xml:space="preserve">if more than two-thirds </w:t>
      </w:r>
      <w:r w:rsidR="00B6751F" w:rsidRPr="00F77336">
        <w:rPr>
          <w:rFonts w:ascii="Times New Roman" w:hAnsi="Times New Roman" w:cs="Times New Roman"/>
          <w:rPrChange w:id="866" w:author="Balasubramanian, Ruchita" w:date="2025-08-05T15:31:00Z" w16du:dateUtc="2025-08-05T19:31:00Z">
            <w:rPr/>
          </w:rPrChange>
        </w:rPr>
        <w:t>of such tests are still performed</w:t>
      </w:r>
      <w:r w:rsidRPr="00F77336">
        <w:rPr>
          <w:rFonts w:ascii="Times New Roman" w:hAnsi="Times New Roman" w:cs="Times New Roman"/>
          <w:rPrChange w:id="867" w:author="Balasubramanian, Ruchita" w:date="2025-08-05T15:31:00Z" w16du:dateUtc="2025-08-05T19:31:00Z">
            <w:rPr/>
          </w:rPrChange>
        </w:rPr>
        <w:t xml:space="preserve">. The true proportion of </w:t>
      </w:r>
      <w:r w:rsidR="00B6751F" w:rsidRPr="00F77336">
        <w:rPr>
          <w:rFonts w:ascii="Times New Roman" w:hAnsi="Times New Roman" w:cs="Times New Roman"/>
          <w:rPrChange w:id="868" w:author="Balasubramanian, Ruchita" w:date="2025-08-05T15:31:00Z" w16du:dateUtc="2025-08-05T19:31:00Z">
            <w:rPr/>
          </w:rPrChange>
        </w:rPr>
        <w:t>CDC-funded tests that would be performed in the absence of CDC funding</w:t>
      </w:r>
      <w:r w:rsidRPr="00F77336">
        <w:rPr>
          <w:rFonts w:ascii="Times New Roman" w:hAnsi="Times New Roman" w:cs="Times New Roman"/>
          <w:rPrChange w:id="869" w:author="Balasubramanian, Ruchita" w:date="2025-08-05T15:31:00Z" w16du:dateUtc="2025-08-05T19:31:00Z">
            <w:rPr/>
          </w:rPrChange>
        </w:rPr>
        <w:t xml:space="preserve"> is unknown; there are no studies to our knowledge on the effects of widespread reductions in </w:t>
      </w:r>
      <w:r w:rsidR="00727FB8" w:rsidRPr="00F77336">
        <w:rPr>
          <w:rFonts w:ascii="Times New Roman" w:hAnsi="Times New Roman" w:cs="Times New Roman"/>
          <w:rPrChange w:id="870" w:author="Balasubramanian, Ruchita" w:date="2025-08-05T15:31:00Z" w16du:dateUtc="2025-08-05T19:31:00Z">
            <w:rPr/>
          </w:rPrChange>
        </w:rPr>
        <w:t xml:space="preserve">publicly funded </w:t>
      </w:r>
      <w:r w:rsidRPr="00F77336">
        <w:rPr>
          <w:rFonts w:ascii="Times New Roman" w:hAnsi="Times New Roman" w:cs="Times New Roman"/>
          <w:rPrChange w:id="871" w:author="Balasubramanian, Ruchita" w:date="2025-08-05T15:31:00Z" w16du:dateUtc="2025-08-05T19:31:00Z">
            <w:rPr/>
          </w:rPrChange>
        </w:rPr>
        <w:t>HIV testing. We incorporated this uncertainty into our analysis by sampling a range of possible values across the 1,000 simulations in each state.</w:t>
      </w:r>
      <w:r w:rsidR="003D567F" w:rsidRPr="00F77336">
        <w:rPr>
          <w:rFonts w:ascii="Times New Roman" w:hAnsi="Times New Roman" w:cs="Times New Roman"/>
          <w:rPrChange w:id="872" w:author="Balasubramanian, Ruchita" w:date="2025-08-05T15:31:00Z" w16du:dateUtc="2025-08-05T19:31:00Z">
            <w:rPr/>
          </w:rPrChange>
        </w:rPr>
        <w:t xml:space="preserve"> Notably,</w:t>
      </w:r>
      <w:r w:rsidRPr="00F77336">
        <w:rPr>
          <w:rFonts w:ascii="Times New Roman" w:hAnsi="Times New Roman" w:cs="Times New Roman"/>
          <w:rPrChange w:id="873" w:author="Balasubramanian, Ruchita" w:date="2025-08-05T15:31:00Z" w16du:dateUtc="2025-08-05T19:31:00Z">
            <w:rPr/>
          </w:rPrChange>
        </w:rPr>
        <w:t xml:space="preserve"> </w:t>
      </w:r>
      <w:r w:rsidR="003D567F" w:rsidRPr="00F77336">
        <w:rPr>
          <w:rFonts w:ascii="Times New Roman" w:hAnsi="Times New Roman" w:cs="Times New Roman"/>
          <w:rPrChange w:id="874" w:author="Balasubramanian, Ruchita" w:date="2025-08-05T15:31:00Z" w16du:dateUtc="2025-08-05T19:31:00Z">
            <w:rPr/>
          </w:rPrChange>
        </w:rPr>
        <w:t>it may be that cessation of public testing results in more efficient testing (for example, if people continue to prioritize tests that are more likely to be positive) or less efficient testing (if people at highest risk are also those most likely to access publicly funded testing).</w:t>
      </w:r>
      <w:r w:rsidRPr="00F77336">
        <w:rPr>
          <w:rFonts w:ascii="Times New Roman" w:hAnsi="Times New Roman" w:cs="Times New Roman"/>
          <w:rPrChange w:id="875" w:author="Balasubramanian, Ruchita" w:date="2025-08-05T15:31:00Z" w16du:dateUtc="2025-08-05T19:31:00Z">
            <w:rPr/>
          </w:rPrChange>
        </w:rPr>
        <w:t>We</w:t>
      </w:r>
      <w:r w:rsidR="00AB38D9" w:rsidRPr="00F77336">
        <w:rPr>
          <w:rFonts w:ascii="Times New Roman" w:hAnsi="Times New Roman" w:cs="Times New Roman"/>
          <w:rPrChange w:id="876" w:author="Balasubramanian, Ruchita" w:date="2025-08-05T15:31:00Z" w16du:dateUtc="2025-08-05T19:31:00Z">
            <w:rPr/>
          </w:rPrChange>
        </w:rPr>
        <w:t>,</w:t>
      </w:r>
      <w:r w:rsidRPr="00F77336">
        <w:rPr>
          <w:rFonts w:ascii="Times New Roman" w:hAnsi="Times New Roman" w:cs="Times New Roman"/>
          <w:rPrChange w:id="877" w:author="Balasubramanian, Ruchita" w:date="2025-08-05T15:31:00Z" w16du:dateUtc="2025-08-05T19:31:00Z">
            <w:rPr/>
          </w:rPrChange>
        </w:rPr>
        <w:t xml:space="preserve"> therefore</w:t>
      </w:r>
      <w:r w:rsidR="00AB38D9" w:rsidRPr="00F77336">
        <w:rPr>
          <w:rFonts w:ascii="Times New Roman" w:hAnsi="Times New Roman" w:cs="Times New Roman"/>
          <w:rPrChange w:id="878" w:author="Balasubramanian, Ruchita" w:date="2025-08-05T15:31:00Z" w16du:dateUtc="2025-08-05T19:31:00Z">
            <w:rPr/>
          </w:rPrChange>
        </w:rPr>
        <w:t>,</w:t>
      </w:r>
      <w:r w:rsidRPr="00F77336">
        <w:rPr>
          <w:rFonts w:ascii="Times New Roman" w:hAnsi="Times New Roman" w:cs="Times New Roman"/>
          <w:rPrChange w:id="879" w:author="Balasubramanian, Ruchita" w:date="2025-08-05T15:31:00Z" w16du:dateUtc="2025-08-05T19:31:00Z">
            <w:rPr/>
          </w:rPrChange>
        </w:rPr>
        <w:t xml:space="preserve"> sampled a broad range around a mean of 50% of CDC tests being performed regardless: 95% of simulations had a value from 20 to 80%. Fundamentally, this quantity is uncertain, and our analysis reflects this </w:t>
      </w:r>
      <w:r w:rsidRPr="00F77336">
        <w:rPr>
          <w:rFonts w:ascii="Times New Roman" w:hAnsi="Times New Roman" w:cs="Times New Roman"/>
          <w:rPrChange w:id="880" w:author="Balasubramanian, Ruchita" w:date="2025-08-05T15:31:00Z" w16du:dateUtc="2025-08-05T19:31:00Z">
            <w:rPr/>
          </w:rPrChange>
        </w:rPr>
        <w:lastRenderedPageBreak/>
        <w:t>uncertainty in broad credible intervals around our projections. The importance of this parameter implies that</w:t>
      </w:r>
      <w:r w:rsidR="00AB38D9" w:rsidRPr="00F77336">
        <w:rPr>
          <w:rFonts w:ascii="Times New Roman" w:hAnsi="Times New Roman" w:cs="Times New Roman"/>
          <w:rPrChange w:id="881" w:author="Balasubramanian, Ruchita" w:date="2025-08-05T15:31:00Z" w16du:dateUtc="2025-08-05T19:31:00Z">
            <w:rPr/>
          </w:rPrChange>
        </w:rPr>
        <w:t>,</w:t>
      </w:r>
      <w:r w:rsidRPr="00F77336">
        <w:rPr>
          <w:rFonts w:ascii="Times New Roman" w:hAnsi="Times New Roman" w:cs="Times New Roman"/>
          <w:rPrChange w:id="882" w:author="Balasubramanian, Ruchita" w:date="2025-08-05T15:31:00Z" w16du:dateUtc="2025-08-05T19:31:00Z">
            <w:rPr/>
          </w:rPrChange>
        </w:rPr>
        <w:t xml:space="preserve"> if CDC funding for HIV tests does end, efforts to mobilize access to other means of HIV testing will be critical to mitigate the impact on local HIV epidemics.   </w:t>
      </w:r>
    </w:p>
    <w:p w14:paraId="3170B8D5" w14:textId="2A84C7D3" w:rsidR="00F85F10" w:rsidRPr="00F77336" w:rsidRDefault="007B6CD6">
      <w:pPr>
        <w:rPr>
          <w:rFonts w:ascii="Times New Roman" w:hAnsi="Times New Roman" w:cs="Times New Roman"/>
          <w:rPrChange w:id="883" w:author="Balasubramanian, Ruchita" w:date="2025-08-05T15:31:00Z" w16du:dateUtc="2025-08-05T19:31:00Z">
            <w:rPr/>
          </w:rPrChange>
        </w:rPr>
      </w:pPr>
      <w:r w:rsidRPr="00F77336">
        <w:rPr>
          <w:rFonts w:ascii="Times New Roman" w:hAnsi="Times New Roman" w:cs="Times New Roman"/>
          <w:rPrChange w:id="884" w:author="Balasubramanian, Ruchita" w:date="2025-08-05T15:31:00Z" w16du:dateUtc="2025-08-05T19:31:00Z">
            <w:rPr/>
          </w:rPrChange>
        </w:rPr>
        <w:t>There are few other published estimates of the impact of the CDC’s HIV testing activities. Hutchinson</w:t>
      </w:r>
      <w:r w:rsidR="00AB38D9" w:rsidRPr="00F77336">
        <w:rPr>
          <w:rFonts w:ascii="Times New Roman" w:hAnsi="Times New Roman" w:cs="Times New Roman"/>
          <w:rPrChange w:id="885" w:author="Balasubramanian, Ruchita" w:date="2025-08-05T15:31:00Z" w16du:dateUtc="2025-08-05T19:31:00Z">
            <w:rPr/>
          </w:rPrChange>
        </w:rPr>
        <w:t>,</w:t>
      </w:r>
      <w:r w:rsidRPr="00F77336">
        <w:rPr>
          <w:rFonts w:ascii="Times New Roman" w:hAnsi="Times New Roman" w:cs="Times New Roman"/>
          <w:rPrChange w:id="886" w:author="Balasubramanian, Ruchita" w:date="2025-08-05T15:31:00Z" w16du:dateUtc="2025-08-05T19:31:00Z">
            <w:rPr/>
          </w:rPrChange>
        </w:rPr>
        <w:t xml:space="preserve"> et al.</w:t>
      </w:r>
      <w:r w:rsidR="00AB38D9" w:rsidRPr="00F77336">
        <w:rPr>
          <w:rFonts w:ascii="Times New Roman" w:hAnsi="Times New Roman" w:cs="Times New Roman"/>
          <w:rPrChange w:id="887" w:author="Balasubramanian, Ruchita" w:date="2025-08-05T15:31:00Z" w16du:dateUtc="2025-08-05T19:31:00Z">
            <w:rPr/>
          </w:rPrChange>
        </w:rPr>
        <w:t>,</w:t>
      </w:r>
      <w:r w:rsidRPr="00F77336">
        <w:rPr>
          <w:rFonts w:ascii="Times New Roman" w:hAnsi="Times New Roman" w:cs="Times New Roman"/>
          <w:rPrChange w:id="888" w:author="Balasubramanian, Ruchita" w:date="2025-08-05T15:31:00Z" w16du:dateUtc="2025-08-05T19:31:00Z">
            <w:rPr/>
          </w:rPrChange>
        </w:rPr>
        <w:t xml:space="preserve"> used a transmission model to estimate that CDC-funded HIV tests averted 3,381 new infections nationwide from 2007 to </w:t>
      </w:r>
      <w:sdt>
        <w:sdtPr>
          <w:rPr>
            <w:rFonts w:ascii="Times New Roman" w:hAnsi="Times New Roman" w:cs="Times New Roman"/>
          </w:rPr>
          <w:tag w:val="goog_rdk_23"/>
          <w:id w:val="-428492016"/>
        </w:sdtPr>
        <w:sdtContent/>
      </w:sdt>
      <w:r w:rsidRPr="00F77336">
        <w:rPr>
          <w:rFonts w:ascii="Times New Roman" w:hAnsi="Times New Roman" w:cs="Times New Roman"/>
          <w:rPrChange w:id="889" w:author="Balasubramanian, Ruchita" w:date="2025-08-05T15:31:00Z" w16du:dateUtc="2025-08-05T19:31:00Z">
            <w:rPr/>
          </w:rPrChange>
        </w:rPr>
        <w:t>2009, during which 2.8 million people were tested (824 people tested per infection averted)</w:t>
      </w:r>
      <w:r w:rsidR="00BA6EE1" w:rsidRPr="00F77336">
        <w:rPr>
          <w:rFonts w:ascii="Times New Roman" w:hAnsi="Times New Roman" w:cs="Times New Roman"/>
          <w:rPrChange w:id="890" w:author="Balasubramanian, Ruchita" w:date="2025-08-05T15:31:00Z" w16du:dateUtc="2025-08-05T19:31:00Z">
            <w:rPr/>
          </w:rPrChange>
        </w:rPr>
        <w:fldChar w:fldCharType="begin"/>
      </w:r>
      <w:r w:rsidR="00D67AEA" w:rsidRPr="00F77336">
        <w:rPr>
          <w:rFonts w:ascii="Times New Roman" w:hAnsi="Times New Roman" w:cs="Times New Roman"/>
          <w:rPrChange w:id="891" w:author="Balasubramanian, Ruchita" w:date="2025-08-05T15:31:00Z" w16du:dateUtc="2025-08-05T19:31:00Z">
            <w:rPr/>
          </w:rPrChange>
        </w:rPr>
        <w:instrText xml:space="preserve"> ADDIN ZOTERO_ITEM CSL_CITATION {"citationID":"Etv2RTCO","properties":{"formattedCitation":"\\super 18\\nosupersub{}","plainCitation":"18","noteIndex":0},"citationItems":[{"id":1427,"uris":["http://zotero.org/users/local/aj7PsjFR/items/R6UANTW2"],"itemData":{"id":1427,"type":"article-journal","abstract":"Background: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rsidRPr="00F77336">
        <w:rPr>
          <w:rFonts w:ascii="Times New Roman" w:hAnsi="Times New Roman" w:cs="Times New Roman"/>
          <w:rPrChange w:id="892"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893" w:author="Balasubramanian, Ruchita" w:date="2025-08-05T15:31:00Z" w16du:dateUtc="2025-08-05T19:31:00Z">
            <w:rPr>
              <w:rFonts w:cs="Times New Roman"/>
              <w:vertAlign w:val="superscript"/>
            </w:rPr>
          </w:rPrChange>
        </w:rPr>
        <w:t>18</w:t>
      </w:r>
      <w:r w:rsidR="00BA6EE1" w:rsidRPr="00F77336">
        <w:rPr>
          <w:rFonts w:ascii="Times New Roman" w:hAnsi="Times New Roman" w:cs="Times New Roman"/>
          <w:rPrChange w:id="894" w:author="Balasubramanian, Ruchita" w:date="2025-08-05T15:31:00Z" w16du:dateUtc="2025-08-05T19:31:00Z">
            <w:rPr/>
          </w:rPrChange>
        </w:rPr>
        <w:fldChar w:fldCharType="end"/>
      </w:r>
      <w:r w:rsidRPr="00F77336">
        <w:rPr>
          <w:rFonts w:ascii="Times New Roman" w:hAnsi="Times New Roman" w:cs="Times New Roman"/>
          <w:rPrChange w:id="895" w:author="Balasubramanian, Ruchita" w:date="2025-08-05T15:31:00Z" w16du:dateUtc="2025-08-05T19:31:00Z">
            <w:rPr/>
          </w:rPrChange>
        </w:rPr>
        <w:t>. This is lower than the 1</w:t>
      </w:r>
      <w:ins w:id="896" w:author="Balasubramanian, Ruchita" w:date="2025-08-06T09:56:00Z" w16du:dateUtc="2025-08-06T13:56:00Z">
        <w:r w:rsidR="0081525A">
          <w:rPr>
            <w:rFonts w:ascii="Times New Roman" w:hAnsi="Times New Roman" w:cs="Times New Roman"/>
          </w:rPr>
          <w:t>3</w:t>
        </w:r>
      </w:ins>
      <w:del w:id="897" w:author="Balasubramanian, Ruchita" w:date="2025-08-06T09:56:00Z" w16du:dateUtc="2025-08-06T13:56:00Z">
        <w:r w:rsidRPr="00F77336" w:rsidDel="0081525A">
          <w:rPr>
            <w:rFonts w:ascii="Times New Roman" w:hAnsi="Times New Roman" w:cs="Times New Roman"/>
            <w:rPrChange w:id="898" w:author="Balasubramanian, Ruchita" w:date="2025-08-05T15:31:00Z" w16du:dateUtc="2025-08-05T19:31:00Z">
              <w:rPr/>
            </w:rPrChange>
          </w:rPr>
          <w:delText>2</w:delText>
        </w:r>
      </w:del>
      <w:r w:rsidRPr="00F77336">
        <w:rPr>
          <w:rFonts w:ascii="Times New Roman" w:hAnsi="Times New Roman" w:cs="Times New Roman"/>
          <w:rPrChange w:id="899" w:author="Balasubramanian, Ruchita" w:date="2025-08-05T15:31:00Z" w16du:dateUtc="2025-08-05T19:31:00Z">
            <w:rPr/>
          </w:rPrChange>
        </w:rPr>
        <w:t>,000 infections averted over five years in 18 states that we project, although similar to our aggregate 9</w:t>
      </w:r>
      <w:ins w:id="900" w:author="Balasubramanian, Ruchita" w:date="2025-08-06T09:57:00Z" w16du:dateUtc="2025-08-06T13:57:00Z">
        <w:r w:rsidR="0081525A">
          <w:rPr>
            <w:rFonts w:ascii="Times New Roman" w:hAnsi="Times New Roman" w:cs="Times New Roman"/>
          </w:rPr>
          <w:t>13</w:t>
        </w:r>
      </w:ins>
      <w:del w:id="901" w:author="Balasubramanian, Ruchita" w:date="2025-08-06T09:57:00Z" w16du:dateUtc="2025-08-06T13:57:00Z">
        <w:r w:rsidRPr="00F77336" w:rsidDel="0081525A">
          <w:rPr>
            <w:rFonts w:ascii="Times New Roman" w:hAnsi="Times New Roman" w:cs="Times New Roman"/>
            <w:rPrChange w:id="902" w:author="Balasubramanian, Ruchita" w:date="2025-08-05T15:31:00Z" w16du:dateUtc="2025-08-05T19:31:00Z">
              <w:rPr/>
            </w:rPrChange>
          </w:rPr>
          <w:delText>21</w:delText>
        </w:r>
      </w:del>
      <w:r w:rsidRPr="00F77336">
        <w:rPr>
          <w:rFonts w:ascii="Times New Roman" w:hAnsi="Times New Roman" w:cs="Times New Roman"/>
          <w:rPrChange w:id="903" w:author="Balasubramanian, Ruchita" w:date="2025-08-05T15:31:00Z" w16du:dateUtc="2025-08-05T19:31:00Z">
            <w:rPr/>
          </w:rPrChange>
        </w:rPr>
        <w:t xml:space="preserve"> tests per infection averted. Our model differs from Hutchinson</w:t>
      </w:r>
      <w:r w:rsidR="00AB38D9" w:rsidRPr="00F77336">
        <w:rPr>
          <w:rFonts w:ascii="Times New Roman" w:hAnsi="Times New Roman" w:cs="Times New Roman"/>
          <w:rPrChange w:id="904" w:author="Balasubramanian, Ruchita" w:date="2025-08-05T15:31:00Z" w16du:dateUtc="2025-08-05T19:31:00Z">
            <w:rPr/>
          </w:rPrChange>
        </w:rPr>
        <w:t>,</w:t>
      </w:r>
      <w:r w:rsidRPr="00F77336">
        <w:rPr>
          <w:rFonts w:ascii="Times New Roman" w:hAnsi="Times New Roman" w:cs="Times New Roman"/>
          <w:rPrChange w:id="905" w:author="Balasubramanian, Ruchita" w:date="2025-08-05T15:31:00Z" w16du:dateUtc="2025-08-05T19:31:00Z">
            <w:rPr/>
          </w:rPrChange>
        </w:rPr>
        <w:t xml:space="preserve"> et al.</w:t>
      </w:r>
      <w:r w:rsidR="00AB38D9" w:rsidRPr="00F77336">
        <w:rPr>
          <w:rFonts w:ascii="Times New Roman" w:hAnsi="Times New Roman" w:cs="Times New Roman"/>
          <w:rPrChange w:id="906" w:author="Balasubramanian, Ruchita" w:date="2025-08-05T15:31:00Z" w16du:dateUtc="2025-08-05T19:31:00Z">
            <w:rPr/>
          </w:rPrChange>
        </w:rPr>
        <w:t>,</w:t>
      </w:r>
      <w:r w:rsidRPr="00F77336">
        <w:rPr>
          <w:rFonts w:ascii="Times New Roman" w:hAnsi="Times New Roman" w:cs="Times New Roman"/>
          <w:rPrChange w:id="907" w:author="Balasubramanian, Ruchita" w:date="2025-08-05T15:31:00Z" w16du:dateUtc="2025-08-05T19:31:00Z">
            <w:rPr/>
          </w:rPrChange>
        </w:rPr>
        <w:t xml:space="preserve"> in that it </w:t>
      </w:r>
      <w:r w:rsidR="00C425BC" w:rsidRPr="00F77336">
        <w:rPr>
          <w:rFonts w:ascii="Times New Roman" w:hAnsi="Times New Roman" w:cs="Times New Roman"/>
          <w:rPrChange w:id="908" w:author="Balasubramanian, Ruchita" w:date="2025-08-05T15:31:00Z" w16du:dateUtc="2025-08-05T19:31:00Z">
            <w:rPr/>
          </w:rPrChange>
        </w:rPr>
        <w:t>simulates transmission dynamics over time, such that an averted infection can also avert other infections through subsequent averted transmission</w:t>
      </w:r>
      <w:r w:rsidRPr="00F77336">
        <w:rPr>
          <w:rFonts w:ascii="Times New Roman" w:hAnsi="Times New Roman" w:cs="Times New Roman"/>
          <w:rPrChange w:id="909" w:author="Balasubramanian, Ruchita" w:date="2025-08-05T15:31:00Z" w16du:dateUtc="2025-08-05T19:31:00Z">
            <w:rPr/>
          </w:rPrChange>
        </w:rPr>
        <w:t xml:space="preserve">. More recently, the CDC estimated that HIV prevention programs (including both testing and other prevention programs) prevented </w:t>
      </w:r>
      <w:sdt>
        <w:sdtPr>
          <w:rPr>
            <w:rFonts w:ascii="Times New Roman" w:hAnsi="Times New Roman" w:cs="Times New Roman"/>
          </w:rPr>
          <w:tag w:val="goog_rdk_24"/>
          <w:id w:val="-1989878663"/>
        </w:sdtPr>
        <w:sdtContent/>
      </w:sdt>
      <w:r w:rsidRPr="00F77336">
        <w:rPr>
          <w:rFonts w:ascii="Times New Roman" w:hAnsi="Times New Roman" w:cs="Times New Roman"/>
          <w:rPrChange w:id="910" w:author="Balasubramanian, Ruchita" w:date="2025-08-05T15:31:00Z" w16du:dateUtc="2025-08-05T19:31:00Z">
            <w:rPr/>
          </w:rPrChange>
        </w:rPr>
        <w:t xml:space="preserve">9,000 infections between 2017 and 2021 - again lower than our estimate, </w:t>
      </w:r>
      <w:r w:rsidR="003D567F" w:rsidRPr="00F77336">
        <w:rPr>
          <w:rFonts w:ascii="Times New Roman" w:hAnsi="Times New Roman" w:cs="Times New Roman"/>
          <w:rPrChange w:id="911" w:author="Balasubramanian, Ruchita" w:date="2025-08-05T15:31:00Z" w16du:dateUtc="2025-08-05T19:31:00Z">
            <w:rPr/>
          </w:rPrChange>
        </w:rPr>
        <w:t>in part due to the lack of incorporation of a dynamic modeling approach</w:t>
      </w:r>
      <w:r w:rsidR="00851883" w:rsidRPr="00F77336">
        <w:rPr>
          <w:rFonts w:ascii="Times New Roman" w:hAnsi="Times New Roman" w:cs="Times New Roman"/>
          <w:rPrChange w:id="912" w:author="Balasubramanian, Ruchita" w:date="2025-08-05T15:31:00Z" w16du:dateUtc="2025-08-05T19:31:00Z">
            <w:rPr/>
          </w:rPrChange>
        </w:rPr>
        <w:fldChar w:fldCharType="begin"/>
      </w:r>
      <w:r w:rsidR="00D67AEA" w:rsidRPr="00F77336">
        <w:rPr>
          <w:rFonts w:ascii="Times New Roman" w:hAnsi="Times New Roman" w:cs="Times New Roman"/>
          <w:rPrChange w:id="913" w:author="Balasubramanian, Ruchita" w:date="2025-08-05T15:31:00Z" w16du:dateUtc="2025-08-05T19:31:00Z">
            <w:rPr/>
          </w:rPrChange>
        </w:rPr>
        <w:instrText xml:space="preserve"> ADDIN ZOTERO_ITEM CSL_CITATION {"citationID":"4g8sy251","properties":{"formattedCitation":"\\super 19\\nosupersub{}","plainCitation":"19","noteIndex":0},"citationItems":[{"id":1429,"uris":["http://zotero.org/users/local/aj7PsjFR/items/XRS8HB8Y"],"itemData":{"id":1429,"type":"webpage","title":"Department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rsidRPr="00F77336">
        <w:rPr>
          <w:rFonts w:ascii="Times New Roman" w:hAnsi="Times New Roman" w:cs="Times New Roman"/>
          <w:rPrChange w:id="914"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915" w:author="Balasubramanian, Ruchita" w:date="2025-08-05T15:31:00Z" w16du:dateUtc="2025-08-05T19:31:00Z">
            <w:rPr>
              <w:rFonts w:cs="Times New Roman"/>
              <w:vertAlign w:val="superscript"/>
            </w:rPr>
          </w:rPrChange>
        </w:rPr>
        <w:t>19</w:t>
      </w:r>
      <w:r w:rsidR="00851883" w:rsidRPr="00F77336">
        <w:rPr>
          <w:rFonts w:ascii="Times New Roman" w:hAnsi="Times New Roman" w:cs="Times New Roman"/>
          <w:rPrChange w:id="916" w:author="Balasubramanian, Ruchita" w:date="2025-08-05T15:31:00Z" w16du:dateUtc="2025-08-05T19:31:00Z">
            <w:rPr/>
          </w:rPrChange>
        </w:rPr>
        <w:fldChar w:fldCharType="end"/>
      </w:r>
      <w:r w:rsidRPr="00F77336">
        <w:rPr>
          <w:rFonts w:ascii="Times New Roman" w:hAnsi="Times New Roman" w:cs="Times New Roman"/>
          <w:rPrChange w:id="917" w:author="Balasubramanian, Ruchita" w:date="2025-08-05T15:31:00Z" w16du:dateUtc="2025-08-05T19:31:00Z">
            <w:rPr/>
          </w:rPrChange>
        </w:rPr>
        <w:t xml:space="preserve">. </w:t>
      </w:r>
    </w:p>
    <w:p w14:paraId="4C6F8EFB" w14:textId="698A892A" w:rsidR="00F85F10" w:rsidRPr="00F77336" w:rsidRDefault="007B6CD6">
      <w:pPr>
        <w:rPr>
          <w:rFonts w:ascii="Times New Roman" w:hAnsi="Times New Roman" w:cs="Times New Roman"/>
          <w:rPrChange w:id="918" w:author="Balasubramanian, Ruchita" w:date="2025-08-05T15:31:00Z" w16du:dateUtc="2025-08-05T19:31:00Z">
            <w:rPr/>
          </w:rPrChange>
        </w:rPr>
      </w:pPr>
      <w:r w:rsidRPr="00F77336">
        <w:rPr>
          <w:rFonts w:ascii="Times New Roman" w:hAnsi="Times New Roman" w:cs="Times New Roman"/>
          <w:rPrChange w:id="919" w:author="Balasubramanian, Ruchita" w:date="2025-08-05T15:31:00Z" w16du:dateUtc="2025-08-05T19:31:00Z">
            <w:rPr/>
          </w:rPrChange>
        </w:rPr>
        <w:t xml:space="preserve">As with any modeling study, our approach has several limitations. First, we focused on incident infections only; however, delayed diagnosis of HIV </w:t>
      </w:r>
      <w:r w:rsidR="00C425BC" w:rsidRPr="00F77336">
        <w:rPr>
          <w:rFonts w:ascii="Times New Roman" w:hAnsi="Times New Roman" w:cs="Times New Roman"/>
          <w:rPrChange w:id="920" w:author="Balasubramanian, Ruchita" w:date="2025-08-05T15:31:00Z" w16du:dateUtc="2025-08-05T19:31:00Z">
            <w:rPr/>
          </w:rPrChange>
        </w:rPr>
        <w:t>can also</w:t>
      </w:r>
      <w:r w:rsidRPr="00F77336">
        <w:rPr>
          <w:rFonts w:ascii="Times New Roman" w:hAnsi="Times New Roman" w:cs="Times New Roman"/>
          <w:rPrChange w:id="921" w:author="Balasubramanian, Ruchita" w:date="2025-08-05T15:31:00Z" w16du:dateUtc="2025-08-05T19:31:00Z">
            <w:rPr/>
          </w:rPrChange>
        </w:rPr>
        <w:t xml:space="preserve"> lead to increased morbidity and mortality. Second, we only model 18 US states. While the majority of HIV 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w:t>
      </w:r>
      <w:r w:rsidR="006535EB" w:rsidRPr="00F77336">
        <w:rPr>
          <w:rFonts w:ascii="Times New Roman" w:hAnsi="Times New Roman" w:cs="Times New Roman"/>
          <w:rPrChange w:id="922" w:author="Balasubramanian, Ruchita" w:date="2025-08-05T15:31:00Z" w16du:dateUtc="2025-08-05T19:31:00Z">
            <w:rPr/>
          </w:rPrChange>
        </w:rPr>
        <w:t>Finally</w:t>
      </w:r>
      <w:r w:rsidRPr="00F77336">
        <w:rPr>
          <w:rFonts w:ascii="Times New Roman" w:hAnsi="Times New Roman" w:cs="Times New Roman"/>
          <w:rPrChange w:id="923" w:author="Balasubramanian, Ruchita" w:date="2025-08-05T15:31:00Z" w16du:dateUtc="2025-08-05T19:31:00Z">
            <w:rPr/>
          </w:rPrChange>
        </w:rPr>
        <w:t xml:space="preserve">, our projections assume no concurrent changes to HIV prevention and control efforts in the US. This is unlikely to be true; </w:t>
      </w:r>
      <w:r w:rsidR="00727FB8" w:rsidRPr="00F77336">
        <w:rPr>
          <w:rFonts w:ascii="Times New Roman" w:hAnsi="Times New Roman" w:cs="Times New Roman"/>
          <w:rPrChange w:id="924" w:author="Balasubramanian, Ruchita" w:date="2025-08-05T15:31:00Z" w16du:dateUtc="2025-08-05T19:31:00Z">
            <w:rPr/>
          </w:rPrChange>
        </w:rPr>
        <w:t>other disruptions to prevention activities would likely accompany cessation of CDC-funded testing</w:t>
      </w:r>
      <w:r w:rsidRPr="00F77336">
        <w:rPr>
          <w:rFonts w:ascii="Times New Roman" w:hAnsi="Times New Roman" w:cs="Times New Roman"/>
          <w:rPrChange w:id="925" w:author="Balasubramanian, Ruchita" w:date="2025-08-05T15:31:00Z" w16du:dateUtc="2025-08-05T19:31:00Z">
            <w:rPr/>
          </w:rPrChange>
        </w:rPr>
        <w:t xml:space="preserve">, and future changes to Medicaid coverage may impact HIV screening and </w:t>
      </w:r>
      <w:r w:rsidR="00727FB8" w:rsidRPr="00F77336">
        <w:rPr>
          <w:rFonts w:ascii="Times New Roman" w:hAnsi="Times New Roman" w:cs="Times New Roman"/>
          <w:rPrChange w:id="926" w:author="Balasubramanian, Ruchita" w:date="2025-08-05T15:31:00Z" w16du:dateUtc="2025-08-05T19:31:00Z">
            <w:rPr/>
          </w:rPrChange>
        </w:rPr>
        <w:t>treatment</w:t>
      </w:r>
      <w:r w:rsidR="006535EB" w:rsidRPr="00F77336">
        <w:rPr>
          <w:rFonts w:ascii="Times New Roman" w:hAnsi="Times New Roman" w:cs="Times New Roman"/>
          <w:rPrChange w:id="927" w:author="Balasubramanian, Ruchita" w:date="2025-08-05T15:31:00Z" w16du:dateUtc="2025-08-05T19:31:00Z">
            <w:rPr/>
          </w:rPrChange>
        </w:rPr>
        <w:t>.</w:t>
      </w:r>
    </w:p>
    <w:p w14:paraId="6ECD1796" w14:textId="3CB507D0" w:rsidR="00F85F10" w:rsidRPr="00F77336" w:rsidRDefault="007B6CD6">
      <w:pPr>
        <w:rPr>
          <w:rFonts w:ascii="Times New Roman" w:hAnsi="Times New Roman" w:cs="Times New Roman"/>
          <w:rPrChange w:id="928" w:author="Balasubramanian, Ruchita" w:date="2025-08-05T15:31:00Z" w16du:dateUtc="2025-08-05T19:31:00Z">
            <w:rPr/>
          </w:rPrChange>
        </w:rPr>
      </w:pPr>
      <w:r w:rsidRPr="00F77336">
        <w:rPr>
          <w:rFonts w:ascii="Times New Roman" w:hAnsi="Times New Roman" w:cs="Times New Roman"/>
          <w:rPrChange w:id="929" w:author="Balasubramanian, Ruchita" w:date="2025-08-05T15:31:00Z" w16du:dateUtc="2025-08-05T19:31:00Z">
            <w:rPr/>
          </w:rPrChange>
        </w:rPr>
        <w:t xml:space="preserve">Our approach </w:t>
      </w:r>
      <w:r w:rsidR="00C425BC" w:rsidRPr="00F77336">
        <w:rPr>
          <w:rFonts w:ascii="Times New Roman" w:hAnsi="Times New Roman" w:cs="Times New Roman"/>
          <w:rPrChange w:id="930" w:author="Balasubramanian, Ruchita" w:date="2025-08-05T15:31:00Z" w16du:dateUtc="2025-08-05T19:31:00Z">
            <w:rPr/>
          </w:rPrChange>
        </w:rPr>
        <w:t xml:space="preserve">also </w:t>
      </w:r>
      <w:r w:rsidRPr="00F77336">
        <w:rPr>
          <w:rFonts w:ascii="Times New Roman" w:hAnsi="Times New Roman" w:cs="Times New Roman"/>
          <w:rPrChange w:id="931" w:author="Balasubramanian, Ruchita" w:date="2025-08-05T15:31:00Z" w16du:dateUtc="2025-08-05T19:31:00Z">
            <w:rPr/>
          </w:rPrChange>
        </w:rPr>
        <w:t xml:space="preserve">has several strengths. Using state-level models allows us to capture local-level heterogeneity in HIV epidemics and the particular ways they interact with testing funded by the CDC. Our Bayesian calibration process </w:t>
      </w:r>
      <w:r w:rsidR="00727FB8" w:rsidRPr="00F77336">
        <w:rPr>
          <w:rFonts w:ascii="Times New Roman" w:hAnsi="Times New Roman" w:cs="Times New Roman"/>
          <w:rPrChange w:id="932" w:author="Balasubramanian, Ruchita" w:date="2025-08-05T15:31:00Z" w16du:dateUtc="2025-08-05T19:31:00Z">
            <w:rPr/>
          </w:rPrChange>
        </w:rPr>
        <w:t xml:space="preserve">enables </w:t>
      </w:r>
      <w:r w:rsidRPr="00F77336">
        <w:rPr>
          <w:rFonts w:ascii="Times New Roman" w:hAnsi="Times New Roman" w:cs="Times New Roman"/>
          <w:rPrChange w:id="933" w:author="Balasubramanian, Ruchita" w:date="2025-08-05T15:31:00Z" w16du:dateUtc="2025-08-05T19:31:00Z">
            <w:rPr/>
          </w:rPrChange>
        </w:rPr>
        <w:t>us to robustly recapitulate historical trends and characterize uncertainty in future projections. Finally, our projections are all available in an interactive web tool at</w:t>
      </w:r>
      <w:r w:rsidR="00851883" w:rsidRPr="00F77336">
        <w:rPr>
          <w:rFonts w:ascii="Times New Roman" w:hAnsi="Times New Roman" w:cs="Times New Roman"/>
          <w:rPrChange w:id="934" w:author="Balasubramanian, Ruchita" w:date="2025-08-05T15:31:00Z" w16du:dateUtc="2025-08-05T19:31:00Z">
            <w:rPr/>
          </w:rPrChange>
        </w:rPr>
        <w:t xml:space="preserve"> jheem.org/cdc</w:t>
      </w:r>
      <w:r w:rsidR="00BD48EB" w:rsidRPr="00F77336">
        <w:rPr>
          <w:rFonts w:ascii="Times New Roman" w:hAnsi="Times New Roman" w:cs="Times New Roman"/>
          <w:rPrChange w:id="935" w:author="Balasubramanian, Ruchita" w:date="2025-08-05T15:31:00Z" w16du:dateUtc="2025-08-05T19:31:00Z">
            <w:rPr/>
          </w:rPrChange>
        </w:rPr>
        <w:t>-</w:t>
      </w:r>
      <w:r w:rsidR="00851883" w:rsidRPr="00F77336">
        <w:rPr>
          <w:rFonts w:ascii="Times New Roman" w:hAnsi="Times New Roman" w:cs="Times New Roman"/>
          <w:rPrChange w:id="936" w:author="Balasubramanian, Ruchita" w:date="2025-08-05T15:31:00Z" w16du:dateUtc="2025-08-05T19:31:00Z">
            <w:rPr/>
          </w:rPrChange>
        </w:rPr>
        <w:t>testing</w:t>
      </w:r>
      <w:r w:rsidRPr="00F77336">
        <w:rPr>
          <w:rFonts w:ascii="Times New Roman" w:hAnsi="Times New Roman" w:cs="Times New Roman"/>
          <w:rPrChange w:id="937" w:author="Balasubramanian, Ruchita" w:date="2025-08-05T15:31:00Z" w16du:dateUtc="2025-08-05T19:31:00Z">
            <w:rPr/>
          </w:rPrChange>
        </w:rPr>
        <w:t xml:space="preserve">, allowing local decision makers to consider the potential impact of changes to CDC testing programs in their setting. </w:t>
      </w:r>
    </w:p>
    <w:p w14:paraId="4D0EBE9E" w14:textId="06F8C467" w:rsidR="00F85F10" w:rsidRPr="00F77336" w:rsidRDefault="007B6CD6">
      <w:pPr>
        <w:rPr>
          <w:rFonts w:ascii="Times New Roman" w:hAnsi="Times New Roman" w:cs="Times New Roman"/>
          <w:rPrChange w:id="938" w:author="Balasubramanian, Ruchita" w:date="2025-08-05T15:31:00Z" w16du:dateUtc="2025-08-05T19:31:00Z">
            <w:rPr/>
          </w:rPrChange>
        </w:rPr>
      </w:pPr>
      <w:r w:rsidRPr="00F77336">
        <w:rPr>
          <w:rFonts w:ascii="Times New Roman" w:hAnsi="Times New Roman" w:cs="Times New Roman"/>
          <w:rPrChange w:id="939" w:author="Balasubramanian, Ruchita" w:date="2025-08-05T15:31:00Z" w16du:dateUtc="2025-08-05T19:31:00Z">
            <w:rPr/>
          </w:rPrChange>
        </w:rPr>
        <w:t xml:space="preserve">In summary, using an HIV transmission model in 18 states, we </w:t>
      </w:r>
      <w:r w:rsidR="00777150" w:rsidRPr="00F77336">
        <w:rPr>
          <w:rFonts w:ascii="Times New Roman" w:hAnsi="Times New Roman" w:cs="Times New Roman"/>
          <w:rPrChange w:id="940" w:author="Balasubramanian, Ruchita" w:date="2025-08-05T15:31:00Z" w16du:dateUtc="2025-08-05T19:31:00Z">
            <w:rPr/>
          </w:rPrChange>
        </w:rPr>
        <w:t>project</w:t>
      </w:r>
      <w:r w:rsidRPr="00F77336">
        <w:rPr>
          <w:rFonts w:ascii="Times New Roman" w:hAnsi="Times New Roman" w:cs="Times New Roman"/>
          <w:rPrChange w:id="941" w:author="Balasubramanian, Ruchita" w:date="2025-08-05T15:31:00Z" w16du:dateUtc="2025-08-05T19:31:00Z">
            <w:rPr/>
          </w:rPrChange>
        </w:rPr>
        <w:t xml:space="preserve"> that even brief interruptions to CDC-funded HIV testing could lead to more than 5,000 excess HIV infections by 2030. Complete cessation of testing </w:t>
      </w:r>
      <w:r w:rsidR="00777150" w:rsidRPr="00F77336">
        <w:rPr>
          <w:rFonts w:ascii="Times New Roman" w:hAnsi="Times New Roman" w:cs="Times New Roman"/>
          <w:rPrChange w:id="942" w:author="Balasubramanian, Ruchita" w:date="2025-08-05T15:31:00Z" w16du:dateUtc="2025-08-05T19:31:00Z">
            <w:rPr/>
          </w:rPrChange>
        </w:rPr>
        <w:t>could lead to more than</w:t>
      </w:r>
      <w:r w:rsidRPr="00F77336">
        <w:rPr>
          <w:rFonts w:ascii="Times New Roman" w:hAnsi="Times New Roman" w:cs="Times New Roman"/>
          <w:rPrChange w:id="943" w:author="Balasubramanian, Ruchita" w:date="2025-08-05T15:31:00Z" w16du:dateUtc="2025-08-05T19:31:00Z">
            <w:rPr/>
          </w:rPrChange>
        </w:rPr>
        <w:t xml:space="preserve"> 1</w:t>
      </w:r>
      <w:ins w:id="944" w:author="Balasubramanian, Ruchita" w:date="2025-08-06T09:57:00Z" w16du:dateUtc="2025-08-06T13:57:00Z">
        <w:r w:rsidR="0081525A">
          <w:rPr>
            <w:rFonts w:ascii="Times New Roman" w:hAnsi="Times New Roman" w:cs="Times New Roman"/>
          </w:rPr>
          <w:t>3</w:t>
        </w:r>
      </w:ins>
      <w:del w:id="945" w:author="Balasubramanian, Ruchita" w:date="2025-08-06T09:57:00Z" w16du:dateUtc="2025-08-06T13:57:00Z">
        <w:r w:rsidRPr="00F77336" w:rsidDel="0081525A">
          <w:rPr>
            <w:rFonts w:ascii="Times New Roman" w:hAnsi="Times New Roman" w:cs="Times New Roman"/>
            <w:rPrChange w:id="946" w:author="Balasubramanian, Ruchita" w:date="2025-08-05T15:31:00Z" w16du:dateUtc="2025-08-05T19:31:00Z">
              <w:rPr/>
            </w:rPrChange>
          </w:rPr>
          <w:delText>2</w:delText>
        </w:r>
      </w:del>
      <w:r w:rsidR="00777150" w:rsidRPr="00F77336">
        <w:rPr>
          <w:rFonts w:ascii="Times New Roman" w:hAnsi="Times New Roman" w:cs="Times New Roman"/>
          <w:rPrChange w:id="947" w:author="Balasubramanian, Ruchita" w:date="2025-08-05T15:31:00Z" w16du:dateUtc="2025-08-05T19:31:00Z">
            <w:rPr/>
          </w:rPrChange>
        </w:rPr>
        <w:t>,000</w:t>
      </w:r>
      <w:r w:rsidRPr="00F77336">
        <w:rPr>
          <w:rFonts w:ascii="Times New Roman" w:hAnsi="Times New Roman" w:cs="Times New Roman"/>
          <w:rPrChange w:id="948" w:author="Balasubramanian, Ruchita" w:date="2025-08-05T15:31:00Z" w16du:dateUtc="2025-08-05T19:31:00Z">
            <w:rPr/>
          </w:rPrChange>
        </w:rPr>
        <w:t xml:space="preserve"> additional infections</w:t>
      </w:r>
      <w:r w:rsidR="00777150" w:rsidRPr="00F77336">
        <w:rPr>
          <w:rFonts w:ascii="Times New Roman" w:hAnsi="Times New Roman" w:cs="Times New Roman"/>
          <w:rPrChange w:id="949" w:author="Balasubramanian, Ruchita" w:date="2025-08-05T15:31:00Z" w16du:dateUtc="2025-08-05T19:31:00Z">
            <w:rPr/>
          </w:rPrChange>
        </w:rPr>
        <w:t xml:space="preserve"> over this time frame</w:t>
      </w:r>
      <w:r w:rsidRPr="00F77336">
        <w:rPr>
          <w:rFonts w:ascii="Times New Roman" w:hAnsi="Times New Roman" w:cs="Times New Roman"/>
          <w:rPrChange w:id="950" w:author="Balasubramanian, Ruchita" w:date="2025-08-05T15:31:00Z" w16du:dateUtc="2025-08-05T19:31:00Z">
            <w:rPr/>
          </w:rPrChange>
        </w:rPr>
        <w:t xml:space="preserve">. These effects varied across states, with states that use more CDC-funded tests and states with more rural epidemics expected to see greater increases in transmission. These findings demonstrate the </w:t>
      </w:r>
      <w:r w:rsidR="00777150" w:rsidRPr="00F77336">
        <w:rPr>
          <w:rFonts w:ascii="Times New Roman" w:hAnsi="Times New Roman" w:cs="Times New Roman"/>
          <w:rPrChange w:id="951" w:author="Balasubramanian, Ruchita" w:date="2025-08-05T15:31:00Z" w16du:dateUtc="2025-08-05T19:31:00Z">
            <w:rPr/>
          </w:rPrChange>
        </w:rPr>
        <w:t>importance</w:t>
      </w:r>
      <w:r w:rsidRPr="00F77336">
        <w:rPr>
          <w:rFonts w:ascii="Times New Roman" w:hAnsi="Times New Roman" w:cs="Times New Roman"/>
          <w:rPrChange w:id="952" w:author="Balasubramanian, Ruchita" w:date="2025-08-05T15:31:00Z" w16du:dateUtc="2025-08-05T19:31:00Z">
            <w:rPr/>
          </w:rPrChange>
        </w:rPr>
        <w:t xml:space="preserve"> of </w:t>
      </w:r>
      <w:r w:rsidR="00777150" w:rsidRPr="00F77336">
        <w:rPr>
          <w:rFonts w:ascii="Times New Roman" w:hAnsi="Times New Roman" w:cs="Times New Roman"/>
          <w:rPrChange w:id="953" w:author="Balasubramanian, Ruchita" w:date="2025-08-05T15:31:00Z" w16du:dateUtc="2025-08-05T19:31:00Z">
            <w:rPr/>
          </w:rPrChange>
        </w:rPr>
        <w:t>maintaining</w:t>
      </w:r>
      <w:r w:rsidRPr="00F77336">
        <w:rPr>
          <w:rFonts w:ascii="Times New Roman" w:hAnsi="Times New Roman" w:cs="Times New Roman"/>
          <w:rPrChange w:id="954" w:author="Balasubramanian, Ruchita" w:date="2025-08-05T15:31:00Z" w16du:dateUtc="2025-08-05T19:31:00Z">
            <w:rPr/>
          </w:rPrChange>
        </w:rPr>
        <w:t xml:space="preserve"> CDC</w:t>
      </w:r>
      <w:r w:rsidR="00777150" w:rsidRPr="00F77336">
        <w:rPr>
          <w:rFonts w:ascii="Times New Roman" w:hAnsi="Times New Roman" w:cs="Times New Roman"/>
          <w:rPrChange w:id="955" w:author="Balasubramanian, Ruchita" w:date="2025-08-05T15:31:00Z" w16du:dateUtc="2025-08-05T19:31:00Z">
            <w:rPr/>
          </w:rPrChange>
        </w:rPr>
        <w:t>-funded</w:t>
      </w:r>
      <w:r w:rsidRPr="00F77336">
        <w:rPr>
          <w:rFonts w:ascii="Times New Roman" w:hAnsi="Times New Roman" w:cs="Times New Roman"/>
          <w:rPrChange w:id="956" w:author="Balasubramanian, Ruchita" w:date="2025-08-05T15:31:00Z" w16du:dateUtc="2025-08-05T19:31:00Z">
            <w:rPr/>
          </w:rPrChange>
        </w:rPr>
        <w:t xml:space="preserve"> testing activities in curbing the spread of HIV in the US.</w:t>
      </w:r>
    </w:p>
    <w:p w14:paraId="49B3873E" w14:textId="77777777" w:rsidR="00F85F10" w:rsidRPr="00F77336" w:rsidRDefault="00F85F10">
      <w:pPr>
        <w:rPr>
          <w:rFonts w:ascii="Times New Roman" w:hAnsi="Times New Roman" w:cs="Times New Roman"/>
          <w:rPrChange w:id="957" w:author="Balasubramanian, Ruchita" w:date="2025-08-05T15:31:00Z" w16du:dateUtc="2025-08-05T19:31:00Z">
            <w:rPr/>
          </w:rPrChange>
        </w:rPr>
      </w:pPr>
    </w:p>
    <w:p w14:paraId="0758392F" w14:textId="77777777" w:rsidR="00F85F10" w:rsidRPr="00F77336" w:rsidRDefault="00F85F10">
      <w:pPr>
        <w:rPr>
          <w:rFonts w:ascii="Times New Roman" w:hAnsi="Times New Roman" w:cs="Times New Roman"/>
          <w:rPrChange w:id="958" w:author="Balasubramanian, Ruchita" w:date="2025-08-05T15:31:00Z" w16du:dateUtc="2025-08-05T19:31:00Z">
            <w:rPr/>
          </w:rPrChange>
        </w:rPr>
      </w:pPr>
    </w:p>
    <w:p w14:paraId="5E966384" w14:textId="66118D54" w:rsidR="00F85F10" w:rsidRPr="00F77336" w:rsidRDefault="007B6CD6">
      <w:pPr>
        <w:rPr>
          <w:rFonts w:ascii="Times New Roman" w:hAnsi="Times New Roman" w:cs="Times New Roman"/>
          <w:rPrChange w:id="959" w:author="Balasubramanian, Ruchita" w:date="2025-08-05T15:31:00Z" w16du:dateUtc="2025-08-05T19:31:00Z">
            <w:rPr/>
          </w:rPrChange>
        </w:rPr>
      </w:pPr>
      <w:r w:rsidRPr="00F77336">
        <w:rPr>
          <w:rFonts w:ascii="Times New Roman" w:hAnsi="Times New Roman" w:cs="Times New Roman"/>
          <w:rPrChange w:id="960" w:author="Balasubramanian, Ruchita" w:date="2025-08-05T15:31:00Z" w16du:dateUtc="2025-08-05T19:31:00Z">
            <w:rPr/>
          </w:rPrChange>
        </w:rPr>
        <w:br w:type="page"/>
      </w:r>
    </w:p>
    <w:p w14:paraId="4A749592" w14:textId="77777777" w:rsidR="00F85F10" w:rsidRPr="00F77336" w:rsidRDefault="007B6CD6">
      <w:pPr>
        <w:rPr>
          <w:rFonts w:ascii="Times New Roman" w:hAnsi="Times New Roman" w:cs="Times New Roman"/>
          <w:rPrChange w:id="961" w:author="Balasubramanian, Ruchita" w:date="2025-08-05T15:31:00Z" w16du:dateUtc="2025-08-05T19:31:00Z">
            <w:rPr/>
          </w:rPrChange>
        </w:rPr>
      </w:pPr>
      <w:r w:rsidRPr="00F77336">
        <w:rPr>
          <w:rFonts w:ascii="Times New Roman" w:hAnsi="Times New Roman" w:cs="Times New Roman"/>
          <w:b/>
          <w:rPrChange w:id="962" w:author="Balasubramanian, Ruchita" w:date="2025-08-05T15:31:00Z" w16du:dateUtc="2025-08-05T19:31:00Z">
            <w:rPr>
              <w:b/>
            </w:rPr>
          </w:rPrChange>
        </w:rPr>
        <w:lastRenderedPageBreak/>
        <w:t>Figure 1. Projected HIV Infections in Illinois, Texas and Louisiana if CDC-funded HIV Testing is Disrupted</w:t>
      </w:r>
    </w:p>
    <w:tbl>
      <w:tblPr>
        <w:tblStyle w:val="TableGrid"/>
        <w:tblW w:w="12270" w:type="dxa"/>
        <w:tblInd w:w="-1445" w:type="dxa"/>
        <w:tblLook w:val="04A0" w:firstRow="1" w:lastRow="0" w:firstColumn="1" w:lastColumn="0" w:noHBand="0" w:noVBand="1"/>
        <w:tblPrChange w:id="963" w:author="Balasubramanian, Ruchita" w:date="2025-08-06T09:39:00Z" w16du:dateUtc="2025-08-06T13:39:00Z">
          <w:tblPr>
            <w:tblStyle w:val="TableGrid"/>
            <w:tblW w:w="11634" w:type="dxa"/>
            <w:tblInd w:w="-1063" w:type="dxa"/>
            <w:tblLook w:val="04A0" w:firstRow="1" w:lastRow="0" w:firstColumn="1" w:lastColumn="0" w:noHBand="0" w:noVBand="1"/>
          </w:tblPr>
        </w:tblPrChange>
      </w:tblPr>
      <w:tblGrid>
        <w:gridCol w:w="1084"/>
        <w:gridCol w:w="3740"/>
        <w:gridCol w:w="3604"/>
        <w:gridCol w:w="3842"/>
        <w:tblGridChange w:id="964">
          <w:tblGrid>
            <w:gridCol w:w="1084"/>
            <w:gridCol w:w="743"/>
            <w:gridCol w:w="1084"/>
            <w:gridCol w:w="1913"/>
            <w:gridCol w:w="1683"/>
            <w:gridCol w:w="1921"/>
            <w:gridCol w:w="1683"/>
            <w:gridCol w:w="2159"/>
            <w:gridCol w:w="1445"/>
          </w:tblGrid>
        </w:tblGridChange>
      </w:tblGrid>
      <w:tr w:rsidR="00E03228" w:rsidRPr="00F77336" w14:paraId="3F3714E2" w14:textId="77777777" w:rsidTr="00E03228">
        <w:trPr>
          <w:trHeight w:val="268"/>
          <w:trPrChange w:id="965" w:author="Balasubramanian, Ruchita" w:date="2025-08-06T09:39:00Z" w16du:dateUtc="2025-08-06T13:39:00Z">
            <w:trPr>
              <w:gridBefore w:val="2"/>
              <w:trHeight w:val="268"/>
            </w:trPr>
          </w:trPrChange>
        </w:trPr>
        <w:tc>
          <w:tcPr>
            <w:tcW w:w="1084" w:type="dxa"/>
            <w:tcPrChange w:id="966" w:author="Balasubramanian, Ruchita" w:date="2025-08-06T09:39:00Z" w16du:dateUtc="2025-08-06T13:39:00Z">
              <w:tcPr>
                <w:tcW w:w="1060" w:type="dxa"/>
              </w:tcPr>
            </w:tcPrChange>
          </w:tcPr>
          <w:p w14:paraId="51C016F9" w14:textId="77777777" w:rsidR="007A5B7A" w:rsidRPr="00F77336" w:rsidRDefault="007A5B7A" w:rsidP="00B94881">
            <w:pPr>
              <w:jc w:val="center"/>
              <w:rPr>
                <w:rFonts w:ascii="Times New Roman" w:hAnsi="Times New Roman" w:cs="Times New Roman"/>
                <w:sz w:val="24"/>
                <w:szCs w:val="24"/>
                <w:rPrChange w:id="967" w:author="Balasubramanian, Ruchita" w:date="2025-08-05T15:31:00Z" w16du:dateUtc="2025-08-05T19:31:00Z">
                  <w:rPr/>
                </w:rPrChange>
              </w:rPr>
            </w:pPr>
          </w:p>
        </w:tc>
        <w:tc>
          <w:tcPr>
            <w:tcW w:w="3776" w:type="dxa"/>
            <w:tcPrChange w:id="968" w:author="Balasubramanian, Ruchita" w:date="2025-08-06T09:39:00Z" w16du:dateUtc="2025-08-06T13:39:00Z">
              <w:tcPr>
                <w:tcW w:w="3519" w:type="dxa"/>
                <w:gridSpan w:val="2"/>
              </w:tcPr>
            </w:tcPrChange>
          </w:tcPr>
          <w:p w14:paraId="513E2838" w14:textId="42724290" w:rsidR="007A5B7A" w:rsidRPr="00F77336" w:rsidRDefault="007A5B7A" w:rsidP="00B94881">
            <w:pPr>
              <w:jc w:val="center"/>
              <w:rPr>
                <w:rFonts w:ascii="Times New Roman" w:hAnsi="Times New Roman" w:cs="Times New Roman"/>
                <w:sz w:val="24"/>
                <w:szCs w:val="24"/>
                <w:rPrChange w:id="969" w:author="Balasubramanian, Ruchita" w:date="2025-08-05T15:31:00Z" w16du:dateUtc="2025-08-05T19:31:00Z">
                  <w:rPr/>
                </w:rPrChange>
              </w:rPr>
            </w:pPr>
            <w:r w:rsidRPr="00F77336">
              <w:rPr>
                <w:rFonts w:ascii="Times New Roman" w:hAnsi="Times New Roman" w:cs="Times New Roman"/>
                <w:rPrChange w:id="970" w:author="Balasubramanian, Ruchita" w:date="2025-08-05T15:31:00Z" w16du:dateUtc="2025-08-05T19:31:00Z">
                  <w:rPr/>
                </w:rPrChange>
              </w:rPr>
              <w:t>Cessation</w:t>
            </w:r>
          </w:p>
        </w:tc>
        <w:tc>
          <w:tcPr>
            <w:tcW w:w="3510" w:type="dxa"/>
            <w:tcPrChange w:id="971" w:author="Balasubramanian, Ruchita" w:date="2025-08-06T09:39:00Z" w16du:dateUtc="2025-08-06T13:39:00Z">
              <w:tcPr>
                <w:tcW w:w="3526" w:type="dxa"/>
                <w:gridSpan w:val="2"/>
              </w:tcPr>
            </w:tcPrChange>
          </w:tcPr>
          <w:p w14:paraId="5899DD69" w14:textId="3DD71147" w:rsidR="007A5B7A" w:rsidRPr="00F77336" w:rsidRDefault="007A5B7A" w:rsidP="00B94881">
            <w:pPr>
              <w:jc w:val="center"/>
              <w:rPr>
                <w:rFonts w:ascii="Times New Roman" w:hAnsi="Times New Roman" w:cs="Times New Roman"/>
                <w:sz w:val="24"/>
                <w:szCs w:val="24"/>
                <w:rPrChange w:id="972" w:author="Balasubramanian, Ruchita" w:date="2025-08-05T15:31:00Z" w16du:dateUtc="2025-08-05T19:31:00Z">
                  <w:rPr/>
                </w:rPrChange>
              </w:rPr>
            </w:pPr>
            <w:r w:rsidRPr="00F77336">
              <w:rPr>
                <w:rFonts w:ascii="Times New Roman" w:hAnsi="Times New Roman" w:cs="Times New Roman"/>
                <w:rPrChange w:id="973" w:author="Balasubramanian, Ruchita" w:date="2025-08-05T15:31:00Z" w16du:dateUtc="2025-08-05T19:31:00Z">
                  <w:rPr/>
                </w:rPrChange>
              </w:rPr>
              <w:t>Prolonged Interruption</w:t>
            </w:r>
          </w:p>
        </w:tc>
        <w:tc>
          <w:tcPr>
            <w:tcW w:w="3900" w:type="dxa"/>
            <w:tcPrChange w:id="974" w:author="Balasubramanian, Ruchita" w:date="2025-08-06T09:39:00Z" w16du:dateUtc="2025-08-06T13:39:00Z">
              <w:tcPr>
                <w:tcW w:w="3526" w:type="dxa"/>
                <w:gridSpan w:val="2"/>
              </w:tcPr>
            </w:tcPrChange>
          </w:tcPr>
          <w:p w14:paraId="21CFE2A8" w14:textId="27D8E317" w:rsidR="007A5B7A" w:rsidRPr="00F77336" w:rsidRDefault="007A5B7A" w:rsidP="00B94881">
            <w:pPr>
              <w:jc w:val="center"/>
              <w:rPr>
                <w:rFonts w:ascii="Times New Roman" w:hAnsi="Times New Roman" w:cs="Times New Roman"/>
                <w:sz w:val="24"/>
                <w:szCs w:val="24"/>
                <w:rPrChange w:id="975" w:author="Balasubramanian, Ruchita" w:date="2025-08-05T15:31:00Z" w16du:dateUtc="2025-08-05T19:31:00Z">
                  <w:rPr/>
                </w:rPrChange>
              </w:rPr>
            </w:pPr>
            <w:r w:rsidRPr="00F77336">
              <w:rPr>
                <w:rFonts w:ascii="Times New Roman" w:hAnsi="Times New Roman" w:cs="Times New Roman"/>
                <w:rPrChange w:id="976" w:author="Balasubramanian, Ruchita" w:date="2025-08-05T15:31:00Z" w16du:dateUtc="2025-08-05T19:31:00Z">
                  <w:rPr/>
                </w:rPrChange>
              </w:rPr>
              <w:t>Brief Interruption</w:t>
            </w:r>
          </w:p>
        </w:tc>
      </w:tr>
      <w:tr w:rsidR="00E03228" w:rsidRPr="00F77336" w14:paraId="1631566D" w14:textId="77777777" w:rsidTr="00E03228">
        <w:trPr>
          <w:trHeight w:val="2672"/>
          <w:trPrChange w:id="977" w:author="Balasubramanian, Ruchita" w:date="2025-08-06T09:39:00Z" w16du:dateUtc="2025-08-06T13:39:00Z">
            <w:trPr>
              <w:gridBefore w:val="2"/>
              <w:trHeight w:val="2672"/>
            </w:trPr>
          </w:trPrChange>
        </w:trPr>
        <w:tc>
          <w:tcPr>
            <w:tcW w:w="1084" w:type="dxa"/>
            <w:tcPrChange w:id="978" w:author="Balasubramanian, Ruchita" w:date="2025-08-06T09:39:00Z" w16du:dateUtc="2025-08-06T13:39:00Z">
              <w:tcPr>
                <w:tcW w:w="1060" w:type="dxa"/>
              </w:tcPr>
            </w:tcPrChange>
          </w:tcPr>
          <w:p w14:paraId="3F28F160" w14:textId="5C94A37D" w:rsidR="007A5B7A" w:rsidRPr="00F77336" w:rsidRDefault="007A5B7A" w:rsidP="00B94881">
            <w:pPr>
              <w:jc w:val="center"/>
              <w:rPr>
                <w:rFonts w:ascii="Times New Roman" w:hAnsi="Times New Roman" w:cs="Times New Roman"/>
                <w:sz w:val="24"/>
                <w:szCs w:val="24"/>
                <w:rPrChange w:id="979" w:author="Balasubramanian, Ruchita" w:date="2025-08-05T15:31:00Z" w16du:dateUtc="2025-08-05T19:31:00Z">
                  <w:rPr/>
                </w:rPrChange>
              </w:rPr>
            </w:pPr>
            <w:r w:rsidRPr="00F77336">
              <w:rPr>
                <w:rFonts w:ascii="Times New Roman" w:hAnsi="Times New Roman" w:cs="Times New Roman"/>
                <w:rPrChange w:id="980" w:author="Balasubramanian, Ruchita" w:date="2025-08-05T15:31:00Z" w16du:dateUtc="2025-08-05T19:31:00Z">
                  <w:rPr/>
                </w:rPrChange>
              </w:rPr>
              <w:t>Illinois</w:t>
            </w:r>
          </w:p>
        </w:tc>
        <w:tc>
          <w:tcPr>
            <w:tcW w:w="3776" w:type="dxa"/>
            <w:tcPrChange w:id="981" w:author="Balasubramanian, Ruchita" w:date="2025-08-06T09:39:00Z" w16du:dateUtc="2025-08-06T13:39:00Z">
              <w:tcPr>
                <w:tcW w:w="3519" w:type="dxa"/>
                <w:gridSpan w:val="2"/>
              </w:tcPr>
            </w:tcPrChange>
          </w:tcPr>
          <w:p w14:paraId="20C0D076" w14:textId="6586A0BA" w:rsidR="007A5B7A" w:rsidRPr="00F77336" w:rsidRDefault="00F575F7" w:rsidP="00B94881">
            <w:pPr>
              <w:jc w:val="center"/>
              <w:rPr>
                <w:rFonts w:ascii="Times New Roman" w:hAnsi="Times New Roman" w:cs="Times New Roman"/>
                <w:sz w:val="24"/>
                <w:szCs w:val="24"/>
                <w:rPrChange w:id="982" w:author="Balasubramanian, Ruchita" w:date="2025-08-05T15:31:00Z" w16du:dateUtc="2025-08-05T19:31:00Z">
                  <w:rPr/>
                </w:rPrChange>
              </w:rPr>
            </w:pPr>
            <w:ins w:id="983" w:author="Balasubramanian, Ruchita" w:date="2025-08-06T09:32:00Z" w16du:dateUtc="2025-08-06T13:32:00Z">
              <w:r>
                <w:rPr>
                  <w:rFonts w:ascii="Times New Roman" w:hAnsi="Times New Roman" w:cs="Times New Roman"/>
                  <w:noProof/>
                  <w:color w:val="000000"/>
                  <w:bdr w:val="none" w:sz="0" w:space="0" w:color="auto" w:frame="1"/>
                </w:rPr>
                <w:drawing>
                  <wp:inline distT="0" distB="0" distL="0" distR="0" wp14:anchorId="78D0F9DA" wp14:editId="23846327">
                    <wp:extent cx="2060351" cy="1766047"/>
                    <wp:effectExtent l="0" t="0" r="0" b="0"/>
                    <wp:docPr id="2105268373" name="Picture 4" descr="A graph showing infection and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8373" name="Picture 4" descr="A graph showing infection and infectio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153" cy="1807878"/>
                            </a:xfrm>
                            <a:prstGeom prst="rect">
                              <a:avLst/>
                            </a:prstGeom>
                          </pic:spPr>
                        </pic:pic>
                      </a:graphicData>
                    </a:graphic>
                  </wp:inline>
                </w:drawing>
              </w:r>
            </w:ins>
            <w:del w:id="984" w:author="Balasubramanian, Ruchita" w:date="2025-08-06T09:32:00Z" w16du:dateUtc="2025-08-06T13:32:00Z">
              <w:r w:rsidR="002B3051" w:rsidRPr="00F77336" w:rsidDel="00F575F7">
                <w:rPr>
                  <w:rFonts w:ascii="Times New Roman" w:hAnsi="Times New Roman" w:cs="Times New Roman"/>
                  <w:noProof/>
                  <w:color w:val="000000"/>
                  <w:bdr w:val="none" w:sz="0" w:space="0" w:color="auto" w:frame="1"/>
                  <w:rPrChange w:id="985" w:author="Balasubramanian, Ruchita" w:date="2025-08-05T15:31:00Z" w16du:dateUtc="2025-08-05T19:31:00Z">
                    <w:rPr>
                      <w:noProof/>
                      <w:color w:val="000000"/>
                      <w:bdr w:val="none" w:sz="0" w:space="0" w:color="auto" w:frame="1"/>
                    </w:rPr>
                  </w:rPrChange>
                </w:rPr>
                <w:drawing>
                  <wp:inline distT="0" distB="0" distL="0" distR="0" wp14:anchorId="0714C3B6" wp14:editId="1E25FE57">
                    <wp:extent cx="2034073" cy="1743522"/>
                    <wp:effectExtent l="0" t="0" r="0" b="0"/>
                    <wp:docPr id="962222959" name="Picture 2" descr="A graph showing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2959" name="Picture 2" descr="A graph showing infect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6264" cy="1753972"/>
                            </a:xfrm>
                            <a:prstGeom prst="rect">
                              <a:avLst/>
                            </a:prstGeom>
                          </pic:spPr>
                        </pic:pic>
                      </a:graphicData>
                    </a:graphic>
                  </wp:inline>
                </w:drawing>
              </w:r>
            </w:del>
          </w:p>
        </w:tc>
        <w:tc>
          <w:tcPr>
            <w:tcW w:w="3510" w:type="dxa"/>
            <w:tcPrChange w:id="986" w:author="Balasubramanian, Ruchita" w:date="2025-08-06T09:39:00Z" w16du:dateUtc="2025-08-06T13:39:00Z">
              <w:tcPr>
                <w:tcW w:w="3526" w:type="dxa"/>
                <w:gridSpan w:val="2"/>
              </w:tcPr>
            </w:tcPrChange>
          </w:tcPr>
          <w:p w14:paraId="2009F784" w14:textId="62D1062D" w:rsidR="007A5B7A" w:rsidRPr="00F77336" w:rsidRDefault="00F575F7" w:rsidP="00B94881">
            <w:pPr>
              <w:jc w:val="center"/>
              <w:rPr>
                <w:rFonts w:ascii="Times New Roman" w:hAnsi="Times New Roman" w:cs="Times New Roman"/>
                <w:sz w:val="24"/>
                <w:szCs w:val="24"/>
                <w:rPrChange w:id="987" w:author="Balasubramanian, Ruchita" w:date="2025-08-05T15:31:00Z" w16du:dateUtc="2025-08-05T19:31:00Z">
                  <w:rPr/>
                </w:rPrChange>
              </w:rPr>
            </w:pPr>
            <w:ins w:id="988" w:author="Balasubramanian, Ruchita" w:date="2025-08-06T09:33:00Z" w16du:dateUtc="2025-08-06T13:33:00Z">
              <w:r>
                <w:rPr>
                  <w:rFonts w:ascii="Times New Roman" w:hAnsi="Times New Roman" w:cs="Times New Roman"/>
                  <w:noProof/>
                </w:rPr>
                <w:drawing>
                  <wp:inline distT="0" distB="0" distL="0" distR="0" wp14:anchorId="07E6C8BD" wp14:editId="750387F9">
                    <wp:extent cx="2025912" cy="1736529"/>
                    <wp:effectExtent l="0" t="0" r="0" b="3810"/>
                    <wp:docPr id="1619740037"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0037" name="Picture 5" descr="A graph with numbers and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2710" cy="1768071"/>
                            </a:xfrm>
                            <a:prstGeom prst="rect">
                              <a:avLst/>
                            </a:prstGeom>
                          </pic:spPr>
                        </pic:pic>
                      </a:graphicData>
                    </a:graphic>
                  </wp:inline>
                </w:drawing>
              </w:r>
            </w:ins>
            <w:del w:id="989" w:author="Balasubramanian, Ruchita" w:date="2025-08-06T09:32:00Z" w16du:dateUtc="2025-08-06T13:32:00Z">
              <w:r w:rsidR="002B3051" w:rsidRPr="00F77336" w:rsidDel="00F575F7">
                <w:rPr>
                  <w:rFonts w:ascii="Times New Roman" w:hAnsi="Times New Roman" w:cs="Times New Roman"/>
                  <w:noProof/>
                  <w:rPrChange w:id="990" w:author="Balasubramanian, Ruchita" w:date="2025-08-05T15:31:00Z" w16du:dateUtc="2025-08-05T19:31:00Z">
                    <w:rPr>
                      <w:noProof/>
                    </w:rPr>
                  </w:rPrChange>
                </w:rPr>
                <w:drawing>
                  <wp:inline distT="0" distB="0" distL="0" distR="0" wp14:anchorId="0FEF02B3" wp14:editId="1D19A83F">
                    <wp:extent cx="2090020" cy="1791477"/>
                    <wp:effectExtent l="0" t="0" r="5715" b="0"/>
                    <wp:docPr id="380470608"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608" name="Picture 3" descr="A graph with numbe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4049" cy="1812073"/>
                            </a:xfrm>
                            <a:prstGeom prst="rect">
                              <a:avLst/>
                            </a:prstGeom>
                          </pic:spPr>
                        </pic:pic>
                      </a:graphicData>
                    </a:graphic>
                  </wp:inline>
                </w:drawing>
              </w:r>
            </w:del>
          </w:p>
        </w:tc>
        <w:tc>
          <w:tcPr>
            <w:tcW w:w="3900" w:type="dxa"/>
            <w:tcPrChange w:id="991" w:author="Balasubramanian, Ruchita" w:date="2025-08-06T09:39:00Z" w16du:dateUtc="2025-08-06T13:39:00Z">
              <w:tcPr>
                <w:tcW w:w="3526" w:type="dxa"/>
                <w:gridSpan w:val="2"/>
              </w:tcPr>
            </w:tcPrChange>
          </w:tcPr>
          <w:p w14:paraId="396942B8" w14:textId="310BC1D7" w:rsidR="007A5B7A" w:rsidRPr="00F77336" w:rsidRDefault="00F575F7" w:rsidP="00B94881">
            <w:pPr>
              <w:jc w:val="center"/>
              <w:rPr>
                <w:rFonts w:ascii="Times New Roman" w:hAnsi="Times New Roman" w:cs="Times New Roman"/>
                <w:sz w:val="24"/>
                <w:szCs w:val="24"/>
                <w:rPrChange w:id="992" w:author="Balasubramanian, Ruchita" w:date="2025-08-05T15:31:00Z" w16du:dateUtc="2025-08-05T19:31:00Z">
                  <w:rPr/>
                </w:rPrChange>
              </w:rPr>
            </w:pPr>
            <w:ins w:id="993" w:author="Balasubramanian, Ruchita" w:date="2025-08-06T09:33:00Z" w16du:dateUtc="2025-08-06T13:33:00Z">
              <w:r>
                <w:rPr>
                  <w:rFonts w:ascii="Times New Roman" w:hAnsi="Times New Roman" w:cs="Times New Roman"/>
                  <w:noProof/>
                </w:rPr>
                <w:drawing>
                  <wp:inline distT="0" distB="0" distL="0" distR="0" wp14:anchorId="2B1824AE" wp14:editId="2869919A">
                    <wp:extent cx="2079662" cy="1782599"/>
                    <wp:effectExtent l="0" t="0" r="3175" b="0"/>
                    <wp:docPr id="2132670682" name="Picture 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0682" name="Picture 6" descr="A graph with numbers and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2985" cy="1862592"/>
                            </a:xfrm>
                            <a:prstGeom prst="rect">
                              <a:avLst/>
                            </a:prstGeom>
                          </pic:spPr>
                        </pic:pic>
                      </a:graphicData>
                    </a:graphic>
                  </wp:inline>
                </w:drawing>
              </w:r>
            </w:ins>
            <w:del w:id="994" w:author="Balasubramanian, Ruchita" w:date="2025-08-06T09:32:00Z" w16du:dateUtc="2025-08-06T13:32:00Z">
              <w:r w:rsidR="002B3051" w:rsidRPr="00F77336" w:rsidDel="00F575F7">
                <w:rPr>
                  <w:rFonts w:ascii="Times New Roman" w:hAnsi="Times New Roman" w:cs="Times New Roman"/>
                  <w:noProof/>
                  <w:rPrChange w:id="995" w:author="Balasubramanian, Ruchita" w:date="2025-08-05T15:31:00Z" w16du:dateUtc="2025-08-05T19:31:00Z">
                    <w:rPr>
                      <w:noProof/>
                    </w:rPr>
                  </w:rPrChange>
                </w:rPr>
                <w:drawing>
                  <wp:inline distT="0" distB="0" distL="0" distR="0" wp14:anchorId="3A059204" wp14:editId="6D174738">
                    <wp:extent cx="2099388" cy="1799507"/>
                    <wp:effectExtent l="0" t="0" r="0" b="4445"/>
                    <wp:docPr id="46239608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6083" name="Picture 1" descr="A graph with numbers and a lin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9818" cy="1817018"/>
                            </a:xfrm>
                            <a:prstGeom prst="rect">
                              <a:avLst/>
                            </a:prstGeom>
                          </pic:spPr>
                        </pic:pic>
                      </a:graphicData>
                    </a:graphic>
                  </wp:inline>
                </w:drawing>
              </w:r>
            </w:del>
          </w:p>
        </w:tc>
      </w:tr>
      <w:tr w:rsidR="00E03228" w:rsidRPr="00F77336" w14:paraId="0BC3D252" w14:textId="77777777" w:rsidTr="00E03228">
        <w:trPr>
          <w:trHeight w:val="2780"/>
          <w:trPrChange w:id="996" w:author="Balasubramanian, Ruchita" w:date="2025-08-06T09:39:00Z" w16du:dateUtc="2025-08-06T13:39:00Z">
            <w:trPr>
              <w:gridBefore w:val="2"/>
              <w:trHeight w:val="2780"/>
            </w:trPr>
          </w:trPrChange>
        </w:trPr>
        <w:tc>
          <w:tcPr>
            <w:tcW w:w="1084" w:type="dxa"/>
            <w:tcPrChange w:id="997" w:author="Balasubramanian, Ruchita" w:date="2025-08-06T09:39:00Z" w16du:dateUtc="2025-08-06T13:39:00Z">
              <w:tcPr>
                <w:tcW w:w="1060" w:type="dxa"/>
              </w:tcPr>
            </w:tcPrChange>
          </w:tcPr>
          <w:p w14:paraId="7DCD554E" w14:textId="70A938EE" w:rsidR="007A5B7A" w:rsidRPr="00F77336" w:rsidRDefault="007A5B7A" w:rsidP="00B94881">
            <w:pPr>
              <w:jc w:val="center"/>
              <w:rPr>
                <w:rFonts w:ascii="Times New Roman" w:hAnsi="Times New Roman" w:cs="Times New Roman"/>
                <w:sz w:val="24"/>
                <w:szCs w:val="24"/>
                <w:rPrChange w:id="998" w:author="Balasubramanian, Ruchita" w:date="2025-08-05T15:31:00Z" w16du:dateUtc="2025-08-05T19:31:00Z">
                  <w:rPr/>
                </w:rPrChange>
              </w:rPr>
            </w:pPr>
            <w:r w:rsidRPr="00F77336">
              <w:rPr>
                <w:rFonts w:ascii="Times New Roman" w:hAnsi="Times New Roman" w:cs="Times New Roman"/>
                <w:rPrChange w:id="999" w:author="Balasubramanian, Ruchita" w:date="2025-08-05T15:31:00Z" w16du:dateUtc="2025-08-05T19:31:00Z">
                  <w:rPr/>
                </w:rPrChange>
              </w:rPr>
              <w:t>Texas</w:t>
            </w:r>
          </w:p>
        </w:tc>
        <w:tc>
          <w:tcPr>
            <w:tcW w:w="3776" w:type="dxa"/>
            <w:tcPrChange w:id="1000" w:author="Balasubramanian, Ruchita" w:date="2025-08-06T09:39:00Z" w16du:dateUtc="2025-08-06T13:39:00Z">
              <w:tcPr>
                <w:tcW w:w="3519" w:type="dxa"/>
                <w:gridSpan w:val="2"/>
              </w:tcPr>
            </w:tcPrChange>
          </w:tcPr>
          <w:p w14:paraId="494E9D01" w14:textId="7BDFCFB7" w:rsidR="007A5B7A" w:rsidRPr="00F77336" w:rsidRDefault="00F575F7" w:rsidP="00B94881">
            <w:pPr>
              <w:jc w:val="center"/>
              <w:rPr>
                <w:rFonts w:ascii="Times New Roman" w:hAnsi="Times New Roman" w:cs="Times New Roman"/>
                <w:sz w:val="24"/>
                <w:szCs w:val="24"/>
                <w:rPrChange w:id="1001" w:author="Balasubramanian, Ruchita" w:date="2025-08-05T15:31:00Z" w16du:dateUtc="2025-08-05T19:31:00Z">
                  <w:rPr/>
                </w:rPrChange>
              </w:rPr>
            </w:pPr>
            <w:ins w:id="1002" w:author="Balasubramanian, Ruchita" w:date="2025-08-06T09:34:00Z" w16du:dateUtc="2025-08-06T13:34:00Z">
              <w:r>
                <w:rPr>
                  <w:rFonts w:ascii="Times New Roman" w:hAnsi="Times New Roman" w:cs="Times New Roman"/>
                  <w:noProof/>
                </w:rPr>
                <w:drawing>
                  <wp:inline distT="0" distB="0" distL="0" distR="0" wp14:anchorId="5430A381" wp14:editId="073FC2EA">
                    <wp:extent cx="2087631" cy="1789430"/>
                    <wp:effectExtent l="0" t="0" r="0" b="1270"/>
                    <wp:docPr id="720058529" name="Picture 8"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8529" name="Picture 8" descr="A graph showing the number of infectio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0568" cy="1809091"/>
                            </a:xfrm>
                            <a:prstGeom prst="rect">
                              <a:avLst/>
                            </a:prstGeom>
                          </pic:spPr>
                        </pic:pic>
                      </a:graphicData>
                    </a:graphic>
                  </wp:inline>
                </w:drawing>
              </w:r>
            </w:ins>
            <w:del w:id="1003" w:author="Balasubramanian, Ruchita" w:date="2025-08-06T09:32:00Z" w16du:dateUtc="2025-08-06T13:32:00Z">
              <w:r w:rsidR="002B3051" w:rsidRPr="00F77336" w:rsidDel="00F575F7">
                <w:rPr>
                  <w:rFonts w:ascii="Times New Roman" w:hAnsi="Times New Roman" w:cs="Times New Roman"/>
                  <w:noProof/>
                  <w:rPrChange w:id="1004" w:author="Balasubramanian, Ruchita" w:date="2025-08-05T15:31:00Z" w16du:dateUtc="2025-08-05T19:31:00Z">
                    <w:rPr>
                      <w:noProof/>
                    </w:rPr>
                  </w:rPrChange>
                </w:rPr>
                <w:drawing>
                  <wp:inline distT="0" distB="0" distL="0" distR="0" wp14:anchorId="519514EA" wp14:editId="210D6E04">
                    <wp:extent cx="2046478" cy="1754155"/>
                    <wp:effectExtent l="0" t="0" r="0" b="0"/>
                    <wp:docPr id="618572909" name="Picture 4"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2909" name="Picture 4" descr="A graph showing the number of infe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53718" cy="1760361"/>
                            </a:xfrm>
                            <a:prstGeom prst="rect">
                              <a:avLst/>
                            </a:prstGeom>
                          </pic:spPr>
                        </pic:pic>
                      </a:graphicData>
                    </a:graphic>
                  </wp:inline>
                </w:drawing>
              </w:r>
            </w:del>
          </w:p>
        </w:tc>
        <w:tc>
          <w:tcPr>
            <w:tcW w:w="3510" w:type="dxa"/>
            <w:tcPrChange w:id="1005" w:author="Balasubramanian, Ruchita" w:date="2025-08-06T09:39:00Z" w16du:dateUtc="2025-08-06T13:39:00Z">
              <w:tcPr>
                <w:tcW w:w="3526" w:type="dxa"/>
                <w:gridSpan w:val="2"/>
              </w:tcPr>
            </w:tcPrChange>
          </w:tcPr>
          <w:p w14:paraId="67E9F904" w14:textId="5D8F86E7" w:rsidR="007A5B7A" w:rsidRPr="00F77336" w:rsidRDefault="00F575F7" w:rsidP="00B94881">
            <w:pPr>
              <w:jc w:val="center"/>
              <w:rPr>
                <w:rFonts w:ascii="Times New Roman" w:hAnsi="Times New Roman" w:cs="Times New Roman"/>
                <w:sz w:val="24"/>
                <w:szCs w:val="24"/>
                <w:rPrChange w:id="1006" w:author="Balasubramanian, Ruchita" w:date="2025-08-05T15:31:00Z" w16du:dateUtc="2025-08-05T19:31:00Z">
                  <w:rPr/>
                </w:rPrChange>
              </w:rPr>
            </w:pPr>
            <w:ins w:id="1007" w:author="Balasubramanian, Ruchita" w:date="2025-08-06T09:34:00Z" w16du:dateUtc="2025-08-06T13:34:00Z">
              <w:r>
                <w:rPr>
                  <w:rFonts w:ascii="Times New Roman" w:hAnsi="Times New Roman" w:cs="Times New Roman"/>
                  <w:noProof/>
                </w:rPr>
                <w:drawing>
                  <wp:inline distT="0" distB="0" distL="0" distR="0" wp14:anchorId="6637453A" wp14:editId="4C4ED49F">
                    <wp:extent cx="2070847" cy="1775043"/>
                    <wp:effectExtent l="0" t="0" r="0" b="3175"/>
                    <wp:docPr id="473146128"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6128" name="Picture 9" descr="A graph with numbers and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9769" cy="1791262"/>
                            </a:xfrm>
                            <a:prstGeom prst="rect">
                              <a:avLst/>
                            </a:prstGeom>
                          </pic:spPr>
                        </pic:pic>
                      </a:graphicData>
                    </a:graphic>
                  </wp:inline>
                </w:drawing>
              </w:r>
            </w:ins>
            <w:del w:id="1008" w:author="Balasubramanian, Ruchita" w:date="2025-08-06T09:32:00Z" w16du:dateUtc="2025-08-06T13:32:00Z">
              <w:r w:rsidR="002B3051" w:rsidRPr="00F77336" w:rsidDel="00F575F7">
                <w:rPr>
                  <w:rFonts w:ascii="Times New Roman" w:hAnsi="Times New Roman" w:cs="Times New Roman"/>
                  <w:noProof/>
                  <w:rPrChange w:id="1009" w:author="Balasubramanian, Ruchita" w:date="2025-08-05T15:31:00Z" w16du:dateUtc="2025-08-05T19:31:00Z">
                    <w:rPr>
                      <w:noProof/>
                    </w:rPr>
                  </w:rPrChange>
                </w:rPr>
                <w:drawing>
                  <wp:inline distT="0" distB="0" distL="0" distR="0" wp14:anchorId="61246795" wp14:editId="70326803">
                    <wp:extent cx="2071396" cy="1775514"/>
                    <wp:effectExtent l="0" t="0" r="0" b="2540"/>
                    <wp:docPr id="1878861809"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1809" name="Picture 5" descr="A graph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2811" cy="1785298"/>
                            </a:xfrm>
                            <a:prstGeom prst="rect">
                              <a:avLst/>
                            </a:prstGeom>
                          </pic:spPr>
                        </pic:pic>
                      </a:graphicData>
                    </a:graphic>
                  </wp:inline>
                </w:drawing>
              </w:r>
            </w:del>
          </w:p>
        </w:tc>
        <w:tc>
          <w:tcPr>
            <w:tcW w:w="3900" w:type="dxa"/>
            <w:tcPrChange w:id="1010" w:author="Balasubramanian, Ruchita" w:date="2025-08-06T09:39:00Z" w16du:dateUtc="2025-08-06T13:39:00Z">
              <w:tcPr>
                <w:tcW w:w="3526" w:type="dxa"/>
                <w:gridSpan w:val="2"/>
              </w:tcPr>
            </w:tcPrChange>
          </w:tcPr>
          <w:p w14:paraId="1602FD80" w14:textId="4FBC50B5" w:rsidR="007A5B7A" w:rsidRPr="00F77336" w:rsidRDefault="00F575F7" w:rsidP="00B94881">
            <w:pPr>
              <w:jc w:val="center"/>
              <w:rPr>
                <w:rFonts w:ascii="Times New Roman" w:hAnsi="Times New Roman" w:cs="Times New Roman"/>
                <w:sz w:val="24"/>
                <w:szCs w:val="24"/>
                <w:rPrChange w:id="1011" w:author="Balasubramanian, Ruchita" w:date="2025-08-05T15:31:00Z" w16du:dateUtc="2025-08-05T19:31:00Z">
                  <w:rPr/>
                </w:rPrChange>
              </w:rPr>
            </w:pPr>
            <w:ins w:id="1012" w:author="Balasubramanian, Ruchita" w:date="2025-08-06T09:34:00Z" w16du:dateUtc="2025-08-06T13:34:00Z">
              <w:r>
                <w:rPr>
                  <w:rFonts w:ascii="Times New Roman" w:hAnsi="Times New Roman" w:cs="Times New Roman"/>
                  <w:noProof/>
                </w:rPr>
                <w:drawing>
                  <wp:inline distT="0" distB="0" distL="0" distR="0" wp14:anchorId="06711B94" wp14:editId="0E7E9011">
                    <wp:extent cx="2115521" cy="1813337"/>
                    <wp:effectExtent l="0" t="0" r="5715" b="3175"/>
                    <wp:docPr id="328974044"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044" name="Picture 7" descr="A graph showing the number of infectio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0623" cy="1860568"/>
                            </a:xfrm>
                            <a:prstGeom prst="rect">
                              <a:avLst/>
                            </a:prstGeom>
                          </pic:spPr>
                        </pic:pic>
                      </a:graphicData>
                    </a:graphic>
                  </wp:inline>
                </w:drawing>
              </w:r>
            </w:ins>
            <w:del w:id="1013" w:author="Balasubramanian, Ruchita" w:date="2025-08-06T09:32:00Z" w16du:dateUtc="2025-08-06T13:32:00Z">
              <w:r w:rsidR="002B3051" w:rsidRPr="00F77336" w:rsidDel="00F575F7">
                <w:rPr>
                  <w:rFonts w:ascii="Times New Roman" w:hAnsi="Times New Roman" w:cs="Times New Roman"/>
                  <w:noProof/>
                  <w:rPrChange w:id="1014" w:author="Balasubramanian, Ruchita" w:date="2025-08-05T15:31:00Z" w16du:dateUtc="2025-08-05T19:31:00Z">
                    <w:rPr>
                      <w:noProof/>
                    </w:rPr>
                  </w:rPrChange>
                </w:rPr>
                <w:drawing>
                  <wp:inline distT="0" distB="0" distL="0" distR="0" wp14:anchorId="73584324" wp14:editId="22730ED2">
                    <wp:extent cx="2127380" cy="1823501"/>
                    <wp:effectExtent l="0" t="0" r="0" b="5715"/>
                    <wp:docPr id="814900828" name="Picture 6"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0828" name="Picture 6" descr="A graph showing the number of infecti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0657" cy="1834882"/>
                            </a:xfrm>
                            <a:prstGeom prst="rect">
                              <a:avLst/>
                            </a:prstGeom>
                          </pic:spPr>
                        </pic:pic>
                      </a:graphicData>
                    </a:graphic>
                  </wp:inline>
                </w:drawing>
              </w:r>
            </w:del>
          </w:p>
        </w:tc>
      </w:tr>
      <w:tr w:rsidR="00E03228" w:rsidRPr="00F77336" w14:paraId="49040EE3" w14:textId="77777777" w:rsidTr="00E03228">
        <w:trPr>
          <w:trHeight w:val="2960"/>
          <w:trPrChange w:id="1015" w:author="Balasubramanian, Ruchita" w:date="2025-08-06T09:39:00Z" w16du:dateUtc="2025-08-06T13:39:00Z">
            <w:trPr>
              <w:gridBefore w:val="2"/>
              <w:trHeight w:val="2960"/>
            </w:trPr>
          </w:trPrChange>
        </w:trPr>
        <w:tc>
          <w:tcPr>
            <w:tcW w:w="1084" w:type="dxa"/>
            <w:tcPrChange w:id="1016" w:author="Balasubramanian, Ruchita" w:date="2025-08-06T09:39:00Z" w16du:dateUtc="2025-08-06T13:39:00Z">
              <w:tcPr>
                <w:tcW w:w="1060" w:type="dxa"/>
              </w:tcPr>
            </w:tcPrChange>
          </w:tcPr>
          <w:p w14:paraId="72685DD1" w14:textId="62F29025" w:rsidR="007A5B7A" w:rsidRPr="00F77336" w:rsidRDefault="007A5B7A" w:rsidP="00B94881">
            <w:pPr>
              <w:jc w:val="center"/>
              <w:rPr>
                <w:rFonts w:ascii="Times New Roman" w:hAnsi="Times New Roman" w:cs="Times New Roman"/>
                <w:sz w:val="24"/>
                <w:szCs w:val="24"/>
                <w:rPrChange w:id="1017" w:author="Balasubramanian, Ruchita" w:date="2025-08-05T15:31:00Z" w16du:dateUtc="2025-08-05T19:31:00Z">
                  <w:rPr/>
                </w:rPrChange>
              </w:rPr>
            </w:pPr>
            <w:r w:rsidRPr="00F77336">
              <w:rPr>
                <w:rFonts w:ascii="Times New Roman" w:hAnsi="Times New Roman" w:cs="Times New Roman"/>
                <w:rPrChange w:id="1018" w:author="Balasubramanian, Ruchita" w:date="2025-08-05T15:31:00Z" w16du:dateUtc="2025-08-05T19:31:00Z">
                  <w:rPr/>
                </w:rPrChange>
              </w:rPr>
              <w:t>Louisiana</w:t>
            </w:r>
          </w:p>
        </w:tc>
        <w:tc>
          <w:tcPr>
            <w:tcW w:w="3776" w:type="dxa"/>
            <w:tcPrChange w:id="1019" w:author="Balasubramanian, Ruchita" w:date="2025-08-06T09:39:00Z" w16du:dateUtc="2025-08-06T13:39:00Z">
              <w:tcPr>
                <w:tcW w:w="3519" w:type="dxa"/>
                <w:gridSpan w:val="2"/>
              </w:tcPr>
            </w:tcPrChange>
          </w:tcPr>
          <w:p w14:paraId="28E40673" w14:textId="5E00D646" w:rsidR="007A5B7A" w:rsidRPr="00F77336" w:rsidRDefault="00E03228" w:rsidP="00B94881">
            <w:pPr>
              <w:jc w:val="center"/>
              <w:rPr>
                <w:rFonts w:ascii="Times New Roman" w:hAnsi="Times New Roman" w:cs="Times New Roman"/>
                <w:sz w:val="24"/>
                <w:szCs w:val="24"/>
                <w:rPrChange w:id="1020" w:author="Balasubramanian, Ruchita" w:date="2025-08-05T15:31:00Z" w16du:dateUtc="2025-08-05T19:31:00Z">
                  <w:rPr/>
                </w:rPrChange>
              </w:rPr>
            </w:pPr>
            <w:ins w:id="1021" w:author="Balasubramanian, Ruchita" w:date="2025-08-06T09:35:00Z" w16du:dateUtc="2025-08-06T13:35:00Z">
              <w:r>
                <w:rPr>
                  <w:rFonts w:ascii="Times New Roman" w:hAnsi="Times New Roman" w:cs="Times New Roman"/>
                  <w:noProof/>
                </w:rPr>
                <w:drawing>
                  <wp:inline distT="0" distB="0" distL="0" distR="0" wp14:anchorId="6129332A" wp14:editId="5459A793">
                    <wp:extent cx="2144020" cy="1837764"/>
                    <wp:effectExtent l="0" t="0" r="2540" b="3810"/>
                    <wp:docPr id="739850496" name="Picture 10"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0496" name="Picture 10" descr="A graph showing the number of infec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2035" cy="1853206"/>
                            </a:xfrm>
                            <a:prstGeom prst="rect">
                              <a:avLst/>
                            </a:prstGeom>
                          </pic:spPr>
                        </pic:pic>
                      </a:graphicData>
                    </a:graphic>
                  </wp:inline>
                </w:drawing>
              </w:r>
            </w:ins>
            <w:del w:id="1022" w:author="Balasubramanian, Ruchita" w:date="2025-08-06T09:32:00Z" w16du:dateUtc="2025-08-06T13:32:00Z">
              <w:r w:rsidR="002B3051" w:rsidRPr="00F77336" w:rsidDel="00F575F7">
                <w:rPr>
                  <w:rFonts w:ascii="Times New Roman" w:hAnsi="Times New Roman" w:cs="Times New Roman"/>
                  <w:noProof/>
                  <w:rPrChange w:id="1023" w:author="Balasubramanian, Ruchita" w:date="2025-08-05T15:31:00Z" w16du:dateUtc="2025-08-05T19:31:00Z">
                    <w:rPr>
                      <w:noProof/>
                    </w:rPr>
                  </w:rPrChange>
                </w:rPr>
                <w:drawing>
                  <wp:inline distT="0" distB="0" distL="0" distR="0" wp14:anchorId="08B46969" wp14:editId="73EBFB25">
                    <wp:extent cx="2002935" cy="1716832"/>
                    <wp:effectExtent l="0" t="0" r="3810" b="0"/>
                    <wp:docPr id="1928977755"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7755" name="Picture 7" descr="A graph showing the number of infectio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2242" cy="1733381"/>
                            </a:xfrm>
                            <a:prstGeom prst="rect">
                              <a:avLst/>
                            </a:prstGeom>
                          </pic:spPr>
                        </pic:pic>
                      </a:graphicData>
                    </a:graphic>
                  </wp:inline>
                </w:drawing>
              </w:r>
            </w:del>
          </w:p>
        </w:tc>
        <w:tc>
          <w:tcPr>
            <w:tcW w:w="3510" w:type="dxa"/>
            <w:tcPrChange w:id="1024" w:author="Balasubramanian, Ruchita" w:date="2025-08-06T09:39:00Z" w16du:dateUtc="2025-08-06T13:39:00Z">
              <w:tcPr>
                <w:tcW w:w="3526" w:type="dxa"/>
                <w:gridSpan w:val="2"/>
              </w:tcPr>
            </w:tcPrChange>
          </w:tcPr>
          <w:p w14:paraId="4ED8366E" w14:textId="1EDDC426" w:rsidR="007A5B7A" w:rsidRPr="00F77336" w:rsidRDefault="00E03228" w:rsidP="00B94881">
            <w:pPr>
              <w:jc w:val="center"/>
              <w:rPr>
                <w:rFonts w:ascii="Times New Roman" w:hAnsi="Times New Roman" w:cs="Times New Roman"/>
                <w:sz w:val="24"/>
                <w:szCs w:val="24"/>
                <w:rPrChange w:id="1025" w:author="Balasubramanian, Ruchita" w:date="2025-08-05T15:31:00Z" w16du:dateUtc="2025-08-05T19:31:00Z">
                  <w:rPr/>
                </w:rPrChange>
              </w:rPr>
            </w:pPr>
            <w:ins w:id="1026" w:author="Balasubramanian, Ruchita" w:date="2025-08-06T09:35:00Z" w16du:dateUtc="2025-08-06T13:35:00Z">
              <w:r>
                <w:rPr>
                  <w:rFonts w:ascii="Times New Roman" w:hAnsi="Times New Roman" w:cs="Times New Roman"/>
                  <w:noProof/>
                </w:rPr>
                <w:drawing>
                  <wp:inline distT="0" distB="0" distL="0" distR="0" wp14:anchorId="3CBAA066" wp14:editId="648EC648">
                    <wp:extent cx="2151529" cy="1844201"/>
                    <wp:effectExtent l="0" t="0" r="0" b="0"/>
                    <wp:docPr id="345403578" name="Picture 1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3578" name="Picture 11" descr="A graph with numbers and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1053" cy="1878079"/>
                            </a:xfrm>
                            <a:prstGeom prst="rect">
                              <a:avLst/>
                            </a:prstGeom>
                          </pic:spPr>
                        </pic:pic>
                      </a:graphicData>
                    </a:graphic>
                  </wp:inline>
                </w:drawing>
              </w:r>
            </w:ins>
            <w:del w:id="1027" w:author="Balasubramanian, Ruchita" w:date="2025-08-06T09:32:00Z" w16du:dateUtc="2025-08-06T13:32:00Z">
              <w:r w:rsidR="002B3051" w:rsidRPr="00F77336" w:rsidDel="00F575F7">
                <w:rPr>
                  <w:rFonts w:ascii="Times New Roman" w:hAnsi="Times New Roman" w:cs="Times New Roman"/>
                  <w:noProof/>
                  <w:rPrChange w:id="1028" w:author="Balasubramanian, Ruchita" w:date="2025-08-05T15:31:00Z" w16du:dateUtc="2025-08-05T19:31:00Z">
                    <w:rPr>
                      <w:noProof/>
                    </w:rPr>
                  </w:rPrChange>
                </w:rPr>
                <w:drawing>
                  <wp:inline distT="0" distB="0" distL="0" distR="0" wp14:anchorId="4E0AEE45" wp14:editId="370CA4A8">
                    <wp:extent cx="2015412" cy="1727525"/>
                    <wp:effectExtent l="0" t="0" r="4445" b="0"/>
                    <wp:docPr id="2079190422"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0422" name="Picture 9" descr="A graph with numbers and lin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0316" cy="1740300"/>
                            </a:xfrm>
                            <a:prstGeom prst="rect">
                              <a:avLst/>
                            </a:prstGeom>
                          </pic:spPr>
                        </pic:pic>
                      </a:graphicData>
                    </a:graphic>
                  </wp:inline>
                </w:drawing>
              </w:r>
            </w:del>
          </w:p>
        </w:tc>
        <w:tc>
          <w:tcPr>
            <w:tcW w:w="3900" w:type="dxa"/>
            <w:tcPrChange w:id="1029" w:author="Balasubramanian, Ruchita" w:date="2025-08-06T09:39:00Z" w16du:dateUtc="2025-08-06T13:39:00Z">
              <w:tcPr>
                <w:tcW w:w="3526" w:type="dxa"/>
                <w:gridSpan w:val="2"/>
              </w:tcPr>
            </w:tcPrChange>
          </w:tcPr>
          <w:p w14:paraId="57ACECD5" w14:textId="3B33C70D" w:rsidR="007A5B7A" w:rsidRPr="00F77336" w:rsidRDefault="00E03228" w:rsidP="00B94881">
            <w:pPr>
              <w:jc w:val="center"/>
              <w:rPr>
                <w:rFonts w:ascii="Times New Roman" w:hAnsi="Times New Roman" w:cs="Times New Roman"/>
                <w:sz w:val="24"/>
                <w:szCs w:val="24"/>
                <w:rPrChange w:id="1030" w:author="Balasubramanian, Ruchita" w:date="2025-08-05T15:31:00Z" w16du:dateUtc="2025-08-05T19:31:00Z">
                  <w:rPr/>
                </w:rPrChange>
              </w:rPr>
            </w:pPr>
            <w:ins w:id="1031" w:author="Balasubramanian, Ruchita" w:date="2025-08-06T09:35:00Z" w16du:dateUtc="2025-08-06T13:35:00Z">
              <w:r>
                <w:rPr>
                  <w:rFonts w:ascii="Times New Roman" w:hAnsi="Times New Roman" w:cs="Times New Roman"/>
                  <w:noProof/>
                </w:rPr>
                <w:drawing>
                  <wp:inline distT="0" distB="0" distL="0" distR="0" wp14:anchorId="4C680355" wp14:editId="7CD077BF">
                    <wp:extent cx="2151529" cy="1844201"/>
                    <wp:effectExtent l="0" t="0" r="0" b="0"/>
                    <wp:docPr id="1307888591" name="Picture 12"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8591" name="Picture 12" descr="A graph with numbers and lin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1926" cy="1861685"/>
                            </a:xfrm>
                            <a:prstGeom prst="rect">
                              <a:avLst/>
                            </a:prstGeom>
                          </pic:spPr>
                        </pic:pic>
                      </a:graphicData>
                    </a:graphic>
                  </wp:inline>
                </w:drawing>
              </w:r>
            </w:ins>
            <w:del w:id="1032" w:author="Balasubramanian, Ruchita" w:date="2025-08-06T09:32:00Z" w16du:dateUtc="2025-08-06T13:32:00Z">
              <w:r w:rsidR="002B3051" w:rsidRPr="00F77336" w:rsidDel="00F575F7">
                <w:rPr>
                  <w:rFonts w:ascii="Times New Roman" w:hAnsi="Times New Roman" w:cs="Times New Roman"/>
                  <w:noProof/>
                  <w:rPrChange w:id="1033" w:author="Balasubramanian, Ruchita" w:date="2025-08-05T15:31:00Z" w16du:dateUtc="2025-08-05T19:31:00Z">
                    <w:rPr>
                      <w:noProof/>
                    </w:rPr>
                  </w:rPrChange>
                </w:rPr>
                <w:drawing>
                  <wp:inline distT="0" distB="0" distL="0" distR="0" wp14:anchorId="4FB30D6B" wp14:editId="1DD1F209">
                    <wp:extent cx="2043404" cy="1751520"/>
                    <wp:effectExtent l="0" t="0" r="1905" b="1270"/>
                    <wp:docPr id="1682111312" name="Picture 10"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1312" name="Picture 10" descr="A graph with numbers and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6193" cy="1771054"/>
                            </a:xfrm>
                            <a:prstGeom prst="rect">
                              <a:avLst/>
                            </a:prstGeom>
                          </pic:spPr>
                        </pic:pic>
                      </a:graphicData>
                    </a:graphic>
                  </wp:inline>
                </w:drawing>
              </w:r>
            </w:del>
          </w:p>
        </w:tc>
      </w:tr>
      <w:tr w:rsidR="00E03228" w:rsidRPr="00F77336" w14:paraId="30F42ACE" w14:textId="77777777" w:rsidTr="00E03228">
        <w:tblPrEx>
          <w:tblPrExChange w:id="1034" w:author="Balasubramanian, Ruchita" w:date="2025-08-06T09:37:00Z" w16du:dateUtc="2025-08-06T13:37:00Z">
            <w:tblPrEx>
              <w:tblW w:w="11476" w:type="dxa"/>
            </w:tblPrEx>
          </w:tblPrExChange>
        </w:tblPrEx>
        <w:trPr>
          <w:trHeight w:val="1322"/>
          <w:trPrChange w:id="1035" w:author="Balasubramanian, Ruchita" w:date="2025-08-06T09:37:00Z" w16du:dateUtc="2025-08-06T13:37:00Z">
            <w:trPr>
              <w:gridBefore w:val="2"/>
              <w:trHeight w:val="1322"/>
            </w:trPr>
          </w:trPrChange>
        </w:trPr>
        <w:tc>
          <w:tcPr>
            <w:tcW w:w="12270" w:type="dxa"/>
            <w:gridSpan w:val="4"/>
            <w:tcPrChange w:id="1036" w:author="Balasubramanian, Ruchita" w:date="2025-08-06T09:37:00Z" w16du:dateUtc="2025-08-06T13:37:00Z">
              <w:tcPr>
                <w:tcW w:w="11476" w:type="dxa"/>
                <w:gridSpan w:val="7"/>
              </w:tcPr>
            </w:tcPrChange>
          </w:tcPr>
          <w:p w14:paraId="00B3E77F" w14:textId="3CFDF788" w:rsidR="007A5B7A" w:rsidRPr="00F77336" w:rsidRDefault="007A5B7A" w:rsidP="00B94881">
            <w:pPr>
              <w:jc w:val="center"/>
              <w:rPr>
                <w:rFonts w:ascii="Times New Roman" w:hAnsi="Times New Roman" w:cs="Times New Roman"/>
                <w:sz w:val="24"/>
                <w:szCs w:val="24"/>
                <w:rPrChange w:id="1037" w:author="Balasubramanian, Ruchita" w:date="2025-08-05T15:31:00Z" w16du:dateUtc="2025-08-05T19:31:00Z">
                  <w:rPr/>
                </w:rPrChange>
              </w:rPr>
            </w:pPr>
            <w:r w:rsidRPr="00F77336">
              <w:rPr>
                <w:rFonts w:ascii="Times New Roman" w:hAnsi="Times New Roman" w:cs="Times New Roman"/>
                <w:noProof/>
                <w:rPrChange w:id="1038" w:author="Balasubramanian, Ruchita" w:date="2025-08-05T15:31:00Z" w16du:dateUtc="2025-08-05T19:31:00Z">
                  <w:rPr>
                    <w:noProof/>
                  </w:rPr>
                </w:rPrChange>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26">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Pr="00F77336" w:rsidRDefault="00F85F10" w:rsidP="00B94881">
      <w:pPr>
        <w:jc w:val="center"/>
        <w:rPr>
          <w:rFonts w:ascii="Times New Roman" w:hAnsi="Times New Roman" w:cs="Times New Roman"/>
          <w:rPrChange w:id="1039" w:author="Balasubramanian, Ruchita" w:date="2025-08-05T15:31:00Z" w16du:dateUtc="2025-08-05T19:31:00Z">
            <w:rPr/>
          </w:rPrChange>
        </w:rPr>
      </w:pPr>
    </w:p>
    <w:p w14:paraId="50CF99F6" w14:textId="3D5FEA23" w:rsidR="00F85F10" w:rsidRPr="00F77336" w:rsidRDefault="007B6CD6">
      <w:pPr>
        <w:rPr>
          <w:rFonts w:ascii="Times New Roman" w:hAnsi="Times New Roman" w:cs="Times New Roman"/>
          <w:rPrChange w:id="1040" w:author="Balasubramanian, Ruchita" w:date="2025-08-05T15:31:00Z" w16du:dateUtc="2025-08-05T19:31:00Z">
            <w:rPr/>
          </w:rPrChange>
        </w:rPr>
      </w:pPr>
      <w:r w:rsidRPr="00F77336">
        <w:rPr>
          <w:rFonts w:ascii="Times New Roman" w:eastAsia="Arial" w:hAnsi="Times New Roman" w:cs="Times New Roman"/>
          <w:rPrChange w:id="1041" w:author="Balasubramanian, Ruchita" w:date="2025-08-05T15:31:00Z" w16du:dateUtc="2025-08-05T19:31:00Z">
            <w:rPr>
              <w:rFonts w:ascii="Arial" w:eastAsia="Arial" w:hAnsi="Arial" w:cs="Arial"/>
              <w:sz w:val="18"/>
              <w:szCs w:val="18"/>
            </w:rPr>
          </w:rPrChange>
        </w:rPr>
        <w:t xml:space="preserve">Sample projections for Illinois, Texas, and Louisiana. Y-axes give the projected number of infections. Lines denote the mean across 1,000 simulations; ribbons give the 95% </w:t>
      </w:r>
      <w:r w:rsidR="00EA1278" w:rsidRPr="00F77336">
        <w:rPr>
          <w:rFonts w:ascii="Times New Roman" w:eastAsia="Arial" w:hAnsi="Times New Roman" w:cs="Times New Roman"/>
          <w:rPrChange w:id="1042" w:author="Balasubramanian, Ruchita" w:date="2025-08-05T15:31:00Z" w16du:dateUtc="2025-08-05T19:31:00Z">
            <w:rPr>
              <w:rFonts w:ascii="Arial" w:eastAsia="Arial" w:hAnsi="Arial" w:cs="Arial"/>
              <w:sz w:val="18"/>
              <w:szCs w:val="18"/>
            </w:rPr>
          </w:rPrChange>
        </w:rPr>
        <w:t>CrI</w:t>
      </w:r>
      <w:r w:rsidRPr="00F77336">
        <w:rPr>
          <w:rFonts w:ascii="Times New Roman" w:eastAsia="Arial" w:hAnsi="Times New Roman" w:cs="Times New Roman"/>
          <w:rPrChange w:id="1043" w:author="Balasubramanian, Ruchita" w:date="2025-08-05T15:31:00Z" w16du:dateUtc="2025-08-05T19:31:00Z">
            <w:rPr>
              <w:rFonts w:ascii="Arial" w:eastAsia="Arial" w:hAnsi="Arial" w:cs="Arial"/>
              <w:sz w:val="18"/>
              <w:szCs w:val="18"/>
            </w:rPr>
          </w:rPrChange>
        </w:rPr>
        <w:t xml:space="preserve">. Green represents uninterrupted “Continuation” of CDC funding for HIV testing. In the other scenarios, funding stops in October 2025. In the “Cessation” scenario (navy blue), CDC-funded tests never </w:t>
      </w:r>
      <w:r w:rsidRPr="00F77336">
        <w:rPr>
          <w:rFonts w:ascii="Times New Roman" w:eastAsia="Arial" w:hAnsi="Times New Roman" w:cs="Times New Roman"/>
          <w:rPrChange w:id="1044" w:author="Balasubramanian, Ruchita" w:date="2025-08-05T15:31:00Z" w16du:dateUtc="2025-08-05T19:31:00Z">
            <w:rPr>
              <w:rFonts w:ascii="Arial" w:eastAsia="Arial" w:hAnsi="Arial" w:cs="Arial"/>
              <w:sz w:val="18"/>
              <w:szCs w:val="18"/>
            </w:rPr>
          </w:rPrChange>
        </w:rPr>
        <w:lastRenderedPageBreak/>
        <w:t>resume. In “Prolonged Interruption” (orange), CDC-funded tests return to prior levels from January to December 2029. In “Brief Interruption” (</w:t>
      </w:r>
      <w:r w:rsidR="002C2983" w:rsidRPr="00F77336">
        <w:rPr>
          <w:rFonts w:ascii="Times New Roman" w:eastAsia="Arial" w:hAnsi="Times New Roman" w:cs="Times New Roman"/>
          <w:rPrChange w:id="1045"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1046" w:author="Balasubramanian, Ruchita" w:date="2025-08-05T15:31:00Z" w16du:dateUtc="2025-08-05T19:31:00Z">
            <w:rPr>
              <w:rFonts w:ascii="Arial" w:eastAsia="Arial" w:hAnsi="Arial" w:cs="Arial"/>
              <w:sz w:val="18"/>
              <w:szCs w:val="18"/>
            </w:rPr>
          </w:rPrChange>
        </w:rPr>
        <w:t>blue), testing recovers from January to December 2027.</w:t>
      </w:r>
      <w:r w:rsidR="00362B41" w:rsidRPr="00F77336">
        <w:rPr>
          <w:rFonts w:ascii="Times New Roman" w:eastAsia="Arial" w:hAnsi="Times New Roman" w:cs="Times New Roman"/>
          <w:rPrChange w:id="1047" w:author="Balasubramanian, Ruchita" w:date="2025-08-05T15:31:00Z" w16du:dateUtc="2025-08-05T19:31:00Z">
            <w:rPr>
              <w:rFonts w:ascii="Arial" w:eastAsia="Arial" w:hAnsi="Arial" w:cs="Arial"/>
              <w:sz w:val="18"/>
              <w:szCs w:val="18"/>
            </w:rPr>
          </w:rPrChange>
        </w:rPr>
        <w:t xml:space="preserve"> States chosen to represent three states across the spectrum of relative excess incidences.</w:t>
      </w:r>
      <w:r w:rsidRPr="00F77336">
        <w:rPr>
          <w:rFonts w:ascii="Times New Roman" w:eastAsia="Arial" w:hAnsi="Times New Roman" w:cs="Times New Roman"/>
          <w:rPrChange w:id="1048" w:author="Balasubramanian, Ruchita" w:date="2025-08-05T15:31:00Z" w16du:dateUtc="2025-08-05T19:31:00Z">
            <w:rPr>
              <w:rFonts w:ascii="Arial" w:eastAsia="Arial" w:hAnsi="Arial" w:cs="Arial"/>
              <w:sz w:val="18"/>
              <w:szCs w:val="18"/>
            </w:rPr>
          </w:rPrChange>
        </w:rPr>
        <w:t xml:space="preserve"> Times of reintroduction of testing (2027 and 2029) are shown as vertical dashed red lines.</w:t>
      </w:r>
      <w:r w:rsidR="00362B41" w:rsidRPr="00F77336">
        <w:rPr>
          <w:rFonts w:ascii="Times New Roman" w:eastAsia="Arial" w:hAnsi="Times New Roman" w:cs="Times New Roman"/>
          <w:rPrChange w:id="1049" w:author="Balasubramanian, Ruchita" w:date="2025-08-05T15:31:00Z" w16du:dateUtc="2025-08-05T19:31:00Z">
            <w:rPr>
              <w:rFonts w:ascii="Arial" w:eastAsia="Arial" w:hAnsi="Arial" w:cs="Arial"/>
              <w:sz w:val="18"/>
              <w:szCs w:val="18"/>
            </w:rPr>
          </w:rPrChange>
        </w:rPr>
        <w:t xml:space="preserve"> </w:t>
      </w:r>
    </w:p>
    <w:p w14:paraId="475256D9" w14:textId="0FFB4005" w:rsidR="00F85F10" w:rsidRPr="00F77336" w:rsidRDefault="007B6CD6">
      <w:pPr>
        <w:rPr>
          <w:rFonts w:ascii="Times New Roman" w:hAnsi="Times New Roman" w:cs="Times New Roman"/>
          <w:rPrChange w:id="1050" w:author="Balasubramanian, Ruchita" w:date="2025-08-05T15:31:00Z" w16du:dateUtc="2025-08-05T19:31:00Z">
            <w:rPr/>
          </w:rPrChange>
        </w:rPr>
      </w:pPr>
      <w:r w:rsidRPr="00F77336">
        <w:rPr>
          <w:rFonts w:ascii="Times New Roman" w:hAnsi="Times New Roman" w:cs="Times New Roman"/>
          <w:rPrChange w:id="1051" w:author="Balasubramanian, Ruchita" w:date="2025-08-05T15:31:00Z" w16du:dateUtc="2025-08-05T19:31:00Z">
            <w:rPr/>
          </w:rPrChange>
        </w:rPr>
        <w:br w:type="page"/>
      </w:r>
    </w:p>
    <w:p w14:paraId="3CDA8C90" w14:textId="77777777" w:rsidR="00F85F10" w:rsidRDefault="007B6CD6">
      <w:pPr>
        <w:rPr>
          <w:ins w:id="1052" w:author="Balasubramanian, Ruchita" w:date="2025-08-06T09:13:00Z" w16du:dateUtc="2025-08-06T13:13:00Z"/>
          <w:rFonts w:ascii="Times New Roman" w:hAnsi="Times New Roman" w:cs="Times New Roman"/>
          <w:b/>
        </w:rPr>
      </w:pPr>
      <w:r w:rsidRPr="00F77336">
        <w:rPr>
          <w:rFonts w:ascii="Times New Roman" w:hAnsi="Times New Roman" w:cs="Times New Roman"/>
          <w:b/>
          <w:rPrChange w:id="1053" w:author="Balasubramanian, Ruchita" w:date="2025-08-05T15:31:00Z" w16du:dateUtc="2025-08-05T19:31:00Z">
            <w:rPr>
              <w:b/>
            </w:rPr>
          </w:rPrChange>
        </w:rPr>
        <w:lastRenderedPageBreak/>
        <w:t xml:space="preserve">Figure 2. </w:t>
      </w:r>
      <w:r w:rsidRPr="00F77336">
        <w:rPr>
          <w:rFonts w:ascii="Times New Roman" w:hAnsi="Times New Roman" w:cs="Times New Roman"/>
          <w:b/>
          <w:rPrChange w:id="1054" w:author="Balasubramanian, Ruchita" w:date="2025-08-05T15:31:00Z" w16du:dateUtc="2025-08-05T19:31:00Z">
            <w:rPr>
              <w:b/>
              <w:sz w:val="22"/>
              <w:szCs w:val="22"/>
            </w:rPr>
          </w:rPrChange>
        </w:rPr>
        <w:t xml:space="preserve">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77"/>
        <w:gridCol w:w="1334"/>
        <w:gridCol w:w="93"/>
        <w:gridCol w:w="1035"/>
        <w:gridCol w:w="82"/>
        <w:gridCol w:w="994"/>
        <w:gridCol w:w="62"/>
        <w:gridCol w:w="1035"/>
        <w:gridCol w:w="113"/>
        <w:gridCol w:w="994"/>
        <w:gridCol w:w="31"/>
        <w:gridCol w:w="1035"/>
        <w:gridCol w:w="144"/>
        <w:gridCol w:w="994"/>
        <w:tblGridChange w:id="1055">
          <w:tblGrid>
            <w:gridCol w:w="5"/>
            <w:gridCol w:w="1118"/>
            <w:gridCol w:w="177"/>
            <w:gridCol w:w="5"/>
            <w:gridCol w:w="1329"/>
            <w:gridCol w:w="93"/>
            <w:gridCol w:w="5"/>
            <w:gridCol w:w="1030"/>
            <w:gridCol w:w="5"/>
            <w:gridCol w:w="77"/>
            <w:gridCol w:w="994"/>
            <w:gridCol w:w="62"/>
            <w:gridCol w:w="5"/>
            <w:gridCol w:w="1030"/>
            <w:gridCol w:w="5"/>
            <w:gridCol w:w="108"/>
            <w:gridCol w:w="994"/>
            <w:gridCol w:w="31"/>
            <w:gridCol w:w="5"/>
            <w:gridCol w:w="1030"/>
            <w:gridCol w:w="5"/>
            <w:gridCol w:w="139"/>
            <w:gridCol w:w="994"/>
            <w:gridCol w:w="5"/>
          </w:tblGrid>
        </w:tblGridChange>
      </w:tblGrid>
      <w:tr w:rsidR="00216840" w:rsidRPr="006E1E2E" w14:paraId="0615B91E" w14:textId="77777777" w:rsidTr="003215BD">
        <w:trPr>
          <w:trHeight w:val="144"/>
          <w:jc w:val="center"/>
          <w:ins w:id="1056" w:author="Balasubramanian, Ruchita" w:date="2025-08-06T09:13:00Z"/>
        </w:trPr>
        <w:tc>
          <w:tcPr>
            <w:tcW w:w="1123" w:type="dxa"/>
            <w:tcBorders>
              <w:top w:val="nil"/>
              <w:left w:val="nil"/>
              <w:bottom w:val="single" w:sz="8" w:space="0" w:color="auto"/>
              <w:right w:val="single" w:sz="8" w:space="0" w:color="auto"/>
            </w:tcBorders>
            <w:vAlign w:val="center"/>
          </w:tcPr>
          <w:p w14:paraId="6E2D0EF6" w14:textId="77777777" w:rsidR="00216840" w:rsidRDefault="00216840" w:rsidP="003215BD">
            <w:pPr>
              <w:spacing w:line="204" w:lineRule="auto"/>
              <w:jc w:val="center"/>
              <w:rPr>
                <w:ins w:id="1057" w:author="Balasubramanian, Ruchita" w:date="2025-08-06T09:13:00Z" w16du:dateUtc="2025-08-06T13:13:00Z"/>
                <w:b/>
                <w:bCs/>
                <w:sz w:val="18"/>
                <w:szCs w:val="18"/>
              </w:rPr>
            </w:pPr>
          </w:p>
        </w:tc>
        <w:tc>
          <w:tcPr>
            <w:tcW w:w="1511" w:type="dxa"/>
            <w:gridSpan w:val="2"/>
            <w:tcBorders>
              <w:top w:val="single" w:sz="8" w:space="0" w:color="auto"/>
              <w:left w:val="single" w:sz="8" w:space="0" w:color="auto"/>
              <w:bottom w:val="single" w:sz="8" w:space="0" w:color="auto"/>
              <w:right w:val="single" w:sz="8" w:space="0" w:color="auto"/>
            </w:tcBorders>
          </w:tcPr>
          <w:p w14:paraId="51A3DD77" w14:textId="77777777" w:rsidR="00216840" w:rsidRPr="00631D64" w:rsidRDefault="00216840" w:rsidP="003215BD">
            <w:pPr>
              <w:spacing w:line="204" w:lineRule="auto"/>
              <w:jc w:val="center"/>
              <w:rPr>
                <w:ins w:id="1058" w:author="Balasubramanian, Ruchita" w:date="2025-08-06T09:13:00Z" w16du:dateUtc="2025-08-06T13:13:00Z"/>
                <w:sz w:val="16"/>
                <w:szCs w:val="16"/>
              </w:rPr>
            </w:pPr>
            <w:ins w:id="1059" w:author="Balasubramanian, Ruchita" w:date="2025-08-06T09:13:00Z" w16du:dateUtc="2025-08-06T13:13:00Z">
              <w:r w:rsidRPr="00E26001">
                <w:rPr>
                  <w:b/>
                  <w:bCs/>
                  <w:sz w:val="18"/>
                  <w:szCs w:val="18"/>
                </w:rPr>
                <w:t>Continuation</w:t>
              </w:r>
            </w:ins>
          </w:p>
        </w:tc>
        <w:tc>
          <w:tcPr>
            <w:tcW w:w="2204" w:type="dxa"/>
            <w:gridSpan w:val="4"/>
            <w:tcBorders>
              <w:top w:val="single" w:sz="8" w:space="0" w:color="auto"/>
              <w:left w:val="single" w:sz="8" w:space="0" w:color="auto"/>
              <w:bottom w:val="single" w:sz="8" w:space="0" w:color="auto"/>
              <w:right w:val="single" w:sz="8" w:space="0" w:color="auto"/>
            </w:tcBorders>
          </w:tcPr>
          <w:p w14:paraId="1673FFDD" w14:textId="77777777" w:rsidR="00216840" w:rsidRPr="00631D64" w:rsidRDefault="00216840" w:rsidP="003215BD">
            <w:pPr>
              <w:spacing w:line="204" w:lineRule="auto"/>
              <w:jc w:val="center"/>
              <w:rPr>
                <w:ins w:id="1060" w:author="Balasubramanian, Ruchita" w:date="2025-08-06T09:13:00Z" w16du:dateUtc="2025-08-06T13:13:00Z"/>
                <w:sz w:val="16"/>
                <w:szCs w:val="16"/>
              </w:rPr>
            </w:pPr>
            <w:ins w:id="1061" w:author="Balasubramanian, Ruchita" w:date="2025-08-06T09:13:00Z" w16du:dateUtc="2025-08-06T13:13:00Z">
              <w:r w:rsidRPr="00E26001">
                <w:rPr>
                  <w:b/>
                  <w:bCs/>
                  <w:sz w:val="18"/>
                  <w:szCs w:val="18"/>
                </w:rPr>
                <w:t>Cessation</w:t>
              </w:r>
            </w:ins>
          </w:p>
        </w:tc>
        <w:tc>
          <w:tcPr>
            <w:tcW w:w="2204" w:type="dxa"/>
            <w:gridSpan w:val="4"/>
            <w:tcBorders>
              <w:top w:val="single" w:sz="8" w:space="0" w:color="auto"/>
              <w:left w:val="single" w:sz="8" w:space="0" w:color="auto"/>
              <w:bottom w:val="single" w:sz="8" w:space="0" w:color="auto"/>
              <w:right w:val="single" w:sz="8" w:space="0" w:color="auto"/>
            </w:tcBorders>
          </w:tcPr>
          <w:p w14:paraId="7B2B8EC2" w14:textId="77777777" w:rsidR="00216840" w:rsidRPr="00631D64" w:rsidRDefault="00216840" w:rsidP="003215BD">
            <w:pPr>
              <w:spacing w:line="204" w:lineRule="auto"/>
              <w:jc w:val="center"/>
              <w:rPr>
                <w:ins w:id="1062" w:author="Balasubramanian, Ruchita" w:date="2025-08-06T09:13:00Z" w16du:dateUtc="2025-08-06T13:13:00Z"/>
                <w:sz w:val="16"/>
                <w:szCs w:val="16"/>
              </w:rPr>
            </w:pPr>
            <w:ins w:id="1063" w:author="Balasubramanian, Ruchita" w:date="2025-08-06T09:13:00Z" w16du:dateUtc="2025-08-06T13:13:00Z">
              <w:r>
                <w:rPr>
                  <w:b/>
                  <w:bCs/>
                  <w:sz w:val="18"/>
                  <w:szCs w:val="18"/>
                </w:rPr>
                <w:t>Prolonged</w:t>
              </w:r>
              <w:r w:rsidRPr="00E26001">
                <w:rPr>
                  <w:b/>
                  <w:bCs/>
                  <w:sz w:val="18"/>
                  <w:szCs w:val="18"/>
                </w:rPr>
                <w:t xml:space="preserve"> Interruption</w:t>
              </w:r>
            </w:ins>
          </w:p>
        </w:tc>
        <w:tc>
          <w:tcPr>
            <w:tcW w:w="2204" w:type="dxa"/>
            <w:gridSpan w:val="4"/>
            <w:tcBorders>
              <w:top w:val="single" w:sz="8" w:space="0" w:color="auto"/>
              <w:left w:val="single" w:sz="8" w:space="0" w:color="auto"/>
              <w:bottom w:val="single" w:sz="8" w:space="0" w:color="auto"/>
              <w:right w:val="single" w:sz="8" w:space="0" w:color="auto"/>
            </w:tcBorders>
          </w:tcPr>
          <w:p w14:paraId="5110A1A3" w14:textId="77777777" w:rsidR="00216840" w:rsidRPr="00631D64" w:rsidRDefault="00216840" w:rsidP="003215BD">
            <w:pPr>
              <w:spacing w:line="204" w:lineRule="auto"/>
              <w:jc w:val="center"/>
              <w:rPr>
                <w:ins w:id="1064" w:author="Balasubramanian, Ruchita" w:date="2025-08-06T09:13:00Z" w16du:dateUtc="2025-08-06T13:13:00Z"/>
                <w:sz w:val="16"/>
                <w:szCs w:val="16"/>
              </w:rPr>
            </w:pPr>
            <w:ins w:id="1065" w:author="Balasubramanian, Ruchita" w:date="2025-08-06T09:13:00Z" w16du:dateUtc="2025-08-06T13:13:00Z">
              <w:r>
                <w:rPr>
                  <w:b/>
                  <w:bCs/>
                  <w:sz w:val="18"/>
                  <w:szCs w:val="18"/>
                </w:rPr>
                <w:t>Brief</w:t>
              </w:r>
              <w:r w:rsidRPr="00E26001">
                <w:rPr>
                  <w:b/>
                  <w:bCs/>
                  <w:sz w:val="18"/>
                  <w:szCs w:val="18"/>
                </w:rPr>
                <w:t xml:space="preserve"> Interruption</w:t>
              </w:r>
            </w:ins>
          </w:p>
        </w:tc>
      </w:tr>
      <w:tr w:rsidR="00216840" w:rsidRPr="006E1E2E" w14:paraId="7BC684F3" w14:textId="77777777" w:rsidTr="003215BD">
        <w:trPr>
          <w:trHeight w:val="144"/>
          <w:jc w:val="center"/>
          <w:ins w:id="1066" w:author="Balasubramanian, Ruchita" w:date="2025-08-06T09:13:00Z"/>
        </w:trPr>
        <w:tc>
          <w:tcPr>
            <w:tcW w:w="1123" w:type="dxa"/>
            <w:tcBorders>
              <w:top w:val="single" w:sz="8" w:space="0" w:color="auto"/>
              <w:left w:val="single" w:sz="8" w:space="0" w:color="auto"/>
              <w:bottom w:val="single" w:sz="8" w:space="0" w:color="auto"/>
              <w:right w:val="single" w:sz="8" w:space="0" w:color="auto"/>
            </w:tcBorders>
            <w:vAlign w:val="center"/>
          </w:tcPr>
          <w:p w14:paraId="0A6B71A5" w14:textId="77777777" w:rsidR="00216840" w:rsidRPr="00E26001" w:rsidRDefault="00216840" w:rsidP="003215BD">
            <w:pPr>
              <w:spacing w:line="204" w:lineRule="auto"/>
              <w:jc w:val="center"/>
              <w:rPr>
                <w:ins w:id="1067" w:author="Balasubramanian, Ruchita" w:date="2025-08-06T09:13:00Z" w16du:dateUtc="2025-08-06T13:13:00Z"/>
                <w:b/>
                <w:bCs/>
                <w:sz w:val="18"/>
                <w:szCs w:val="18"/>
              </w:rPr>
            </w:pPr>
            <w:ins w:id="1068" w:author="Balasubramanian, Ruchita" w:date="2025-08-06T09:13:00Z" w16du:dateUtc="2025-08-06T13:13:00Z">
              <w:r>
                <w:rPr>
                  <w:b/>
                  <w:bCs/>
                  <w:sz w:val="18"/>
                  <w:szCs w:val="18"/>
                </w:rPr>
                <w:t>State</w:t>
              </w:r>
            </w:ins>
          </w:p>
        </w:tc>
        <w:tc>
          <w:tcPr>
            <w:tcW w:w="1511" w:type="dxa"/>
            <w:gridSpan w:val="2"/>
            <w:tcBorders>
              <w:top w:val="single" w:sz="8" w:space="0" w:color="auto"/>
              <w:left w:val="single" w:sz="8" w:space="0" w:color="auto"/>
              <w:bottom w:val="single" w:sz="8" w:space="0" w:color="auto"/>
              <w:right w:val="single" w:sz="8" w:space="0" w:color="auto"/>
            </w:tcBorders>
            <w:vAlign w:val="center"/>
          </w:tcPr>
          <w:p w14:paraId="56F36DD4" w14:textId="77777777" w:rsidR="00216840" w:rsidRDefault="00216840" w:rsidP="003215BD">
            <w:pPr>
              <w:spacing w:line="204" w:lineRule="auto"/>
              <w:jc w:val="center"/>
              <w:rPr>
                <w:ins w:id="1069" w:author="Balasubramanian, Ruchita" w:date="2025-08-06T09:13:00Z" w16du:dateUtc="2025-08-06T13:13:00Z"/>
                <w:sz w:val="16"/>
                <w:szCs w:val="16"/>
              </w:rPr>
            </w:pPr>
            <w:ins w:id="1070" w:author="Balasubramanian, Ruchita" w:date="2025-08-06T09:13:00Z" w16du:dateUtc="2025-08-06T13:13:00Z">
              <w:r w:rsidRPr="00631D64">
                <w:rPr>
                  <w:sz w:val="16"/>
                  <w:szCs w:val="16"/>
                </w:rPr>
                <w:t>Number of</w:t>
              </w:r>
            </w:ins>
          </w:p>
          <w:p w14:paraId="53C94245" w14:textId="77777777" w:rsidR="00216840" w:rsidRPr="00631D64" w:rsidRDefault="00216840" w:rsidP="003215BD">
            <w:pPr>
              <w:spacing w:line="204" w:lineRule="auto"/>
              <w:jc w:val="center"/>
              <w:rPr>
                <w:ins w:id="1071" w:author="Balasubramanian, Ruchita" w:date="2025-08-06T09:13:00Z" w16du:dateUtc="2025-08-06T13:13:00Z"/>
                <w:sz w:val="16"/>
                <w:szCs w:val="16"/>
              </w:rPr>
            </w:pPr>
            <w:ins w:id="1072" w:author="Balasubramanian, Ruchita" w:date="2025-08-06T09:13:00Z" w16du:dateUtc="2025-08-06T13:13:00Z">
              <w:r w:rsidRPr="00631D64">
                <w:rPr>
                  <w:sz w:val="16"/>
                  <w:szCs w:val="16"/>
                </w:rPr>
                <w:t>Incident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6B002C40" w14:textId="77777777" w:rsidR="00216840" w:rsidRPr="00631D64" w:rsidRDefault="00216840" w:rsidP="003215BD">
            <w:pPr>
              <w:spacing w:line="204" w:lineRule="auto"/>
              <w:jc w:val="center"/>
              <w:rPr>
                <w:ins w:id="1073" w:author="Balasubramanian, Ruchita" w:date="2025-08-06T09:13:00Z" w16du:dateUtc="2025-08-06T13:13:00Z"/>
                <w:sz w:val="16"/>
                <w:szCs w:val="16"/>
              </w:rPr>
            </w:pPr>
            <w:ins w:id="1074"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00AE95A1" w14:textId="77777777" w:rsidR="00216840" w:rsidRPr="00631D64" w:rsidRDefault="00216840" w:rsidP="003215BD">
            <w:pPr>
              <w:spacing w:line="204" w:lineRule="auto"/>
              <w:jc w:val="center"/>
              <w:rPr>
                <w:ins w:id="1075" w:author="Balasubramanian, Ruchita" w:date="2025-08-06T09:13:00Z" w16du:dateUtc="2025-08-06T13:13:00Z"/>
                <w:sz w:val="16"/>
                <w:szCs w:val="16"/>
              </w:rPr>
            </w:pPr>
            <w:ins w:id="1076" w:author="Balasubramanian, Ruchita" w:date="2025-08-06T09:13:00Z" w16du:dateUtc="2025-08-06T13:13:00Z">
              <w:r w:rsidRPr="00631D64">
                <w:rPr>
                  <w:sz w:val="16"/>
                  <w:szCs w:val="16"/>
                </w:rPr>
                <w:t>Relative Excess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44AEF710" w14:textId="77777777" w:rsidR="00216840" w:rsidRPr="00631D64" w:rsidRDefault="00216840" w:rsidP="003215BD">
            <w:pPr>
              <w:spacing w:line="204" w:lineRule="auto"/>
              <w:jc w:val="center"/>
              <w:rPr>
                <w:ins w:id="1077" w:author="Balasubramanian, Ruchita" w:date="2025-08-06T09:13:00Z" w16du:dateUtc="2025-08-06T13:13:00Z"/>
                <w:sz w:val="16"/>
                <w:szCs w:val="16"/>
              </w:rPr>
            </w:pPr>
            <w:ins w:id="1078"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0748F5C9" w14:textId="77777777" w:rsidR="00216840" w:rsidRPr="00631D64" w:rsidRDefault="00216840" w:rsidP="003215BD">
            <w:pPr>
              <w:spacing w:line="204" w:lineRule="auto"/>
              <w:jc w:val="center"/>
              <w:rPr>
                <w:ins w:id="1079" w:author="Balasubramanian, Ruchita" w:date="2025-08-06T09:13:00Z" w16du:dateUtc="2025-08-06T13:13:00Z"/>
                <w:sz w:val="16"/>
                <w:szCs w:val="16"/>
              </w:rPr>
            </w:pPr>
            <w:ins w:id="1080" w:author="Balasubramanian, Ruchita" w:date="2025-08-06T09:13:00Z" w16du:dateUtc="2025-08-06T13:13:00Z">
              <w:r w:rsidRPr="00631D64">
                <w:rPr>
                  <w:sz w:val="16"/>
                  <w:szCs w:val="16"/>
                </w:rPr>
                <w:t>Relative Excess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1509DE37" w14:textId="77777777" w:rsidR="00216840" w:rsidRPr="00631D64" w:rsidRDefault="00216840" w:rsidP="003215BD">
            <w:pPr>
              <w:spacing w:line="204" w:lineRule="auto"/>
              <w:jc w:val="center"/>
              <w:rPr>
                <w:ins w:id="1081" w:author="Balasubramanian, Ruchita" w:date="2025-08-06T09:13:00Z" w16du:dateUtc="2025-08-06T13:13:00Z"/>
                <w:sz w:val="16"/>
                <w:szCs w:val="16"/>
              </w:rPr>
            </w:pPr>
            <w:ins w:id="1082"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369E8E51" w14:textId="77777777" w:rsidR="00216840" w:rsidRPr="00631D64" w:rsidRDefault="00216840" w:rsidP="003215BD">
            <w:pPr>
              <w:spacing w:line="204" w:lineRule="auto"/>
              <w:jc w:val="center"/>
              <w:rPr>
                <w:ins w:id="1083" w:author="Balasubramanian, Ruchita" w:date="2025-08-06T09:13:00Z" w16du:dateUtc="2025-08-06T13:13:00Z"/>
                <w:sz w:val="16"/>
                <w:szCs w:val="16"/>
              </w:rPr>
            </w:pPr>
            <w:ins w:id="1084" w:author="Balasubramanian, Ruchita" w:date="2025-08-06T09:13:00Z" w16du:dateUtc="2025-08-06T13:13:00Z">
              <w:r w:rsidRPr="00631D64">
                <w:rPr>
                  <w:sz w:val="16"/>
                  <w:szCs w:val="16"/>
                </w:rPr>
                <w:t>Relative Excess Infections*</w:t>
              </w:r>
            </w:ins>
          </w:p>
        </w:tc>
      </w:tr>
      <w:tr w:rsidR="00216840" w:rsidRPr="006E1E2E" w14:paraId="046FE293" w14:textId="77777777" w:rsidTr="003215BD">
        <w:trPr>
          <w:trHeight w:val="144"/>
          <w:jc w:val="center"/>
          <w:ins w:id="1085"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9E76214" w14:textId="77777777" w:rsidR="00216840" w:rsidRPr="00811BF5" w:rsidRDefault="00216840" w:rsidP="003215BD">
            <w:pPr>
              <w:spacing w:line="204" w:lineRule="auto"/>
              <w:jc w:val="center"/>
              <w:rPr>
                <w:ins w:id="1086" w:author="Balasubramanian, Ruchita" w:date="2025-08-06T09:13:00Z" w16du:dateUtc="2025-08-06T13:13:00Z"/>
                <w:rFonts w:eastAsia="Times New Roman"/>
                <w:b/>
                <w:bCs/>
                <w:sz w:val="16"/>
                <w:szCs w:val="16"/>
                <w:lang w:val="en-US"/>
              </w:rPr>
            </w:pPr>
            <w:ins w:id="1087" w:author="Balasubramanian, Ruchita" w:date="2025-08-06T09:13:00Z" w16du:dateUtc="2025-08-06T13:13:00Z">
              <w:r>
                <w:rPr>
                  <w:rFonts w:eastAsia="Times New Roman"/>
                  <w:b/>
                  <w:bCs/>
                  <w:sz w:val="16"/>
                  <w:szCs w:val="16"/>
                  <w:lang w:val="en-US"/>
                </w:rPr>
                <w:t>Louisiana</w:t>
              </w:r>
            </w:ins>
          </w:p>
        </w:tc>
        <w:tc>
          <w:tcPr>
            <w:tcW w:w="1511" w:type="dxa"/>
            <w:gridSpan w:val="2"/>
            <w:tcBorders>
              <w:top w:val="nil"/>
              <w:left w:val="nil"/>
              <w:bottom w:val="nil"/>
              <w:right w:val="single" w:sz="8" w:space="0" w:color="auto"/>
            </w:tcBorders>
            <w:shd w:val="clear" w:color="FFFFFF" w:fill="FFFFFF"/>
            <w:vAlign w:val="bottom"/>
          </w:tcPr>
          <w:p w14:paraId="0CAA603A" w14:textId="77777777" w:rsidR="00216840" w:rsidRPr="00AB48E1" w:rsidRDefault="00216840" w:rsidP="003215BD">
            <w:pPr>
              <w:spacing w:line="204" w:lineRule="auto"/>
              <w:jc w:val="center"/>
              <w:rPr>
                <w:ins w:id="1088" w:author="Balasubramanian, Ruchita" w:date="2025-08-06T09:13:00Z" w16du:dateUtc="2025-08-06T13:13:00Z"/>
                <w:sz w:val="16"/>
                <w:szCs w:val="16"/>
              </w:rPr>
            </w:pPr>
            <w:ins w:id="1089" w:author="Balasubramanian, Ruchita" w:date="2025-08-06T09:13:00Z" w16du:dateUtc="2025-08-06T13:13:00Z">
              <w:r w:rsidRPr="001F1F6A">
                <w:rPr>
                  <w:rFonts w:eastAsia="Times New Roman"/>
                  <w:color w:val="000000"/>
                  <w:sz w:val="16"/>
                  <w:szCs w:val="16"/>
                  <w:lang w:val="en-US"/>
                </w:rPr>
                <w:t>4,632</w:t>
              </w:r>
            </w:ins>
          </w:p>
        </w:tc>
        <w:tc>
          <w:tcPr>
            <w:tcW w:w="1210" w:type="dxa"/>
            <w:gridSpan w:val="3"/>
            <w:tcBorders>
              <w:top w:val="nil"/>
              <w:left w:val="single" w:sz="8" w:space="0" w:color="auto"/>
              <w:bottom w:val="nil"/>
              <w:right w:val="single" w:sz="8" w:space="0" w:color="auto"/>
            </w:tcBorders>
            <w:shd w:val="clear" w:color="FF0100" w:fill="FF0100"/>
            <w:vAlign w:val="bottom"/>
          </w:tcPr>
          <w:p w14:paraId="7F3A4511" w14:textId="77777777" w:rsidR="00216840" w:rsidRPr="00BC1C26" w:rsidRDefault="00216840" w:rsidP="003215BD">
            <w:pPr>
              <w:spacing w:line="204" w:lineRule="auto"/>
              <w:jc w:val="center"/>
              <w:rPr>
                <w:ins w:id="1090" w:author="Balasubramanian, Ruchita" w:date="2025-08-06T09:13:00Z" w16du:dateUtc="2025-08-06T13:13:00Z"/>
                <w:sz w:val="14"/>
                <w:szCs w:val="14"/>
              </w:rPr>
            </w:pPr>
            <w:ins w:id="1091" w:author="Balasubramanian, Ruchita" w:date="2025-08-06T09:13:00Z" w16du:dateUtc="2025-08-06T13:13:00Z">
              <w:r w:rsidRPr="001F1F6A">
                <w:rPr>
                  <w:rFonts w:eastAsia="Times New Roman"/>
                  <w:color w:val="000000"/>
                  <w:sz w:val="16"/>
                  <w:szCs w:val="16"/>
                  <w:lang w:val="en-US"/>
                </w:rPr>
                <w:t>1,387</w:t>
              </w:r>
            </w:ins>
          </w:p>
        </w:tc>
        <w:tc>
          <w:tcPr>
            <w:tcW w:w="994" w:type="dxa"/>
            <w:tcBorders>
              <w:top w:val="nil"/>
              <w:left w:val="single" w:sz="8" w:space="0" w:color="auto"/>
              <w:bottom w:val="nil"/>
              <w:right w:val="single" w:sz="8" w:space="0" w:color="auto"/>
            </w:tcBorders>
            <w:shd w:val="clear" w:color="FF0100" w:fill="FF0100"/>
            <w:vAlign w:val="bottom"/>
          </w:tcPr>
          <w:p w14:paraId="79789F9F" w14:textId="77777777" w:rsidR="00216840" w:rsidRPr="00BC1C26" w:rsidRDefault="00216840" w:rsidP="003215BD">
            <w:pPr>
              <w:spacing w:line="204" w:lineRule="auto"/>
              <w:jc w:val="center"/>
              <w:rPr>
                <w:ins w:id="1092" w:author="Balasubramanian, Ruchita" w:date="2025-08-06T09:13:00Z" w16du:dateUtc="2025-08-06T13:13:00Z"/>
                <w:sz w:val="14"/>
                <w:szCs w:val="14"/>
              </w:rPr>
            </w:pPr>
            <w:ins w:id="1093" w:author="Balasubramanian, Ruchita" w:date="2025-08-06T09:13:00Z" w16du:dateUtc="2025-08-06T13:13:00Z">
              <w:r w:rsidRPr="001F1F6A">
                <w:rPr>
                  <w:rFonts w:eastAsia="Times New Roman"/>
                  <w:color w:val="000000"/>
                  <w:sz w:val="16"/>
                  <w:szCs w:val="16"/>
                  <w:lang w:val="en-US"/>
                </w:rPr>
                <w:t>29.9%</w:t>
              </w:r>
            </w:ins>
          </w:p>
        </w:tc>
        <w:tc>
          <w:tcPr>
            <w:tcW w:w="1210" w:type="dxa"/>
            <w:gridSpan w:val="3"/>
            <w:tcBorders>
              <w:top w:val="nil"/>
              <w:left w:val="single" w:sz="8" w:space="0" w:color="auto"/>
              <w:bottom w:val="nil"/>
              <w:right w:val="single" w:sz="8" w:space="0" w:color="auto"/>
            </w:tcBorders>
            <w:shd w:val="clear" w:color="FF3900" w:fill="FF3900"/>
            <w:vAlign w:val="bottom"/>
          </w:tcPr>
          <w:p w14:paraId="2390A01B" w14:textId="77777777" w:rsidR="00216840" w:rsidRPr="00BC1C26" w:rsidRDefault="00216840" w:rsidP="003215BD">
            <w:pPr>
              <w:spacing w:line="204" w:lineRule="auto"/>
              <w:jc w:val="center"/>
              <w:rPr>
                <w:ins w:id="1094" w:author="Balasubramanian, Ruchita" w:date="2025-08-06T09:13:00Z" w16du:dateUtc="2025-08-06T13:13:00Z"/>
                <w:sz w:val="14"/>
                <w:szCs w:val="14"/>
              </w:rPr>
            </w:pPr>
            <w:ins w:id="1095" w:author="Balasubramanian, Ruchita" w:date="2025-08-06T09:13:00Z" w16du:dateUtc="2025-08-06T13:13:00Z">
              <w:r w:rsidRPr="001F1F6A">
                <w:rPr>
                  <w:rFonts w:eastAsia="Times New Roman"/>
                  <w:color w:val="000000"/>
                  <w:sz w:val="16"/>
                  <w:szCs w:val="16"/>
                  <w:lang w:val="en-US"/>
                </w:rPr>
                <w:t>1,081</w:t>
              </w:r>
            </w:ins>
          </w:p>
        </w:tc>
        <w:tc>
          <w:tcPr>
            <w:tcW w:w="994" w:type="dxa"/>
            <w:tcBorders>
              <w:top w:val="nil"/>
              <w:left w:val="single" w:sz="8" w:space="0" w:color="auto"/>
              <w:bottom w:val="nil"/>
              <w:right w:val="single" w:sz="8" w:space="0" w:color="auto"/>
            </w:tcBorders>
            <w:shd w:val="clear" w:color="FF3900" w:fill="FF3900"/>
            <w:vAlign w:val="bottom"/>
          </w:tcPr>
          <w:p w14:paraId="7E5B03B2" w14:textId="77777777" w:rsidR="00216840" w:rsidRPr="00BC1C26" w:rsidRDefault="00216840" w:rsidP="003215BD">
            <w:pPr>
              <w:spacing w:line="204" w:lineRule="auto"/>
              <w:jc w:val="center"/>
              <w:rPr>
                <w:ins w:id="1096" w:author="Balasubramanian, Ruchita" w:date="2025-08-06T09:13:00Z" w16du:dateUtc="2025-08-06T13:13:00Z"/>
                <w:sz w:val="14"/>
                <w:szCs w:val="14"/>
              </w:rPr>
            </w:pPr>
            <w:ins w:id="1097" w:author="Balasubramanian, Ruchita" w:date="2025-08-06T09:13:00Z" w16du:dateUtc="2025-08-06T13:13:00Z">
              <w:r w:rsidRPr="001F1F6A">
                <w:rPr>
                  <w:rFonts w:eastAsia="Times New Roman"/>
                  <w:color w:val="000000"/>
                  <w:sz w:val="16"/>
                  <w:szCs w:val="16"/>
                  <w:lang w:val="en-US"/>
                </w:rPr>
                <w:t>23.3%</w:t>
              </w:r>
            </w:ins>
          </w:p>
        </w:tc>
        <w:tc>
          <w:tcPr>
            <w:tcW w:w="1210" w:type="dxa"/>
            <w:gridSpan w:val="3"/>
            <w:tcBorders>
              <w:top w:val="nil"/>
              <w:left w:val="single" w:sz="8" w:space="0" w:color="auto"/>
              <w:bottom w:val="nil"/>
              <w:right w:val="single" w:sz="8" w:space="0" w:color="auto"/>
            </w:tcBorders>
            <w:shd w:val="clear" w:color="FFB000" w:fill="FFB000"/>
            <w:vAlign w:val="bottom"/>
          </w:tcPr>
          <w:p w14:paraId="04A9C658" w14:textId="77777777" w:rsidR="00216840" w:rsidRPr="00BC1C26" w:rsidRDefault="00216840" w:rsidP="003215BD">
            <w:pPr>
              <w:spacing w:line="204" w:lineRule="auto"/>
              <w:jc w:val="center"/>
              <w:rPr>
                <w:ins w:id="1098" w:author="Balasubramanian, Ruchita" w:date="2025-08-06T09:13:00Z" w16du:dateUtc="2025-08-06T13:13:00Z"/>
                <w:sz w:val="14"/>
                <w:szCs w:val="14"/>
              </w:rPr>
            </w:pPr>
            <w:ins w:id="1099" w:author="Balasubramanian, Ruchita" w:date="2025-08-06T09:13:00Z" w16du:dateUtc="2025-08-06T13:13:00Z">
              <w:r w:rsidRPr="001F1F6A">
                <w:rPr>
                  <w:rFonts w:eastAsia="Times New Roman"/>
                  <w:color w:val="000000"/>
                  <w:sz w:val="16"/>
                  <w:szCs w:val="16"/>
                  <w:lang w:val="en-US"/>
                </w:rPr>
                <w:t>432</w:t>
              </w:r>
            </w:ins>
          </w:p>
        </w:tc>
        <w:tc>
          <w:tcPr>
            <w:tcW w:w="994" w:type="dxa"/>
            <w:tcBorders>
              <w:top w:val="nil"/>
              <w:left w:val="single" w:sz="8" w:space="0" w:color="auto"/>
              <w:bottom w:val="nil"/>
              <w:right w:val="single" w:sz="8" w:space="0" w:color="auto"/>
            </w:tcBorders>
            <w:shd w:val="clear" w:color="FFB000" w:fill="FFB000"/>
            <w:vAlign w:val="bottom"/>
          </w:tcPr>
          <w:p w14:paraId="002AC90F" w14:textId="77777777" w:rsidR="00216840" w:rsidRPr="00BC1C26" w:rsidRDefault="00216840" w:rsidP="003215BD">
            <w:pPr>
              <w:spacing w:line="204" w:lineRule="auto"/>
              <w:jc w:val="center"/>
              <w:rPr>
                <w:ins w:id="1100" w:author="Balasubramanian, Ruchita" w:date="2025-08-06T09:13:00Z" w16du:dateUtc="2025-08-06T13:13:00Z"/>
                <w:sz w:val="14"/>
                <w:szCs w:val="14"/>
              </w:rPr>
            </w:pPr>
            <w:ins w:id="1101" w:author="Balasubramanian, Ruchita" w:date="2025-08-06T09:13:00Z" w16du:dateUtc="2025-08-06T13:13:00Z">
              <w:r w:rsidRPr="001F1F6A">
                <w:rPr>
                  <w:rFonts w:eastAsia="Times New Roman"/>
                  <w:color w:val="000000"/>
                  <w:sz w:val="16"/>
                  <w:szCs w:val="16"/>
                  <w:lang w:val="en-US"/>
                </w:rPr>
                <w:t>9.3%</w:t>
              </w:r>
            </w:ins>
          </w:p>
        </w:tc>
      </w:tr>
      <w:tr w:rsidR="00216840" w:rsidRPr="006E1E2E" w14:paraId="71C34CC9" w14:textId="77777777" w:rsidTr="003215BD">
        <w:trPr>
          <w:trHeight w:val="144"/>
          <w:jc w:val="center"/>
          <w:ins w:id="1102"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5353D5A1" w14:textId="77777777" w:rsidR="00216840" w:rsidRPr="00811BF5" w:rsidRDefault="00216840" w:rsidP="003215BD">
            <w:pPr>
              <w:spacing w:line="204" w:lineRule="auto"/>
              <w:jc w:val="center"/>
              <w:rPr>
                <w:ins w:id="1103"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375A7D" w14:textId="77777777" w:rsidR="00216840" w:rsidRPr="00AB48E1" w:rsidRDefault="00216840" w:rsidP="003215BD">
            <w:pPr>
              <w:spacing w:line="204" w:lineRule="auto"/>
              <w:jc w:val="center"/>
              <w:rPr>
                <w:ins w:id="1104" w:author="Balasubramanian, Ruchita" w:date="2025-08-06T09:13:00Z" w16du:dateUtc="2025-08-06T13:13:00Z"/>
                <w:sz w:val="16"/>
                <w:szCs w:val="16"/>
              </w:rPr>
            </w:pPr>
            <w:ins w:id="1105" w:author="Balasubramanian, Ruchita" w:date="2025-08-06T09:13:00Z" w16du:dateUtc="2025-08-06T13:13:00Z">
              <w:r w:rsidRPr="001F1F6A">
                <w:rPr>
                  <w:rFonts w:eastAsia="Times New Roman"/>
                  <w:color w:val="000000"/>
                  <w:sz w:val="16"/>
                  <w:szCs w:val="16"/>
                  <w:lang w:val="en-US"/>
                </w:rPr>
                <w:t>(3,895 - 5,396)</w:t>
              </w:r>
            </w:ins>
          </w:p>
        </w:tc>
        <w:tc>
          <w:tcPr>
            <w:tcW w:w="1210" w:type="dxa"/>
            <w:gridSpan w:val="3"/>
            <w:tcBorders>
              <w:top w:val="nil"/>
              <w:left w:val="single" w:sz="8" w:space="0" w:color="auto"/>
              <w:bottom w:val="single" w:sz="8" w:space="0" w:color="auto"/>
              <w:right w:val="single" w:sz="8" w:space="0" w:color="auto"/>
            </w:tcBorders>
            <w:shd w:val="clear" w:color="FF0100" w:fill="FF0100"/>
            <w:vAlign w:val="bottom"/>
          </w:tcPr>
          <w:p w14:paraId="30974EAB" w14:textId="77777777" w:rsidR="00216840" w:rsidRPr="00B100BF" w:rsidRDefault="00216840" w:rsidP="003215BD">
            <w:pPr>
              <w:spacing w:line="204" w:lineRule="auto"/>
              <w:jc w:val="center"/>
              <w:rPr>
                <w:ins w:id="1106" w:author="Balasubramanian, Ruchita" w:date="2025-08-06T09:13:00Z" w16du:dateUtc="2025-08-06T13:13:00Z"/>
                <w:sz w:val="15"/>
                <w:szCs w:val="15"/>
              </w:rPr>
            </w:pPr>
            <w:ins w:id="1107" w:author="Balasubramanian, Ruchita" w:date="2025-08-06T09:13:00Z" w16du:dateUtc="2025-08-06T13:13:00Z">
              <w:r w:rsidRPr="001F1F6A">
                <w:rPr>
                  <w:rFonts w:eastAsia="Times New Roman"/>
                  <w:color w:val="000000"/>
                  <w:sz w:val="16"/>
                  <w:szCs w:val="16"/>
                  <w:lang w:val="en-US"/>
                </w:rPr>
                <w:t>(429 - 2,823)</w:t>
              </w:r>
            </w:ins>
          </w:p>
        </w:tc>
        <w:tc>
          <w:tcPr>
            <w:tcW w:w="994" w:type="dxa"/>
            <w:tcBorders>
              <w:top w:val="nil"/>
              <w:left w:val="single" w:sz="8" w:space="0" w:color="auto"/>
              <w:bottom w:val="single" w:sz="8" w:space="0" w:color="auto"/>
              <w:right w:val="single" w:sz="8" w:space="0" w:color="auto"/>
            </w:tcBorders>
            <w:shd w:val="clear" w:color="FF0100" w:fill="FF0100"/>
            <w:vAlign w:val="bottom"/>
          </w:tcPr>
          <w:p w14:paraId="37B1C71F" w14:textId="77777777" w:rsidR="00216840" w:rsidRPr="00B100BF" w:rsidRDefault="00216840" w:rsidP="003215BD">
            <w:pPr>
              <w:spacing w:line="204" w:lineRule="auto"/>
              <w:jc w:val="center"/>
              <w:rPr>
                <w:ins w:id="1108" w:author="Balasubramanian, Ruchita" w:date="2025-08-06T09:13:00Z" w16du:dateUtc="2025-08-06T13:13:00Z"/>
                <w:sz w:val="15"/>
                <w:szCs w:val="15"/>
              </w:rPr>
            </w:pPr>
            <w:ins w:id="1109" w:author="Balasubramanian, Ruchita" w:date="2025-08-06T09:13:00Z" w16du:dateUtc="2025-08-06T13:13:00Z">
              <w:r w:rsidRPr="001F1F6A">
                <w:rPr>
                  <w:rFonts w:eastAsia="Times New Roman"/>
                  <w:color w:val="000000"/>
                  <w:sz w:val="16"/>
                  <w:szCs w:val="16"/>
                  <w:lang w:val="en-US"/>
                </w:rPr>
                <w:t>(9.4 - 59.9%)</w:t>
              </w:r>
            </w:ins>
          </w:p>
        </w:tc>
        <w:tc>
          <w:tcPr>
            <w:tcW w:w="1210" w:type="dxa"/>
            <w:gridSpan w:val="3"/>
            <w:tcBorders>
              <w:top w:val="nil"/>
              <w:left w:val="single" w:sz="8" w:space="0" w:color="auto"/>
              <w:bottom w:val="single" w:sz="8" w:space="0" w:color="auto"/>
              <w:right w:val="single" w:sz="8" w:space="0" w:color="auto"/>
            </w:tcBorders>
            <w:shd w:val="clear" w:color="FF3900" w:fill="FF3900"/>
            <w:vAlign w:val="bottom"/>
          </w:tcPr>
          <w:p w14:paraId="3A30B14D" w14:textId="77777777" w:rsidR="00216840" w:rsidRPr="00B100BF" w:rsidRDefault="00216840" w:rsidP="003215BD">
            <w:pPr>
              <w:spacing w:line="204" w:lineRule="auto"/>
              <w:jc w:val="center"/>
              <w:rPr>
                <w:ins w:id="1110" w:author="Balasubramanian, Ruchita" w:date="2025-08-06T09:13:00Z" w16du:dateUtc="2025-08-06T13:13:00Z"/>
                <w:sz w:val="15"/>
                <w:szCs w:val="15"/>
              </w:rPr>
            </w:pPr>
            <w:ins w:id="1111" w:author="Balasubramanian, Ruchita" w:date="2025-08-06T09:13:00Z" w16du:dateUtc="2025-08-06T13:13:00Z">
              <w:r w:rsidRPr="001F1F6A">
                <w:rPr>
                  <w:rFonts w:eastAsia="Times New Roman"/>
                  <w:color w:val="000000"/>
                  <w:sz w:val="16"/>
                  <w:szCs w:val="16"/>
                  <w:lang w:val="en-US"/>
                </w:rPr>
                <w:t>(349 - 2,138)</w:t>
              </w:r>
            </w:ins>
          </w:p>
        </w:tc>
        <w:tc>
          <w:tcPr>
            <w:tcW w:w="994" w:type="dxa"/>
            <w:tcBorders>
              <w:top w:val="nil"/>
              <w:left w:val="single" w:sz="8" w:space="0" w:color="auto"/>
              <w:bottom w:val="single" w:sz="8" w:space="0" w:color="auto"/>
              <w:right w:val="single" w:sz="8" w:space="0" w:color="auto"/>
            </w:tcBorders>
            <w:shd w:val="clear" w:color="FF3900" w:fill="FF3900"/>
            <w:vAlign w:val="bottom"/>
          </w:tcPr>
          <w:p w14:paraId="790EA3EC" w14:textId="77777777" w:rsidR="00216840" w:rsidRPr="00B100BF" w:rsidRDefault="00216840" w:rsidP="003215BD">
            <w:pPr>
              <w:spacing w:line="204" w:lineRule="auto"/>
              <w:jc w:val="center"/>
              <w:rPr>
                <w:ins w:id="1112" w:author="Balasubramanian, Ruchita" w:date="2025-08-06T09:13:00Z" w16du:dateUtc="2025-08-06T13:13:00Z"/>
                <w:sz w:val="15"/>
                <w:szCs w:val="15"/>
              </w:rPr>
            </w:pPr>
            <w:ins w:id="1113" w:author="Balasubramanian, Ruchita" w:date="2025-08-06T09:13:00Z" w16du:dateUtc="2025-08-06T13:13:00Z">
              <w:r w:rsidRPr="001F1F6A">
                <w:rPr>
                  <w:rFonts w:eastAsia="Times New Roman"/>
                  <w:color w:val="000000"/>
                  <w:sz w:val="16"/>
                  <w:szCs w:val="16"/>
                  <w:lang w:val="en-US"/>
                </w:rPr>
                <w:t>(7.7 - 45.2%)</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41B3837B" w14:textId="77777777" w:rsidR="00216840" w:rsidRPr="00B100BF" w:rsidRDefault="00216840" w:rsidP="003215BD">
            <w:pPr>
              <w:spacing w:line="204" w:lineRule="auto"/>
              <w:jc w:val="center"/>
              <w:rPr>
                <w:ins w:id="1114" w:author="Balasubramanian, Ruchita" w:date="2025-08-06T09:13:00Z" w16du:dateUtc="2025-08-06T13:13:00Z"/>
                <w:sz w:val="15"/>
                <w:szCs w:val="15"/>
              </w:rPr>
            </w:pPr>
            <w:ins w:id="1115" w:author="Balasubramanian, Ruchita" w:date="2025-08-06T09:13:00Z" w16du:dateUtc="2025-08-06T13:13:00Z">
              <w:r w:rsidRPr="001F1F6A">
                <w:rPr>
                  <w:rFonts w:eastAsia="Times New Roman"/>
                  <w:color w:val="000000"/>
                  <w:sz w:val="16"/>
                  <w:szCs w:val="16"/>
                  <w:lang w:val="en-US"/>
                </w:rPr>
                <w:t>(155 - 780)</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1EC7CAFF" w14:textId="77777777" w:rsidR="00216840" w:rsidRPr="00B100BF" w:rsidRDefault="00216840" w:rsidP="003215BD">
            <w:pPr>
              <w:spacing w:line="204" w:lineRule="auto"/>
              <w:jc w:val="center"/>
              <w:rPr>
                <w:ins w:id="1116" w:author="Balasubramanian, Ruchita" w:date="2025-08-06T09:13:00Z" w16du:dateUtc="2025-08-06T13:13:00Z"/>
                <w:sz w:val="15"/>
                <w:szCs w:val="15"/>
              </w:rPr>
            </w:pPr>
            <w:ins w:id="1117" w:author="Balasubramanian, Ruchita" w:date="2025-08-06T09:13:00Z" w16du:dateUtc="2025-08-06T13:13:00Z">
              <w:r w:rsidRPr="001F1F6A">
                <w:rPr>
                  <w:rFonts w:eastAsia="Times New Roman"/>
                  <w:color w:val="000000"/>
                  <w:sz w:val="16"/>
                  <w:szCs w:val="16"/>
                  <w:lang w:val="en-US"/>
                </w:rPr>
                <w:t>(3.5 - 16.3%)</w:t>
              </w:r>
            </w:ins>
          </w:p>
        </w:tc>
      </w:tr>
      <w:tr w:rsidR="00216840" w:rsidRPr="006E1E2E" w14:paraId="088C3411" w14:textId="77777777" w:rsidTr="003215BD">
        <w:trPr>
          <w:trHeight w:val="144"/>
          <w:jc w:val="center"/>
          <w:ins w:id="1118" w:author="Balasubramanian, Ruchita" w:date="2025-08-06T09:13:00Z"/>
        </w:trPr>
        <w:tc>
          <w:tcPr>
            <w:tcW w:w="1123" w:type="dxa"/>
            <w:vMerge w:val="restart"/>
            <w:tcBorders>
              <w:top w:val="single" w:sz="8" w:space="0" w:color="auto"/>
              <w:left w:val="single" w:sz="8" w:space="0" w:color="auto"/>
              <w:right w:val="single" w:sz="8" w:space="0" w:color="auto"/>
            </w:tcBorders>
            <w:vAlign w:val="center"/>
          </w:tcPr>
          <w:p w14:paraId="6C65A50A" w14:textId="77777777" w:rsidR="00216840" w:rsidRPr="00811BF5" w:rsidRDefault="00216840" w:rsidP="003215BD">
            <w:pPr>
              <w:spacing w:line="204" w:lineRule="auto"/>
              <w:jc w:val="center"/>
              <w:rPr>
                <w:ins w:id="1119" w:author="Balasubramanian, Ruchita" w:date="2025-08-06T09:13:00Z" w16du:dateUtc="2025-08-06T13:13:00Z"/>
                <w:rFonts w:eastAsia="Times New Roman"/>
                <w:b/>
                <w:bCs/>
                <w:sz w:val="16"/>
                <w:szCs w:val="16"/>
                <w:lang w:val="en-US"/>
              </w:rPr>
            </w:pPr>
            <w:ins w:id="1120" w:author="Balasubramanian, Ruchita" w:date="2025-08-06T09:13:00Z" w16du:dateUtc="2025-08-06T13:13:00Z">
              <w:r w:rsidRPr="00811BF5">
                <w:rPr>
                  <w:rFonts w:eastAsia="Times New Roman"/>
                  <w:b/>
                  <w:bCs/>
                  <w:sz w:val="16"/>
                  <w:szCs w:val="16"/>
                  <w:lang w:val="en-US"/>
                </w:rPr>
                <w:t>Missouri</w:t>
              </w:r>
            </w:ins>
          </w:p>
        </w:tc>
        <w:tc>
          <w:tcPr>
            <w:tcW w:w="1511" w:type="dxa"/>
            <w:gridSpan w:val="2"/>
            <w:tcBorders>
              <w:top w:val="single" w:sz="8" w:space="0" w:color="auto"/>
              <w:left w:val="nil"/>
              <w:bottom w:val="nil"/>
              <w:right w:val="single" w:sz="8" w:space="0" w:color="auto"/>
            </w:tcBorders>
            <w:shd w:val="clear" w:color="FFFFFF" w:fill="FFFFFF"/>
            <w:vAlign w:val="bottom"/>
          </w:tcPr>
          <w:p w14:paraId="127971BD" w14:textId="77777777" w:rsidR="00216840" w:rsidRPr="00AB48E1" w:rsidRDefault="00216840" w:rsidP="003215BD">
            <w:pPr>
              <w:spacing w:line="204" w:lineRule="auto"/>
              <w:jc w:val="center"/>
              <w:rPr>
                <w:ins w:id="1121" w:author="Balasubramanian, Ruchita" w:date="2025-08-06T09:13:00Z" w16du:dateUtc="2025-08-06T13:13:00Z"/>
                <w:sz w:val="16"/>
                <w:szCs w:val="16"/>
              </w:rPr>
            </w:pPr>
            <w:ins w:id="1122" w:author="Balasubramanian, Ruchita" w:date="2025-08-06T09:13:00Z" w16du:dateUtc="2025-08-06T13:13:00Z">
              <w:r w:rsidRPr="001F1F6A">
                <w:rPr>
                  <w:rFonts w:eastAsia="Times New Roman"/>
                  <w:color w:val="000000"/>
                  <w:sz w:val="16"/>
                  <w:szCs w:val="16"/>
                  <w:lang w:val="en-US"/>
                </w:rPr>
                <w:t>2,885</w:t>
              </w:r>
            </w:ins>
          </w:p>
        </w:tc>
        <w:tc>
          <w:tcPr>
            <w:tcW w:w="1210" w:type="dxa"/>
            <w:gridSpan w:val="3"/>
            <w:tcBorders>
              <w:top w:val="single" w:sz="8" w:space="0" w:color="auto"/>
              <w:left w:val="single" w:sz="8" w:space="0" w:color="auto"/>
              <w:bottom w:val="nil"/>
              <w:right w:val="single" w:sz="8" w:space="0" w:color="auto"/>
            </w:tcBorders>
            <w:shd w:val="clear" w:color="FF4800" w:fill="FF4800"/>
            <w:vAlign w:val="bottom"/>
          </w:tcPr>
          <w:p w14:paraId="580D11F0" w14:textId="77777777" w:rsidR="00216840" w:rsidRPr="00B100BF" w:rsidRDefault="00216840" w:rsidP="003215BD">
            <w:pPr>
              <w:spacing w:line="204" w:lineRule="auto"/>
              <w:jc w:val="center"/>
              <w:rPr>
                <w:ins w:id="1123" w:author="Balasubramanian, Ruchita" w:date="2025-08-06T09:13:00Z" w16du:dateUtc="2025-08-06T13:13:00Z"/>
                <w:sz w:val="15"/>
                <w:szCs w:val="15"/>
              </w:rPr>
            </w:pPr>
            <w:ins w:id="1124" w:author="Balasubramanian, Ruchita" w:date="2025-08-06T09:13:00Z" w16du:dateUtc="2025-08-06T13:13:00Z">
              <w:r w:rsidRPr="001F1F6A">
                <w:rPr>
                  <w:rFonts w:eastAsia="Times New Roman"/>
                  <w:color w:val="000000"/>
                  <w:sz w:val="16"/>
                  <w:szCs w:val="16"/>
                  <w:lang w:val="en-US"/>
                </w:rPr>
                <w:t>623</w:t>
              </w:r>
            </w:ins>
          </w:p>
        </w:tc>
        <w:tc>
          <w:tcPr>
            <w:tcW w:w="994" w:type="dxa"/>
            <w:tcBorders>
              <w:top w:val="single" w:sz="8" w:space="0" w:color="auto"/>
              <w:left w:val="single" w:sz="8" w:space="0" w:color="auto"/>
              <w:bottom w:val="nil"/>
              <w:right w:val="single" w:sz="8" w:space="0" w:color="auto"/>
            </w:tcBorders>
            <w:shd w:val="clear" w:color="FF4800" w:fill="FF4800"/>
            <w:vAlign w:val="bottom"/>
          </w:tcPr>
          <w:p w14:paraId="0875F976" w14:textId="77777777" w:rsidR="00216840" w:rsidRPr="00B100BF" w:rsidRDefault="00216840" w:rsidP="003215BD">
            <w:pPr>
              <w:spacing w:line="204" w:lineRule="auto"/>
              <w:jc w:val="center"/>
              <w:rPr>
                <w:ins w:id="1125" w:author="Balasubramanian, Ruchita" w:date="2025-08-06T09:13:00Z" w16du:dateUtc="2025-08-06T13:13:00Z"/>
                <w:sz w:val="15"/>
                <w:szCs w:val="15"/>
              </w:rPr>
            </w:pPr>
            <w:ins w:id="1126" w:author="Balasubramanian, Ruchita" w:date="2025-08-06T09:13:00Z" w16du:dateUtc="2025-08-06T13:13:00Z">
              <w:r w:rsidRPr="001F1F6A">
                <w:rPr>
                  <w:rFonts w:eastAsia="Times New Roman"/>
                  <w:color w:val="000000"/>
                  <w:sz w:val="16"/>
                  <w:szCs w:val="16"/>
                  <w:lang w:val="en-US"/>
                </w:rPr>
                <w:t>21.5%</w:t>
              </w:r>
            </w:ins>
          </w:p>
        </w:tc>
        <w:tc>
          <w:tcPr>
            <w:tcW w:w="1210" w:type="dxa"/>
            <w:gridSpan w:val="3"/>
            <w:tcBorders>
              <w:top w:val="single" w:sz="8" w:space="0" w:color="auto"/>
              <w:left w:val="single" w:sz="8" w:space="0" w:color="auto"/>
              <w:bottom w:val="nil"/>
              <w:right w:val="single" w:sz="8" w:space="0" w:color="auto"/>
            </w:tcBorders>
            <w:shd w:val="clear" w:color="FF6800" w:fill="FF6800"/>
            <w:vAlign w:val="bottom"/>
          </w:tcPr>
          <w:p w14:paraId="30EFCC1B" w14:textId="77777777" w:rsidR="00216840" w:rsidRPr="00B100BF" w:rsidRDefault="00216840" w:rsidP="003215BD">
            <w:pPr>
              <w:spacing w:line="204" w:lineRule="auto"/>
              <w:jc w:val="center"/>
              <w:rPr>
                <w:ins w:id="1127" w:author="Balasubramanian, Ruchita" w:date="2025-08-06T09:13:00Z" w16du:dateUtc="2025-08-06T13:13:00Z"/>
                <w:sz w:val="15"/>
                <w:szCs w:val="15"/>
              </w:rPr>
            </w:pPr>
            <w:ins w:id="1128" w:author="Balasubramanian, Ruchita" w:date="2025-08-06T09:13:00Z" w16du:dateUtc="2025-08-06T13:13:00Z">
              <w:r w:rsidRPr="001F1F6A">
                <w:rPr>
                  <w:rFonts w:eastAsia="Times New Roman"/>
                  <w:color w:val="000000"/>
                  <w:sz w:val="16"/>
                  <w:szCs w:val="16"/>
                  <w:lang w:val="en-US"/>
                </w:rPr>
                <w:t>513</w:t>
              </w:r>
            </w:ins>
          </w:p>
        </w:tc>
        <w:tc>
          <w:tcPr>
            <w:tcW w:w="994" w:type="dxa"/>
            <w:tcBorders>
              <w:top w:val="single" w:sz="8" w:space="0" w:color="auto"/>
              <w:left w:val="single" w:sz="8" w:space="0" w:color="auto"/>
              <w:bottom w:val="nil"/>
              <w:right w:val="single" w:sz="8" w:space="0" w:color="auto"/>
            </w:tcBorders>
            <w:shd w:val="clear" w:color="FF6800" w:fill="FF6800"/>
            <w:vAlign w:val="bottom"/>
          </w:tcPr>
          <w:p w14:paraId="7A75F009" w14:textId="77777777" w:rsidR="00216840" w:rsidRPr="00B100BF" w:rsidRDefault="00216840" w:rsidP="003215BD">
            <w:pPr>
              <w:spacing w:line="204" w:lineRule="auto"/>
              <w:jc w:val="center"/>
              <w:rPr>
                <w:ins w:id="1129" w:author="Balasubramanian, Ruchita" w:date="2025-08-06T09:13:00Z" w16du:dateUtc="2025-08-06T13:13:00Z"/>
                <w:sz w:val="15"/>
                <w:szCs w:val="15"/>
              </w:rPr>
            </w:pPr>
            <w:ins w:id="1130" w:author="Balasubramanian, Ruchita" w:date="2025-08-06T09:13:00Z" w16du:dateUtc="2025-08-06T13:13:00Z">
              <w:r w:rsidRPr="001F1F6A">
                <w:rPr>
                  <w:rFonts w:eastAsia="Times New Roman"/>
                  <w:color w:val="000000"/>
                  <w:sz w:val="16"/>
                  <w:szCs w:val="16"/>
                  <w:lang w:val="en-US"/>
                </w:rPr>
                <w:t>17.7%</w:t>
              </w:r>
            </w:ins>
          </w:p>
        </w:tc>
        <w:tc>
          <w:tcPr>
            <w:tcW w:w="1210" w:type="dxa"/>
            <w:gridSpan w:val="3"/>
            <w:tcBorders>
              <w:top w:val="single" w:sz="8" w:space="0" w:color="auto"/>
              <w:left w:val="single" w:sz="8" w:space="0" w:color="auto"/>
              <w:bottom w:val="nil"/>
              <w:right w:val="single" w:sz="8" w:space="0" w:color="auto"/>
            </w:tcBorders>
            <w:shd w:val="clear" w:color="FFBC00" w:fill="FFBC00"/>
            <w:vAlign w:val="bottom"/>
          </w:tcPr>
          <w:p w14:paraId="19868D5F" w14:textId="77777777" w:rsidR="00216840" w:rsidRPr="00B100BF" w:rsidRDefault="00216840" w:rsidP="003215BD">
            <w:pPr>
              <w:spacing w:line="204" w:lineRule="auto"/>
              <w:jc w:val="center"/>
              <w:rPr>
                <w:ins w:id="1131" w:author="Balasubramanian, Ruchita" w:date="2025-08-06T09:13:00Z" w16du:dateUtc="2025-08-06T13:13:00Z"/>
                <w:sz w:val="15"/>
                <w:szCs w:val="15"/>
              </w:rPr>
            </w:pPr>
            <w:ins w:id="1132" w:author="Balasubramanian, Ruchita" w:date="2025-08-06T09:13:00Z" w16du:dateUtc="2025-08-06T13:13:00Z">
              <w:r w:rsidRPr="001F1F6A">
                <w:rPr>
                  <w:rFonts w:eastAsia="Times New Roman"/>
                  <w:color w:val="000000"/>
                  <w:sz w:val="16"/>
                  <w:szCs w:val="16"/>
                  <w:lang w:val="en-US"/>
                </w:rPr>
                <w:t>228</w:t>
              </w:r>
            </w:ins>
          </w:p>
        </w:tc>
        <w:tc>
          <w:tcPr>
            <w:tcW w:w="994" w:type="dxa"/>
            <w:tcBorders>
              <w:top w:val="single" w:sz="8" w:space="0" w:color="auto"/>
              <w:left w:val="single" w:sz="8" w:space="0" w:color="auto"/>
              <w:bottom w:val="nil"/>
              <w:right w:val="single" w:sz="8" w:space="0" w:color="auto"/>
            </w:tcBorders>
            <w:shd w:val="clear" w:color="FFBC00" w:fill="FFBC00"/>
            <w:vAlign w:val="bottom"/>
          </w:tcPr>
          <w:p w14:paraId="59EA31FA" w14:textId="77777777" w:rsidR="00216840" w:rsidRPr="00B100BF" w:rsidRDefault="00216840" w:rsidP="003215BD">
            <w:pPr>
              <w:spacing w:line="204" w:lineRule="auto"/>
              <w:jc w:val="center"/>
              <w:rPr>
                <w:ins w:id="1133" w:author="Balasubramanian, Ruchita" w:date="2025-08-06T09:13:00Z" w16du:dateUtc="2025-08-06T13:13:00Z"/>
                <w:sz w:val="15"/>
                <w:szCs w:val="15"/>
              </w:rPr>
            </w:pPr>
            <w:ins w:id="1134" w:author="Balasubramanian, Ruchita" w:date="2025-08-06T09:13:00Z" w16du:dateUtc="2025-08-06T13:13:00Z">
              <w:r w:rsidRPr="001F1F6A">
                <w:rPr>
                  <w:rFonts w:eastAsia="Times New Roman"/>
                  <w:color w:val="000000"/>
                  <w:sz w:val="16"/>
                  <w:szCs w:val="16"/>
                  <w:lang w:val="en-US"/>
                </w:rPr>
                <w:t>7.9%</w:t>
              </w:r>
            </w:ins>
          </w:p>
        </w:tc>
      </w:tr>
      <w:tr w:rsidR="00216840" w:rsidRPr="006E1E2E" w14:paraId="13DFFA59" w14:textId="77777777" w:rsidTr="003215BD">
        <w:trPr>
          <w:trHeight w:val="144"/>
          <w:jc w:val="center"/>
          <w:ins w:id="1135"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05B62767" w14:textId="77777777" w:rsidR="00216840" w:rsidRPr="00811BF5" w:rsidRDefault="00216840" w:rsidP="003215BD">
            <w:pPr>
              <w:spacing w:line="204" w:lineRule="auto"/>
              <w:jc w:val="center"/>
              <w:rPr>
                <w:ins w:id="1136"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81248E0" w14:textId="77777777" w:rsidR="00216840" w:rsidRPr="00AB48E1" w:rsidRDefault="00216840" w:rsidP="003215BD">
            <w:pPr>
              <w:spacing w:line="204" w:lineRule="auto"/>
              <w:jc w:val="center"/>
              <w:rPr>
                <w:ins w:id="1137" w:author="Balasubramanian, Ruchita" w:date="2025-08-06T09:13:00Z" w16du:dateUtc="2025-08-06T13:13:00Z"/>
                <w:sz w:val="16"/>
                <w:szCs w:val="16"/>
              </w:rPr>
            </w:pPr>
            <w:ins w:id="1138" w:author="Balasubramanian, Ruchita" w:date="2025-08-06T09:13:00Z" w16du:dateUtc="2025-08-06T13:13:00Z">
              <w:r w:rsidRPr="001F1F6A">
                <w:rPr>
                  <w:rFonts w:eastAsia="Times New Roman"/>
                  <w:color w:val="000000"/>
                  <w:sz w:val="16"/>
                  <w:szCs w:val="16"/>
                  <w:lang w:val="en-US"/>
                </w:rPr>
                <w:t>(2,461 - 3,289)</w:t>
              </w:r>
            </w:ins>
          </w:p>
        </w:tc>
        <w:tc>
          <w:tcPr>
            <w:tcW w:w="1210" w:type="dxa"/>
            <w:gridSpan w:val="3"/>
            <w:tcBorders>
              <w:top w:val="nil"/>
              <w:left w:val="single" w:sz="8" w:space="0" w:color="auto"/>
              <w:bottom w:val="single" w:sz="8" w:space="0" w:color="auto"/>
              <w:right w:val="single" w:sz="8" w:space="0" w:color="auto"/>
            </w:tcBorders>
            <w:shd w:val="clear" w:color="FF4800" w:fill="FF4800"/>
            <w:vAlign w:val="bottom"/>
          </w:tcPr>
          <w:p w14:paraId="30828488" w14:textId="77777777" w:rsidR="00216840" w:rsidRPr="00B100BF" w:rsidRDefault="00216840" w:rsidP="003215BD">
            <w:pPr>
              <w:spacing w:line="204" w:lineRule="auto"/>
              <w:jc w:val="center"/>
              <w:rPr>
                <w:ins w:id="1139" w:author="Balasubramanian, Ruchita" w:date="2025-08-06T09:13:00Z" w16du:dateUtc="2025-08-06T13:13:00Z"/>
                <w:sz w:val="15"/>
                <w:szCs w:val="15"/>
              </w:rPr>
            </w:pPr>
            <w:ins w:id="1140" w:author="Balasubramanian, Ruchita" w:date="2025-08-06T09:13:00Z" w16du:dateUtc="2025-08-06T13:13:00Z">
              <w:r w:rsidRPr="001F1F6A">
                <w:rPr>
                  <w:rFonts w:eastAsia="Times New Roman"/>
                  <w:color w:val="000000"/>
                  <w:sz w:val="16"/>
                  <w:szCs w:val="16"/>
                  <w:lang w:val="en-US"/>
                </w:rPr>
                <w:t>(187 - 1,261)</w:t>
              </w:r>
            </w:ins>
          </w:p>
        </w:tc>
        <w:tc>
          <w:tcPr>
            <w:tcW w:w="994" w:type="dxa"/>
            <w:tcBorders>
              <w:top w:val="nil"/>
              <w:left w:val="single" w:sz="8" w:space="0" w:color="auto"/>
              <w:bottom w:val="single" w:sz="8" w:space="0" w:color="auto"/>
              <w:right w:val="single" w:sz="8" w:space="0" w:color="auto"/>
            </w:tcBorders>
            <w:shd w:val="clear" w:color="FF4800" w:fill="FF4800"/>
            <w:vAlign w:val="bottom"/>
          </w:tcPr>
          <w:p w14:paraId="1A231001" w14:textId="77777777" w:rsidR="00216840" w:rsidRPr="00B100BF" w:rsidRDefault="00216840" w:rsidP="003215BD">
            <w:pPr>
              <w:spacing w:line="204" w:lineRule="auto"/>
              <w:jc w:val="center"/>
              <w:rPr>
                <w:ins w:id="1141" w:author="Balasubramanian, Ruchita" w:date="2025-08-06T09:13:00Z" w16du:dateUtc="2025-08-06T13:13:00Z"/>
                <w:sz w:val="15"/>
                <w:szCs w:val="15"/>
              </w:rPr>
            </w:pPr>
            <w:ins w:id="1142" w:author="Balasubramanian, Ruchita" w:date="2025-08-06T09:13:00Z" w16du:dateUtc="2025-08-06T13:13:00Z">
              <w:r w:rsidRPr="001F1F6A">
                <w:rPr>
                  <w:rFonts w:eastAsia="Times New Roman"/>
                  <w:color w:val="000000"/>
                  <w:sz w:val="16"/>
                  <w:szCs w:val="16"/>
                  <w:lang w:val="en-US"/>
                </w:rPr>
                <w:t>(6.7 - 42.8%)</w:t>
              </w:r>
            </w:ins>
          </w:p>
        </w:tc>
        <w:tc>
          <w:tcPr>
            <w:tcW w:w="1210" w:type="dxa"/>
            <w:gridSpan w:val="3"/>
            <w:tcBorders>
              <w:top w:val="nil"/>
              <w:left w:val="single" w:sz="8" w:space="0" w:color="auto"/>
              <w:bottom w:val="single" w:sz="8" w:space="0" w:color="auto"/>
              <w:right w:val="single" w:sz="8" w:space="0" w:color="auto"/>
            </w:tcBorders>
            <w:shd w:val="clear" w:color="FF6800" w:fill="FF6800"/>
            <w:vAlign w:val="bottom"/>
          </w:tcPr>
          <w:p w14:paraId="4E29AB7D" w14:textId="77777777" w:rsidR="00216840" w:rsidRPr="00B100BF" w:rsidRDefault="00216840" w:rsidP="003215BD">
            <w:pPr>
              <w:spacing w:line="204" w:lineRule="auto"/>
              <w:jc w:val="center"/>
              <w:rPr>
                <w:ins w:id="1143" w:author="Balasubramanian, Ruchita" w:date="2025-08-06T09:13:00Z" w16du:dateUtc="2025-08-06T13:13:00Z"/>
                <w:sz w:val="15"/>
                <w:szCs w:val="15"/>
              </w:rPr>
            </w:pPr>
            <w:ins w:id="1144" w:author="Balasubramanian, Ruchita" w:date="2025-08-06T09:13:00Z" w16du:dateUtc="2025-08-06T13:13:00Z">
              <w:r w:rsidRPr="001F1F6A">
                <w:rPr>
                  <w:rFonts w:eastAsia="Times New Roman"/>
                  <w:color w:val="000000"/>
                  <w:sz w:val="16"/>
                  <w:szCs w:val="16"/>
                  <w:lang w:val="en-US"/>
                </w:rPr>
                <w:t>(158 - 1,011)</w:t>
              </w:r>
            </w:ins>
          </w:p>
        </w:tc>
        <w:tc>
          <w:tcPr>
            <w:tcW w:w="994" w:type="dxa"/>
            <w:tcBorders>
              <w:top w:val="nil"/>
              <w:left w:val="single" w:sz="8" w:space="0" w:color="auto"/>
              <w:bottom w:val="single" w:sz="8" w:space="0" w:color="auto"/>
              <w:right w:val="single" w:sz="8" w:space="0" w:color="auto"/>
            </w:tcBorders>
            <w:shd w:val="clear" w:color="FF6800" w:fill="FF6800"/>
            <w:vAlign w:val="bottom"/>
          </w:tcPr>
          <w:p w14:paraId="2FA4ABEF" w14:textId="77777777" w:rsidR="00216840" w:rsidRPr="00B100BF" w:rsidRDefault="00216840" w:rsidP="003215BD">
            <w:pPr>
              <w:spacing w:line="204" w:lineRule="auto"/>
              <w:jc w:val="center"/>
              <w:rPr>
                <w:ins w:id="1145" w:author="Balasubramanian, Ruchita" w:date="2025-08-06T09:13:00Z" w16du:dateUtc="2025-08-06T13:13:00Z"/>
                <w:sz w:val="15"/>
                <w:szCs w:val="15"/>
              </w:rPr>
            </w:pPr>
            <w:ins w:id="1146" w:author="Balasubramanian, Ruchita" w:date="2025-08-06T09:13:00Z" w16du:dateUtc="2025-08-06T13:13:00Z">
              <w:r w:rsidRPr="001F1F6A">
                <w:rPr>
                  <w:rFonts w:eastAsia="Times New Roman"/>
                  <w:color w:val="000000"/>
                  <w:sz w:val="16"/>
                  <w:szCs w:val="16"/>
                  <w:lang w:val="en-US"/>
                </w:rPr>
                <w:t>(5.7 - 34.0%)</w:t>
              </w:r>
            </w:ins>
          </w:p>
        </w:tc>
        <w:tc>
          <w:tcPr>
            <w:tcW w:w="1210" w:type="dxa"/>
            <w:gridSpan w:val="3"/>
            <w:tcBorders>
              <w:top w:val="nil"/>
              <w:left w:val="single" w:sz="8" w:space="0" w:color="auto"/>
              <w:bottom w:val="single" w:sz="8" w:space="0" w:color="auto"/>
              <w:right w:val="single" w:sz="8" w:space="0" w:color="auto"/>
            </w:tcBorders>
            <w:shd w:val="clear" w:color="FFBC00" w:fill="FFBC00"/>
            <w:vAlign w:val="bottom"/>
          </w:tcPr>
          <w:p w14:paraId="5B64BB47" w14:textId="77777777" w:rsidR="00216840" w:rsidRPr="00B100BF" w:rsidRDefault="00216840" w:rsidP="003215BD">
            <w:pPr>
              <w:spacing w:line="204" w:lineRule="auto"/>
              <w:jc w:val="center"/>
              <w:rPr>
                <w:ins w:id="1147" w:author="Balasubramanian, Ruchita" w:date="2025-08-06T09:13:00Z" w16du:dateUtc="2025-08-06T13:13:00Z"/>
                <w:sz w:val="15"/>
                <w:szCs w:val="15"/>
              </w:rPr>
            </w:pPr>
            <w:ins w:id="1148" w:author="Balasubramanian, Ruchita" w:date="2025-08-06T09:13:00Z" w16du:dateUtc="2025-08-06T13:13:00Z">
              <w:r w:rsidRPr="001F1F6A">
                <w:rPr>
                  <w:rFonts w:eastAsia="Times New Roman"/>
                  <w:color w:val="000000"/>
                  <w:sz w:val="16"/>
                  <w:szCs w:val="16"/>
                  <w:lang w:val="en-US"/>
                </w:rPr>
                <w:t>(78 - 410)</w:t>
              </w:r>
            </w:ins>
          </w:p>
        </w:tc>
        <w:tc>
          <w:tcPr>
            <w:tcW w:w="994" w:type="dxa"/>
            <w:tcBorders>
              <w:top w:val="nil"/>
              <w:left w:val="single" w:sz="8" w:space="0" w:color="auto"/>
              <w:bottom w:val="single" w:sz="8" w:space="0" w:color="auto"/>
              <w:right w:val="single" w:sz="8" w:space="0" w:color="auto"/>
            </w:tcBorders>
            <w:shd w:val="clear" w:color="FFBC00" w:fill="FFBC00"/>
            <w:vAlign w:val="bottom"/>
          </w:tcPr>
          <w:p w14:paraId="42716943" w14:textId="77777777" w:rsidR="00216840" w:rsidRPr="00B100BF" w:rsidRDefault="00216840" w:rsidP="003215BD">
            <w:pPr>
              <w:spacing w:line="204" w:lineRule="auto"/>
              <w:jc w:val="center"/>
              <w:rPr>
                <w:ins w:id="1149" w:author="Balasubramanian, Ruchita" w:date="2025-08-06T09:13:00Z" w16du:dateUtc="2025-08-06T13:13:00Z"/>
                <w:sz w:val="15"/>
                <w:szCs w:val="15"/>
              </w:rPr>
            </w:pPr>
            <w:ins w:id="1150" w:author="Balasubramanian, Ruchita" w:date="2025-08-06T09:13:00Z" w16du:dateUtc="2025-08-06T13:13:00Z">
              <w:r w:rsidRPr="001F1F6A">
                <w:rPr>
                  <w:rFonts w:eastAsia="Times New Roman"/>
                  <w:color w:val="000000"/>
                  <w:sz w:val="16"/>
                  <w:szCs w:val="16"/>
                  <w:lang w:val="en-US"/>
                </w:rPr>
                <w:t>(2.8 - 13.9%)</w:t>
              </w:r>
            </w:ins>
          </w:p>
        </w:tc>
      </w:tr>
      <w:tr w:rsidR="00216840" w:rsidRPr="006E1E2E" w14:paraId="3810D160" w14:textId="77777777" w:rsidTr="003215BD">
        <w:trPr>
          <w:trHeight w:val="144"/>
          <w:jc w:val="center"/>
          <w:ins w:id="1151"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3D4FE" w14:textId="77777777" w:rsidR="00216840" w:rsidRPr="00811BF5" w:rsidRDefault="00216840" w:rsidP="003215BD">
            <w:pPr>
              <w:spacing w:line="204" w:lineRule="auto"/>
              <w:jc w:val="center"/>
              <w:rPr>
                <w:ins w:id="1152" w:author="Balasubramanian, Ruchita" w:date="2025-08-06T09:13:00Z" w16du:dateUtc="2025-08-06T13:13:00Z"/>
                <w:rFonts w:eastAsia="Times New Roman"/>
                <w:b/>
                <w:bCs/>
                <w:sz w:val="16"/>
                <w:szCs w:val="16"/>
                <w:lang w:val="en-US"/>
              </w:rPr>
            </w:pPr>
            <w:ins w:id="1153" w:author="Balasubramanian, Ruchita" w:date="2025-08-06T09:13:00Z" w16du:dateUtc="2025-08-06T13:13:00Z">
              <w:r w:rsidRPr="00811BF5">
                <w:rPr>
                  <w:rFonts w:eastAsia="Times New Roman"/>
                  <w:b/>
                  <w:bCs/>
                  <w:sz w:val="16"/>
                  <w:szCs w:val="16"/>
                  <w:lang w:val="en-US"/>
                </w:rPr>
                <w:t>Mississippi</w:t>
              </w:r>
            </w:ins>
          </w:p>
        </w:tc>
        <w:tc>
          <w:tcPr>
            <w:tcW w:w="1511" w:type="dxa"/>
            <w:gridSpan w:val="2"/>
            <w:tcBorders>
              <w:top w:val="single" w:sz="8" w:space="0" w:color="auto"/>
              <w:left w:val="nil"/>
              <w:bottom w:val="nil"/>
              <w:right w:val="single" w:sz="8" w:space="0" w:color="auto"/>
            </w:tcBorders>
            <w:shd w:val="clear" w:color="FFFFFF" w:fill="FFFFFF"/>
            <w:vAlign w:val="bottom"/>
          </w:tcPr>
          <w:p w14:paraId="4C5ED1A4" w14:textId="77777777" w:rsidR="00216840" w:rsidRPr="00AB48E1" w:rsidRDefault="00216840" w:rsidP="003215BD">
            <w:pPr>
              <w:spacing w:line="204" w:lineRule="auto"/>
              <w:jc w:val="center"/>
              <w:rPr>
                <w:ins w:id="1154" w:author="Balasubramanian, Ruchita" w:date="2025-08-06T09:13:00Z" w16du:dateUtc="2025-08-06T13:13:00Z"/>
                <w:sz w:val="16"/>
                <w:szCs w:val="16"/>
              </w:rPr>
            </w:pPr>
            <w:ins w:id="1155" w:author="Balasubramanian, Ruchita" w:date="2025-08-06T09:13:00Z" w16du:dateUtc="2025-08-06T13:13:00Z">
              <w:r w:rsidRPr="001F1F6A">
                <w:rPr>
                  <w:rFonts w:eastAsia="Times New Roman"/>
                  <w:color w:val="000000"/>
                  <w:sz w:val="16"/>
                  <w:szCs w:val="16"/>
                  <w:lang w:val="en-US"/>
                </w:rPr>
                <w:t>2,561</w:t>
              </w:r>
            </w:ins>
          </w:p>
        </w:tc>
        <w:tc>
          <w:tcPr>
            <w:tcW w:w="1210" w:type="dxa"/>
            <w:gridSpan w:val="3"/>
            <w:tcBorders>
              <w:top w:val="single" w:sz="8" w:space="0" w:color="auto"/>
              <w:left w:val="single" w:sz="8" w:space="0" w:color="auto"/>
              <w:bottom w:val="nil"/>
              <w:right w:val="single" w:sz="8" w:space="0" w:color="auto"/>
            </w:tcBorders>
            <w:shd w:val="clear" w:color="FF5400" w:fill="FF5400"/>
            <w:vAlign w:val="bottom"/>
          </w:tcPr>
          <w:p w14:paraId="6C9D5159" w14:textId="77777777" w:rsidR="00216840" w:rsidRPr="00B100BF" w:rsidRDefault="00216840" w:rsidP="003215BD">
            <w:pPr>
              <w:spacing w:line="204" w:lineRule="auto"/>
              <w:jc w:val="center"/>
              <w:rPr>
                <w:ins w:id="1156" w:author="Balasubramanian, Ruchita" w:date="2025-08-06T09:13:00Z" w16du:dateUtc="2025-08-06T13:13:00Z"/>
                <w:sz w:val="15"/>
                <w:szCs w:val="15"/>
              </w:rPr>
            </w:pPr>
            <w:ins w:id="1157" w:author="Balasubramanian, Ruchita" w:date="2025-08-06T09:13:00Z" w16du:dateUtc="2025-08-06T13:13:00Z">
              <w:r w:rsidRPr="001F1F6A">
                <w:rPr>
                  <w:rFonts w:eastAsia="Times New Roman"/>
                  <w:color w:val="000000"/>
                  <w:sz w:val="16"/>
                  <w:szCs w:val="16"/>
                  <w:lang w:val="en-US"/>
                </w:rPr>
                <w:t>515</w:t>
              </w:r>
            </w:ins>
          </w:p>
        </w:tc>
        <w:tc>
          <w:tcPr>
            <w:tcW w:w="994" w:type="dxa"/>
            <w:tcBorders>
              <w:top w:val="single" w:sz="8" w:space="0" w:color="auto"/>
              <w:left w:val="single" w:sz="8" w:space="0" w:color="auto"/>
              <w:bottom w:val="nil"/>
              <w:right w:val="single" w:sz="8" w:space="0" w:color="auto"/>
            </w:tcBorders>
            <w:shd w:val="clear" w:color="FF5400" w:fill="FF5400"/>
            <w:vAlign w:val="bottom"/>
          </w:tcPr>
          <w:p w14:paraId="6A46BC30" w14:textId="77777777" w:rsidR="00216840" w:rsidRPr="00B100BF" w:rsidRDefault="00216840" w:rsidP="003215BD">
            <w:pPr>
              <w:spacing w:line="204" w:lineRule="auto"/>
              <w:jc w:val="center"/>
              <w:rPr>
                <w:ins w:id="1158" w:author="Balasubramanian, Ruchita" w:date="2025-08-06T09:13:00Z" w16du:dateUtc="2025-08-06T13:13:00Z"/>
                <w:sz w:val="15"/>
                <w:szCs w:val="15"/>
              </w:rPr>
            </w:pPr>
            <w:ins w:id="1159" w:author="Balasubramanian, Ruchita" w:date="2025-08-06T09:13:00Z" w16du:dateUtc="2025-08-06T13:13:00Z">
              <w:r w:rsidRPr="001F1F6A">
                <w:rPr>
                  <w:rFonts w:eastAsia="Times New Roman"/>
                  <w:color w:val="000000"/>
                  <w:sz w:val="16"/>
                  <w:szCs w:val="16"/>
                  <w:lang w:val="en-US"/>
                </w:rPr>
                <w:t>20.2%</w:t>
              </w:r>
            </w:ins>
          </w:p>
        </w:tc>
        <w:tc>
          <w:tcPr>
            <w:tcW w:w="1210" w:type="dxa"/>
            <w:gridSpan w:val="3"/>
            <w:tcBorders>
              <w:top w:val="single" w:sz="8" w:space="0" w:color="auto"/>
              <w:left w:val="single" w:sz="8" w:space="0" w:color="auto"/>
              <w:bottom w:val="nil"/>
              <w:right w:val="single" w:sz="8" w:space="0" w:color="auto"/>
            </w:tcBorders>
            <w:shd w:val="clear" w:color="FF6F00" w:fill="FF6F00"/>
            <w:vAlign w:val="bottom"/>
          </w:tcPr>
          <w:p w14:paraId="36AE7D31" w14:textId="77777777" w:rsidR="00216840" w:rsidRPr="00B100BF" w:rsidRDefault="00216840" w:rsidP="003215BD">
            <w:pPr>
              <w:spacing w:line="204" w:lineRule="auto"/>
              <w:jc w:val="center"/>
              <w:rPr>
                <w:ins w:id="1160" w:author="Balasubramanian, Ruchita" w:date="2025-08-06T09:13:00Z" w16du:dateUtc="2025-08-06T13:13:00Z"/>
                <w:sz w:val="15"/>
                <w:szCs w:val="15"/>
              </w:rPr>
            </w:pPr>
            <w:ins w:id="1161" w:author="Balasubramanian, Ruchita" w:date="2025-08-06T09:13:00Z" w16du:dateUtc="2025-08-06T13:13:00Z">
              <w:r w:rsidRPr="001F1F6A">
                <w:rPr>
                  <w:rFonts w:eastAsia="Times New Roman"/>
                  <w:color w:val="000000"/>
                  <w:sz w:val="16"/>
                  <w:szCs w:val="16"/>
                  <w:lang w:val="en-US"/>
                </w:rPr>
                <w:t>432</w:t>
              </w:r>
            </w:ins>
          </w:p>
        </w:tc>
        <w:tc>
          <w:tcPr>
            <w:tcW w:w="994" w:type="dxa"/>
            <w:tcBorders>
              <w:top w:val="single" w:sz="8" w:space="0" w:color="auto"/>
              <w:left w:val="single" w:sz="8" w:space="0" w:color="auto"/>
              <w:bottom w:val="nil"/>
              <w:right w:val="single" w:sz="8" w:space="0" w:color="auto"/>
            </w:tcBorders>
            <w:shd w:val="clear" w:color="FF6F00" w:fill="FF6F00"/>
            <w:vAlign w:val="bottom"/>
          </w:tcPr>
          <w:p w14:paraId="5F058F06" w14:textId="77777777" w:rsidR="00216840" w:rsidRPr="00B100BF" w:rsidRDefault="00216840" w:rsidP="003215BD">
            <w:pPr>
              <w:spacing w:line="204" w:lineRule="auto"/>
              <w:jc w:val="center"/>
              <w:rPr>
                <w:ins w:id="1162" w:author="Balasubramanian, Ruchita" w:date="2025-08-06T09:13:00Z" w16du:dateUtc="2025-08-06T13:13:00Z"/>
                <w:sz w:val="15"/>
                <w:szCs w:val="15"/>
              </w:rPr>
            </w:pPr>
            <w:ins w:id="1163" w:author="Balasubramanian, Ruchita" w:date="2025-08-06T09:13:00Z" w16du:dateUtc="2025-08-06T13:13:00Z">
              <w:r w:rsidRPr="001F1F6A">
                <w:rPr>
                  <w:rFonts w:eastAsia="Times New Roman"/>
                  <w:color w:val="000000"/>
                  <w:sz w:val="16"/>
                  <w:szCs w:val="16"/>
                  <w:lang w:val="en-US"/>
                </w:rPr>
                <w:t>16.9%</w:t>
              </w:r>
            </w:ins>
          </w:p>
        </w:tc>
        <w:tc>
          <w:tcPr>
            <w:tcW w:w="1210" w:type="dxa"/>
            <w:gridSpan w:val="3"/>
            <w:tcBorders>
              <w:top w:val="single" w:sz="8" w:space="0" w:color="auto"/>
              <w:left w:val="single" w:sz="8" w:space="0" w:color="auto"/>
              <w:bottom w:val="nil"/>
              <w:right w:val="single" w:sz="8" w:space="0" w:color="auto"/>
            </w:tcBorders>
            <w:shd w:val="clear" w:color="FFBC00" w:fill="FFBC00"/>
            <w:vAlign w:val="bottom"/>
          </w:tcPr>
          <w:p w14:paraId="734CCB4B" w14:textId="77777777" w:rsidR="00216840" w:rsidRPr="00B100BF" w:rsidRDefault="00216840" w:rsidP="003215BD">
            <w:pPr>
              <w:spacing w:line="204" w:lineRule="auto"/>
              <w:jc w:val="center"/>
              <w:rPr>
                <w:ins w:id="1164" w:author="Balasubramanian, Ruchita" w:date="2025-08-06T09:13:00Z" w16du:dateUtc="2025-08-06T13:13:00Z"/>
                <w:sz w:val="15"/>
                <w:szCs w:val="15"/>
              </w:rPr>
            </w:pPr>
            <w:ins w:id="1165" w:author="Balasubramanian, Ruchita" w:date="2025-08-06T09:13:00Z" w16du:dateUtc="2025-08-06T13:13:00Z">
              <w:r w:rsidRPr="001F1F6A">
                <w:rPr>
                  <w:rFonts w:eastAsia="Times New Roman"/>
                  <w:color w:val="000000"/>
                  <w:sz w:val="16"/>
                  <w:szCs w:val="16"/>
                  <w:lang w:val="en-US"/>
                </w:rPr>
                <w:t>201</w:t>
              </w:r>
            </w:ins>
          </w:p>
        </w:tc>
        <w:tc>
          <w:tcPr>
            <w:tcW w:w="994" w:type="dxa"/>
            <w:tcBorders>
              <w:top w:val="single" w:sz="8" w:space="0" w:color="auto"/>
              <w:left w:val="single" w:sz="8" w:space="0" w:color="auto"/>
              <w:bottom w:val="nil"/>
              <w:right w:val="single" w:sz="8" w:space="0" w:color="auto"/>
            </w:tcBorders>
            <w:shd w:val="clear" w:color="FFBC00" w:fill="FFBC00"/>
            <w:vAlign w:val="bottom"/>
          </w:tcPr>
          <w:p w14:paraId="641FEE96" w14:textId="77777777" w:rsidR="00216840" w:rsidRPr="00B100BF" w:rsidRDefault="00216840" w:rsidP="003215BD">
            <w:pPr>
              <w:spacing w:line="204" w:lineRule="auto"/>
              <w:jc w:val="center"/>
              <w:rPr>
                <w:ins w:id="1166" w:author="Balasubramanian, Ruchita" w:date="2025-08-06T09:13:00Z" w16du:dateUtc="2025-08-06T13:13:00Z"/>
                <w:sz w:val="15"/>
                <w:szCs w:val="15"/>
              </w:rPr>
            </w:pPr>
            <w:ins w:id="1167" w:author="Balasubramanian, Ruchita" w:date="2025-08-06T09:13:00Z" w16du:dateUtc="2025-08-06T13:13:00Z">
              <w:r w:rsidRPr="001F1F6A">
                <w:rPr>
                  <w:rFonts w:eastAsia="Times New Roman"/>
                  <w:color w:val="000000"/>
                  <w:sz w:val="16"/>
                  <w:szCs w:val="16"/>
                  <w:lang w:val="en-US"/>
                </w:rPr>
                <w:t>7.9%</w:t>
              </w:r>
            </w:ins>
          </w:p>
        </w:tc>
      </w:tr>
      <w:tr w:rsidR="00216840" w:rsidRPr="006E1E2E" w14:paraId="0246A269" w14:textId="77777777" w:rsidTr="003215BD">
        <w:trPr>
          <w:trHeight w:val="144"/>
          <w:jc w:val="center"/>
          <w:ins w:id="1168"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783D2464" w14:textId="77777777" w:rsidR="00216840" w:rsidRPr="00811BF5" w:rsidRDefault="00216840" w:rsidP="003215BD">
            <w:pPr>
              <w:spacing w:line="204" w:lineRule="auto"/>
              <w:jc w:val="center"/>
              <w:rPr>
                <w:ins w:id="1169"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CAA0C55" w14:textId="77777777" w:rsidR="00216840" w:rsidRPr="00AB48E1" w:rsidRDefault="00216840" w:rsidP="003215BD">
            <w:pPr>
              <w:spacing w:line="204" w:lineRule="auto"/>
              <w:jc w:val="center"/>
              <w:rPr>
                <w:ins w:id="1170" w:author="Balasubramanian, Ruchita" w:date="2025-08-06T09:13:00Z" w16du:dateUtc="2025-08-06T13:13:00Z"/>
                <w:sz w:val="16"/>
                <w:szCs w:val="16"/>
              </w:rPr>
            </w:pPr>
            <w:ins w:id="1171" w:author="Balasubramanian, Ruchita" w:date="2025-08-06T09:13:00Z" w16du:dateUtc="2025-08-06T13:13:00Z">
              <w:r w:rsidRPr="001F1F6A">
                <w:rPr>
                  <w:rFonts w:eastAsia="Times New Roman"/>
                  <w:color w:val="000000"/>
                  <w:sz w:val="16"/>
                  <w:szCs w:val="16"/>
                  <w:lang w:val="en-US"/>
                </w:rPr>
                <w:t>(2,171 - 3,013)</w:t>
              </w:r>
            </w:ins>
          </w:p>
        </w:tc>
        <w:tc>
          <w:tcPr>
            <w:tcW w:w="1210" w:type="dxa"/>
            <w:gridSpan w:val="3"/>
            <w:tcBorders>
              <w:top w:val="nil"/>
              <w:left w:val="single" w:sz="8" w:space="0" w:color="auto"/>
              <w:bottom w:val="single" w:sz="8" w:space="0" w:color="auto"/>
              <w:right w:val="single" w:sz="8" w:space="0" w:color="auto"/>
            </w:tcBorders>
            <w:shd w:val="clear" w:color="FF5400" w:fill="FF5400"/>
            <w:vAlign w:val="bottom"/>
          </w:tcPr>
          <w:p w14:paraId="02A80A66" w14:textId="77777777" w:rsidR="00216840" w:rsidRPr="00B100BF" w:rsidRDefault="00216840" w:rsidP="003215BD">
            <w:pPr>
              <w:spacing w:line="204" w:lineRule="auto"/>
              <w:jc w:val="center"/>
              <w:rPr>
                <w:ins w:id="1172" w:author="Balasubramanian, Ruchita" w:date="2025-08-06T09:13:00Z" w16du:dateUtc="2025-08-06T13:13:00Z"/>
                <w:sz w:val="15"/>
                <w:szCs w:val="15"/>
              </w:rPr>
            </w:pPr>
            <w:ins w:id="1173" w:author="Balasubramanian, Ruchita" w:date="2025-08-06T09:13:00Z" w16du:dateUtc="2025-08-06T13:13:00Z">
              <w:r w:rsidRPr="001F1F6A">
                <w:rPr>
                  <w:rFonts w:eastAsia="Times New Roman"/>
                  <w:color w:val="000000"/>
                  <w:sz w:val="16"/>
                  <w:szCs w:val="16"/>
                  <w:lang w:val="en-US"/>
                </w:rPr>
                <w:t>(186 - 978)</w:t>
              </w:r>
            </w:ins>
          </w:p>
        </w:tc>
        <w:tc>
          <w:tcPr>
            <w:tcW w:w="994" w:type="dxa"/>
            <w:tcBorders>
              <w:top w:val="nil"/>
              <w:left w:val="single" w:sz="8" w:space="0" w:color="auto"/>
              <w:bottom w:val="single" w:sz="8" w:space="0" w:color="auto"/>
              <w:right w:val="single" w:sz="8" w:space="0" w:color="auto"/>
            </w:tcBorders>
            <w:shd w:val="clear" w:color="FF5400" w:fill="FF5400"/>
            <w:vAlign w:val="bottom"/>
          </w:tcPr>
          <w:p w14:paraId="03A3A5A7" w14:textId="77777777" w:rsidR="00216840" w:rsidRPr="00B100BF" w:rsidRDefault="00216840" w:rsidP="003215BD">
            <w:pPr>
              <w:spacing w:line="204" w:lineRule="auto"/>
              <w:jc w:val="center"/>
              <w:rPr>
                <w:ins w:id="1174" w:author="Balasubramanian, Ruchita" w:date="2025-08-06T09:13:00Z" w16du:dateUtc="2025-08-06T13:13:00Z"/>
                <w:sz w:val="15"/>
                <w:szCs w:val="15"/>
              </w:rPr>
            </w:pPr>
            <w:ins w:id="1175" w:author="Balasubramanian, Ruchita" w:date="2025-08-06T09:13:00Z" w16du:dateUtc="2025-08-06T13:13:00Z">
              <w:r w:rsidRPr="001F1F6A">
                <w:rPr>
                  <w:rFonts w:eastAsia="Times New Roman"/>
                  <w:color w:val="000000"/>
                  <w:sz w:val="16"/>
                  <w:szCs w:val="16"/>
                  <w:lang w:val="en-US"/>
                </w:rPr>
                <w:t>(7.4 - 37.5%)</w:t>
              </w:r>
            </w:ins>
          </w:p>
        </w:tc>
        <w:tc>
          <w:tcPr>
            <w:tcW w:w="1210" w:type="dxa"/>
            <w:gridSpan w:val="3"/>
            <w:tcBorders>
              <w:top w:val="nil"/>
              <w:left w:val="single" w:sz="8" w:space="0" w:color="auto"/>
              <w:bottom w:val="single" w:sz="8" w:space="0" w:color="auto"/>
              <w:right w:val="single" w:sz="8" w:space="0" w:color="auto"/>
            </w:tcBorders>
            <w:shd w:val="clear" w:color="FF6F00" w:fill="FF6F00"/>
            <w:vAlign w:val="bottom"/>
          </w:tcPr>
          <w:p w14:paraId="3816ACCC" w14:textId="77777777" w:rsidR="00216840" w:rsidRPr="00B100BF" w:rsidRDefault="00216840" w:rsidP="003215BD">
            <w:pPr>
              <w:spacing w:line="204" w:lineRule="auto"/>
              <w:jc w:val="center"/>
              <w:rPr>
                <w:ins w:id="1176" w:author="Balasubramanian, Ruchita" w:date="2025-08-06T09:13:00Z" w16du:dateUtc="2025-08-06T13:13:00Z"/>
                <w:sz w:val="15"/>
                <w:szCs w:val="15"/>
              </w:rPr>
            </w:pPr>
            <w:ins w:id="1177" w:author="Balasubramanian, Ruchita" w:date="2025-08-06T09:13:00Z" w16du:dateUtc="2025-08-06T13:13:00Z">
              <w:r w:rsidRPr="001F1F6A">
                <w:rPr>
                  <w:rFonts w:eastAsia="Times New Roman"/>
                  <w:color w:val="000000"/>
                  <w:sz w:val="16"/>
                  <w:szCs w:val="16"/>
                  <w:lang w:val="en-US"/>
                </w:rPr>
                <w:t>(160 - 802)</w:t>
              </w:r>
            </w:ins>
          </w:p>
        </w:tc>
        <w:tc>
          <w:tcPr>
            <w:tcW w:w="994" w:type="dxa"/>
            <w:tcBorders>
              <w:top w:val="nil"/>
              <w:left w:val="single" w:sz="8" w:space="0" w:color="auto"/>
              <w:bottom w:val="single" w:sz="8" w:space="0" w:color="auto"/>
              <w:right w:val="single" w:sz="8" w:space="0" w:color="auto"/>
            </w:tcBorders>
            <w:shd w:val="clear" w:color="FF6F00" w:fill="FF6F00"/>
            <w:vAlign w:val="bottom"/>
          </w:tcPr>
          <w:p w14:paraId="58EFD044" w14:textId="77777777" w:rsidR="00216840" w:rsidRPr="00B100BF" w:rsidRDefault="00216840" w:rsidP="003215BD">
            <w:pPr>
              <w:spacing w:line="204" w:lineRule="auto"/>
              <w:jc w:val="center"/>
              <w:rPr>
                <w:ins w:id="1178" w:author="Balasubramanian, Ruchita" w:date="2025-08-06T09:13:00Z" w16du:dateUtc="2025-08-06T13:13:00Z"/>
                <w:sz w:val="15"/>
                <w:szCs w:val="15"/>
              </w:rPr>
            </w:pPr>
            <w:ins w:id="1179" w:author="Balasubramanian, Ruchita" w:date="2025-08-06T09:13:00Z" w16du:dateUtc="2025-08-06T13:13:00Z">
              <w:r w:rsidRPr="001F1F6A">
                <w:rPr>
                  <w:rFonts w:eastAsia="Times New Roman"/>
                  <w:color w:val="000000"/>
                  <w:sz w:val="16"/>
                  <w:szCs w:val="16"/>
                  <w:lang w:val="en-US"/>
                </w:rPr>
                <w:t>(6.2 - 30.9%)</w:t>
              </w:r>
            </w:ins>
          </w:p>
        </w:tc>
        <w:tc>
          <w:tcPr>
            <w:tcW w:w="1210" w:type="dxa"/>
            <w:gridSpan w:val="3"/>
            <w:tcBorders>
              <w:top w:val="nil"/>
              <w:left w:val="single" w:sz="8" w:space="0" w:color="auto"/>
              <w:bottom w:val="single" w:sz="8" w:space="0" w:color="auto"/>
              <w:right w:val="single" w:sz="8" w:space="0" w:color="auto"/>
            </w:tcBorders>
            <w:shd w:val="clear" w:color="FFBC00" w:fill="FFBC00"/>
            <w:vAlign w:val="bottom"/>
          </w:tcPr>
          <w:p w14:paraId="0315A1D0" w14:textId="77777777" w:rsidR="00216840" w:rsidRPr="00B100BF" w:rsidRDefault="00216840" w:rsidP="003215BD">
            <w:pPr>
              <w:spacing w:line="204" w:lineRule="auto"/>
              <w:jc w:val="center"/>
              <w:rPr>
                <w:ins w:id="1180" w:author="Balasubramanian, Ruchita" w:date="2025-08-06T09:13:00Z" w16du:dateUtc="2025-08-06T13:13:00Z"/>
                <w:sz w:val="15"/>
                <w:szCs w:val="15"/>
              </w:rPr>
            </w:pPr>
            <w:ins w:id="1181" w:author="Balasubramanian, Ruchita" w:date="2025-08-06T09:13:00Z" w16du:dateUtc="2025-08-06T13:13:00Z">
              <w:r w:rsidRPr="001F1F6A">
                <w:rPr>
                  <w:rFonts w:eastAsia="Times New Roman"/>
                  <w:color w:val="000000"/>
                  <w:sz w:val="16"/>
                  <w:szCs w:val="16"/>
                  <w:lang w:val="en-US"/>
                </w:rPr>
                <w:t>(76 - 345)</w:t>
              </w:r>
            </w:ins>
          </w:p>
        </w:tc>
        <w:tc>
          <w:tcPr>
            <w:tcW w:w="994" w:type="dxa"/>
            <w:tcBorders>
              <w:top w:val="nil"/>
              <w:left w:val="single" w:sz="8" w:space="0" w:color="auto"/>
              <w:bottom w:val="single" w:sz="8" w:space="0" w:color="auto"/>
              <w:right w:val="single" w:sz="8" w:space="0" w:color="auto"/>
            </w:tcBorders>
            <w:shd w:val="clear" w:color="FFBC00" w:fill="FFBC00"/>
            <w:vAlign w:val="bottom"/>
          </w:tcPr>
          <w:p w14:paraId="6FED6B9F" w14:textId="77777777" w:rsidR="00216840" w:rsidRPr="00B100BF" w:rsidRDefault="00216840" w:rsidP="003215BD">
            <w:pPr>
              <w:spacing w:line="204" w:lineRule="auto"/>
              <w:jc w:val="center"/>
              <w:rPr>
                <w:ins w:id="1182" w:author="Balasubramanian, Ruchita" w:date="2025-08-06T09:13:00Z" w16du:dateUtc="2025-08-06T13:13:00Z"/>
                <w:sz w:val="15"/>
                <w:szCs w:val="15"/>
              </w:rPr>
            </w:pPr>
            <w:ins w:id="1183" w:author="Balasubramanian, Ruchita" w:date="2025-08-06T09:13:00Z" w16du:dateUtc="2025-08-06T13:13:00Z">
              <w:r w:rsidRPr="001F1F6A">
                <w:rPr>
                  <w:rFonts w:eastAsia="Times New Roman"/>
                  <w:color w:val="000000"/>
                  <w:sz w:val="16"/>
                  <w:szCs w:val="16"/>
                  <w:lang w:val="en-US"/>
                </w:rPr>
                <w:t>(3.0 - 13.4%)</w:t>
              </w:r>
            </w:ins>
          </w:p>
        </w:tc>
      </w:tr>
      <w:tr w:rsidR="00216840" w:rsidRPr="006E1E2E" w14:paraId="2D88E46A" w14:textId="77777777" w:rsidTr="003215BD">
        <w:trPr>
          <w:trHeight w:val="144"/>
          <w:jc w:val="center"/>
          <w:ins w:id="1184" w:author="Balasubramanian, Ruchita" w:date="2025-08-06T09:13:00Z"/>
        </w:trPr>
        <w:tc>
          <w:tcPr>
            <w:tcW w:w="1123" w:type="dxa"/>
            <w:vMerge w:val="restart"/>
            <w:tcBorders>
              <w:top w:val="single" w:sz="8" w:space="0" w:color="auto"/>
              <w:left w:val="single" w:sz="8" w:space="0" w:color="auto"/>
              <w:right w:val="single" w:sz="8" w:space="0" w:color="auto"/>
            </w:tcBorders>
            <w:vAlign w:val="center"/>
          </w:tcPr>
          <w:p w14:paraId="6AD152E9" w14:textId="77777777" w:rsidR="00216840" w:rsidRPr="00811BF5" w:rsidRDefault="00216840" w:rsidP="003215BD">
            <w:pPr>
              <w:spacing w:line="204" w:lineRule="auto"/>
              <w:jc w:val="center"/>
              <w:rPr>
                <w:ins w:id="1185" w:author="Balasubramanian, Ruchita" w:date="2025-08-06T09:13:00Z" w16du:dateUtc="2025-08-06T13:13:00Z"/>
                <w:rFonts w:eastAsia="Times New Roman"/>
                <w:b/>
                <w:bCs/>
                <w:sz w:val="16"/>
                <w:szCs w:val="16"/>
                <w:lang w:val="en-US"/>
              </w:rPr>
            </w:pPr>
            <w:ins w:id="1186" w:author="Balasubramanian, Ruchita" w:date="2025-08-06T09:13:00Z" w16du:dateUtc="2025-08-06T13:13:00Z">
              <w:r>
                <w:rPr>
                  <w:rFonts w:eastAsia="Times New Roman"/>
                  <w:b/>
                  <w:bCs/>
                  <w:sz w:val="16"/>
                  <w:szCs w:val="16"/>
                  <w:lang w:val="en-US"/>
                </w:rPr>
                <w:t>South Carolina</w:t>
              </w:r>
            </w:ins>
          </w:p>
        </w:tc>
        <w:tc>
          <w:tcPr>
            <w:tcW w:w="1511" w:type="dxa"/>
            <w:gridSpan w:val="2"/>
            <w:tcBorders>
              <w:top w:val="single" w:sz="8" w:space="0" w:color="auto"/>
              <w:left w:val="nil"/>
              <w:bottom w:val="nil"/>
              <w:right w:val="single" w:sz="8" w:space="0" w:color="auto"/>
            </w:tcBorders>
            <w:shd w:val="clear" w:color="FFFFFF" w:fill="FFFFFF"/>
            <w:vAlign w:val="bottom"/>
          </w:tcPr>
          <w:p w14:paraId="7B669A65" w14:textId="77777777" w:rsidR="00216840" w:rsidRPr="00AB48E1" w:rsidRDefault="00216840" w:rsidP="003215BD">
            <w:pPr>
              <w:spacing w:line="204" w:lineRule="auto"/>
              <w:jc w:val="center"/>
              <w:rPr>
                <w:ins w:id="1187" w:author="Balasubramanian, Ruchita" w:date="2025-08-06T09:13:00Z" w16du:dateUtc="2025-08-06T13:13:00Z"/>
                <w:sz w:val="16"/>
                <w:szCs w:val="16"/>
              </w:rPr>
            </w:pPr>
            <w:ins w:id="1188" w:author="Balasubramanian, Ruchita" w:date="2025-08-06T09:13:00Z" w16du:dateUtc="2025-08-06T13:13:00Z">
              <w:r w:rsidRPr="001F1F6A">
                <w:rPr>
                  <w:rFonts w:eastAsia="Times New Roman"/>
                  <w:color w:val="000000"/>
                  <w:sz w:val="16"/>
                  <w:szCs w:val="16"/>
                  <w:lang w:val="en-US"/>
                </w:rPr>
                <w:t>3,135</w:t>
              </w:r>
            </w:ins>
          </w:p>
        </w:tc>
        <w:tc>
          <w:tcPr>
            <w:tcW w:w="1210" w:type="dxa"/>
            <w:gridSpan w:val="3"/>
            <w:tcBorders>
              <w:top w:val="single" w:sz="8" w:space="0" w:color="auto"/>
              <w:left w:val="single" w:sz="8" w:space="0" w:color="auto"/>
              <w:bottom w:val="nil"/>
              <w:right w:val="single" w:sz="8" w:space="0" w:color="auto"/>
            </w:tcBorders>
            <w:shd w:val="clear" w:color="FF6F00" w:fill="FF6F00"/>
            <w:vAlign w:val="bottom"/>
          </w:tcPr>
          <w:p w14:paraId="2A3E1F16" w14:textId="77777777" w:rsidR="00216840" w:rsidRPr="00B100BF" w:rsidRDefault="00216840" w:rsidP="003215BD">
            <w:pPr>
              <w:spacing w:line="204" w:lineRule="auto"/>
              <w:jc w:val="center"/>
              <w:rPr>
                <w:ins w:id="1189" w:author="Balasubramanian, Ruchita" w:date="2025-08-06T09:13:00Z" w16du:dateUtc="2025-08-06T13:13:00Z"/>
                <w:sz w:val="15"/>
                <w:szCs w:val="15"/>
              </w:rPr>
            </w:pPr>
            <w:ins w:id="1190" w:author="Balasubramanian, Ruchita" w:date="2025-08-06T09:13:00Z" w16du:dateUtc="2025-08-06T13:13:00Z">
              <w:r w:rsidRPr="001F1F6A">
                <w:rPr>
                  <w:rFonts w:eastAsia="Times New Roman"/>
                  <w:color w:val="000000"/>
                  <w:sz w:val="16"/>
                  <w:szCs w:val="16"/>
                  <w:lang w:val="en-US"/>
                </w:rPr>
                <w:t>532</w:t>
              </w:r>
            </w:ins>
          </w:p>
        </w:tc>
        <w:tc>
          <w:tcPr>
            <w:tcW w:w="994" w:type="dxa"/>
            <w:tcBorders>
              <w:top w:val="single" w:sz="8" w:space="0" w:color="auto"/>
              <w:left w:val="single" w:sz="8" w:space="0" w:color="auto"/>
              <w:bottom w:val="nil"/>
              <w:right w:val="single" w:sz="8" w:space="0" w:color="auto"/>
            </w:tcBorders>
            <w:shd w:val="clear" w:color="FF6F00" w:fill="FF6F00"/>
            <w:vAlign w:val="bottom"/>
          </w:tcPr>
          <w:p w14:paraId="2C3B555A" w14:textId="77777777" w:rsidR="00216840" w:rsidRPr="00B100BF" w:rsidRDefault="00216840" w:rsidP="003215BD">
            <w:pPr>
              <w:spacing w:line="204" w:lineRule="auto"/>
              <w:jc w:val="center"/>
              <w:rPr>
                <w:ins w:id="1191" w:author="Balasubramanian, Ruchita" w:date="2025-08-06T09:13:00Z" w16du:dateUtc="2025-08-06T13:13:00Z"/>
                <w:sz w:val="15"/>
                <w:szCs w:val="15"/>
              </w:rPr>
            </w:pPr>
            <w:ins w:id="1192" w:author="Balasubramanian, Ruchita" w:date="2025-08-06T09:13:00Z" w16du:dateUtc="2025-08-06T13:13:00Z">
              <w:r w:rsidRPr="001F1F6A">
                <w:rPr>
                  <w:rFonts w:eastAsia="Times New Roman"/>
                  <w:color w:val="000000"/>
                  <w:sz w:val="16"/>
                  <w:szCs w:val="16"/>
                  <w:lang w:val="en-US"/>
                </w:rPr>
                <w:t>17.0%</w:t>
              </w:r>
            </w:ins>
          </w:p>
        </w:tc>
        <w:tc>
          <w:tcPr>
            <w:tcW w:w="1210" w:type="dxa"/>
            <w:gridSpan w:val="3"/>
            <w:tcBorders>
              <w:top w:val="single" w:sz="8" w:space="0" w:color="auto"/>
              <w:left w:val="single" w:sz="8" w:space="0" w:color="auto"/>
              <w:bottom w:val="nil"/>
              <w:right w:val="single" w:sz="8" w:space="0" w:color="auto"/>
            </w:tcBorders>
            <w:shd w:val="clear" w:color="FF8500" w:fill="FF8500"/>
            <w:vAlign w:val="bottom"/>
          </w:tcPr>
          <w:p w14:paraId="7B4626AC" w14:textId="77777777" w:rsidR="00216840" w:rsidRPr="00B100BF" w:rsidRDefault="00216840" w:rsidP="003215BD">
            <w:pPr>
              <w:spacing w:line="204" w:lineRule="auto"/>
              <w:jc w:val="center"/>
              <w:rPr>
                <w:ins w:id="1193" w:author="Balasubramanian, Ruchita" w:date="2025-08-06T09:13:00Z" w16du:dateUtc="2025-08-06T13:13:00Z"/>
                <w:sz w:val="15"/>
                <w:szCs w:val="15"/>
              </w:rPr>
            </w:pPr>
            <w:ins w:id="1194" w:author="Balasubramanian, Ruchita" w:date="2025-08-06T09:13:00Z" w16du:dateUtc="2025-08-06T13:13:00Z">
              <w:r w:rsidRPr="001F1F6A">
                <w:rPr>
                  <w:rFonts w:eastAsia="Times New Roman"/>
                  <w:color w:val="000000"/>
                  <w:sz w:val="16"/>
                  <w:szCs w:val="16"/>
                  <w:lang w:val="en-US"/>
                </w:rPr>
                <w:t>450</w:t>
              </w:r>
            </w:ins>
          </w:p>
        </w:tc>
        <w:tc>
          <w:tcPr>
            <w:tcW w:w="994" w:type="dxa"/>
            <w:tcBorders>
              <w:top w:val="single" w:sz="8" w:space="0" w:color="auto"/>
              <w:left w:val="single" w:sz="8" w:space="0" w:color="auto"/>
              <w:bottom w:val="nil"/>
              <w:right w:val="single" w:sz="8" w:space="0" w:color="auto"/>
            </w:tcBorders>
            <w:shd w:val="clear" w:color="FF8500" w:fill="FF8500"/>
            <w:vAlign w:val="bottom"/>
          </w:tcPr>
          <w:p w14:paraId="4D46918A" w14:textId="77777777" w:rsidR="00216840" w:rsidRPr="00B100BF" w:rsidRDefault="00216840" w:rsidP="003215BD">
            <w:pPr>
              <w:spacing w:line="204" w:lineRule="auto"/>
              <w:jc w:val="center"/>
              <w:rPr>
                <w:ins w:id="1195" w:author="Balasubramanian, Ruchita" w:date="2025-08-06T09:13:00Z" w16du:dateUtc="2025-08-06T13:13:00Z"/>
                <w:sz w:val="15"/>
                <w:szCs w:val="15"/>
              </w:rPr>
            </w:pPr>
            <w:ins w:id="1196" w:author="Balasubramanian, Ruchita" w:date="2025-08-06T09:13:00Z" w16du:dateUtc="2025-08-06T13:13:00Z">
              <w:r w:rsidRPr="001F1F6A">
                <w:rPr>
                  <w:rFonts w:eastAsia="Times New Roman"/>
                  <w:color w:val="000000"/>
                  <w:sz w:val="16"/>
                  <w:szCs w:val="16"/>
                  <w:lang w:val="en-US"/>
                </w:rPr>
                <w:t>14.4%</w:t>
              </w:r>
            </w:ins>
          </w:p>
        </w:tc>
        <w:tc>
          <w:tcPr>
            <w:tcW w:w="1210" w:type="dxa"/>
            <w:gridSpan w:val="3"/>
            <w:tcBorders>
              <w:top w:val="single" w:sz="8" w:space="0" w:color="auto"/>
              <w:left w:val="single" w:sz="8" w:space="0" w:color="auto"/>
              <w:bottom w:val="nil"/>
              <w:right w:val="single" w:sz="8" w:space="0" w:color="auto"/>
            </w:tcBorders>
            <w:shd w:val="clear" w:color="FFC400" w:fill="FFC400"/>
            <w:vAlign w:val="bottom"/>
          </w:tcPr>
          <w:p w14:paraId="274A3B1E" w14:textId="77777777" w:rsidR="00216840" w:rsidRPr="00B100BF" w:rsidRDefault="00216840" w:rsidP="003215BD">
            <w:pPr>
              <w:spacing w:line="204" w:lineRule="auto"/>
              <w:jc w:val="center"/>
              <w:rPr>
                <w:ins w:id="1197" w:author="Balasubramanian, Ruchita" w:date="2025-08-06T09:13:00Z" w16du:dateUtc="2025-08-06T13:13:00Z"/>
                <w:sz w:val="15"/>
                <w:szCs w:val="15"/>
              </w:rPr>
            </w:pPr>
            <w:ins w:id="1198" w:author="Balasubramanian, Ruchita" w:date="2025-08-06T09:13:00Z" w16du:dateUtc="2025-08-06T13:13:00Z">
              <w:r w:rsidRPr="001F1F6A">
                <w:rPr>
                  <w:rFonts w:eastAsia="Times New Roman"/>
                  <w:color w:val="000000"/>
                  <w:sz w:val="16"/>
                  <w:szCs w:val="16"/>
                  <w:lang w:val="en-US"/>
                </w:rPr>
                <w:t>217</w:t>
              </w:r>
            </w:ins>
          </w:p>
        </w:tc>
        <w:tc>
          <w:tcPr>
            <w:tcW w:w="994" w:type="dxa"/>
            <w:tcBorders>
              <w:top w:val="single" w:sz="8" w:space="0" w:color="auto"/>
              <w:left w:val="single" w:sz="8" w:space="0" w:color="auto"/>
              <w:bottom w:val="nil"/>
              <w:right w:val="single" w:sz="8" w:space="0" w:color="auto"/>
            </w:tcBorders>
            <w:shd w:val="clear" w:color="FFC400" w:fill="FFC400"/>
            <w:vAlign w:val="bottom"/>
          </w:tcPr>
          <w:p w14:paraId="65CABB86" w14:textId="77777777" w:rsidR="00216840" w:rsidRPr="00B100BF" w:rsidRDefault="00216840" w:rsidP="003215BD">
            <w:pPr>
              <w:spacing w:line="204" w:lineRule="auto"/>
              <w:jc w:val="center"/>
              <w:rPr>
                <w:ins w:id="1199" w:author="Balasubramanian, Ruchita" w:date="2025-08-06T09:13:00Z" w16du:dateUtc="2025-08-06T13:13:00Z"/>
                <w:sz w:val="15"/>
                <w:szCs w:val="15"/>
              </w:rPr>
            </w:pPr>
            <w:ins w:id="1200" w:author="Balasubramanian, Ruchita" w:date="2025-08-06T09:13:00Z" w16du:dateUtc="2025-08-06T13:13:00Z">
              <w:r w:rsidRPr="001F1F6A">
                <w:rPr>
                  <w:rFonts w:eastAsia="Times New Roman"/>
                  <w:color w:val="000000"/>
                  <w:sz w:val="16"/>
                  <w:szCs w:val="16"/>
                  <w:lang w:val="en-US"/>
                </w:rPr>
                <w:t>6.9%</w:t>
              </w:r>
            </w:ins>
          </w:p>
        </w:tc>
      </w:tr>
      <w:tr w:rsidR="00216840" w:rsidRPr="006E1E2E" w14:paraId="5102B282" w14:textId="77777777" w:rsidTr="003215BD">
        <w:trPr>
          <w:trHeight w:val="144"/>
          <w:jc w:val="center"/>
          <w:ins w:id="1201"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77AF7D16" w14:textId="77777777" w:rsidR="00216840" w:rsidRPr="00811BF5" w:rsidRDefault="00216840" w:rsidP="003215BD">
            <w:pPr>
              <w:spacing w:line="204" w:lineRule="auto"/>
              <w:jc w:val="center"/>
              <w:rPr>
                <w:ins w:id="1202"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25EB93E" w14:textId="77777777" w:rsidR="00216840" w:rsidRPr="00AB48E1" w:rsidRDefault="00216840" w:rsidP="003215BD">
            <w:pPr>
              <w:spacing w:line="204" w:lineRule="auto"/>
              <w:jc w:val="center"/>
              <w:rPr>
                <w:ins w:id="1203" w:author="Balasubramanian, Ruchita" w:date="2025-08-06T09:13:00Z" w16du:dateUtc="2025-08-06T13:13:00Z"/>
                <w:sz w:val="16"/>
                <w:szCs w:val="16"/>
              </w:rPr>
            </w:pPr>
            <w:ins w:id="1204" w:author="Balasubramanian, Ruchita" w:date="2025-08-06T09:13:00Z" w16du:dateUtc="2025-08-06T13:13:00Z">
              <w:r w:rsidRPr="001F1F6A">
                <w:rPr>
                  <w:rFonts w:eastAsia="Times New Roman"/>
                  <w:color w:val="000000"/>
                  <w:sz w:val="16"/>
                  <w:szCs w:val="16"/>
                  <w:lang w:val="en-US"/>
                </w:rPr>
                <w:t>(2,730 - 3,529)</w:t>
              </w:r>
            </w:ins>
          </w:p>
        </w:tc>
        <w:tc>
          <w:tcPr>
            <w:tcW w:w="1210" w:type="dxa"/>
            <w:gridSpan w:val="3"/>
            <w:tcBorders>
              <w:top w:val="nil"/>
              <w:left w:val="single" w:sz="8" w:space="0" w:color="auto"/>
              <w:bottom w:val="single" w:sz="8" w:space="0" w:color="auto"/>
              <w:right w:val="single" w:sz="8" w:space="0" w:color="auto"/>
            </w:tcBorders>
            <w:shd w:val="clear" w:color="FF6F00" w:fill="FF6F00"/>
            <w:vAlign w:val="bottom"/>
          </w:tcPr>
          <w:p w14:paraId="26F549EE" w14:textId="77777777" w:rsidR="00216840" w:rsidRPr="00B100BF" w:rsidRDefault="00216840" w:rsidP="003215BD">
            <w:pPr>
              <w:spacing w:line="204" w:lineRule="auto"/>
              <w:jc w:val="center"/>
              <w:rPr>
                <w:ins w:id="1205" w:author="Balasubramanian, Ruchita" w:date="2025-08-06T09:13:00Z" w16du:dateUtc="2025-08-06T13:13:00Z"/>
                <w:sz w:val="15"/>
                <w:szCs w:val="15"/>
              </w:rPr>
            </w:pPr>
            <w:ins w:id="1206" w:author="Balasubramanian, Ruchita" w:date="2025-08-06T09:13:00Z" w16du:dateUtc="2025-08-06T13:13:00Z">
              <w:r w:rsidRPr="001F1F6A">
                <w:rPr>
                  <w:rFonts w:eastAsia="Times New Roman"/>
                  <w:color w:val="000000"/>
                  <w:sz w:val="16"/>
                  <w:szCs w:val="16"/>
                  <w:lang w:val="en-US"/>
                </w:rPr>
                <w:t>(176 - 1,016)</w:t>
              </w:r>
            </w:ins>
          </w:p>
        </w:tc>
        <w:tc>
          <w:tcPr>
            <w:tcW w:w="994" w:type="dxa"/>
            <w:tcBorders>
              <w:top w:val="nil"/>
              <w:left w:val="single" w:sz="8" w:space="0" w:color="auto"/>
              <w:bottom w:val="single" w:sz="8" w:space="0" w:color="auto"/>
              <w:right w:val="single" w:sz="8" w:space="0" w:color="auto"/>
            </w:tcBorders>
            <w:shd w:val="clear" w:color="FF6F00" w:fill="FF6F00"/>
            <w:vAlign w:val="bottom"/>
          </w:tcPr>
          <w:p w14:paraId="2B21F11A" w14:textId="77777777" w:rsidR="00216840" w:rsidRPr="00B100BF" w:rsidRDefault="00216840" w:rsidP="003215BD">
            <w:pPr>
              <w:spacing w:line="204" w:lineRule="auto"/>
              <w:jc w:val="center"/>
              <w:rPr>
                <w:ins w:id="1207" w:author="Balasubramanian, Ruchita" w:date="2025-08-06T09:13:00Z" w16du:dateUtc="2025-08-06T13:13:00Z"/>
                <w:sz w:val="15"/>
                <w:szCs w:val="15"/>
              </w:rPr>
            </w:pPr>
            <w:ins w:id="1208" w:author="Balasubramanian, Ruchita" w:date="2025-08-06T09:13:00Z" w16du:dateUtc="2025-08-06T13:13:00Z">
              <w:r w:rsidRPr="001F1F6A">
                <w:rPr>
                  <w:rFonts w:eastAsia="Times New Roman"/>
                  <w:color w:val="000000"/>
                  <w:sz w:val="16"/>
                  <w:szCs w:val="16"/>
                  <w:lang w:val="en-US"/>
                </w:rPr>
                <w:t>(5.8 - 31.1%)</w:t>
              </w:r>
            </w:ins>
          </w:p>
        </w:tc>
        <w:tc>
          <w:tcPr>
            <w:tcW w:w="1210" w:type="dxa"/>
            <w:gridSpan w:val="3"/>
            <w:tcBorders>
              <w:top w:val="nil"/>
              <w:left w:val="single" w:sz="8" w:space="0" w:color="auto"/>
              <w:bottom w:val="single" w:sz="8" w:space="0" w:color="auto"/>
              <w:right w:val="single" w:sz="8" w:space="0" w:color="auto"/>
            </w:tcBorders>
            <w:shd w:val="clear" w:color="FF8500" w:fill="FF8500"/>
            <w:vAlign w:val="bottom"/>
          </w:tcPr>
          <w:p w14:paraId="502B2A6B" w14:textId="77777777" w:rsidR="00216840" w:rsidRPr="00B100BF" w:rsidRDefault="00216840" w:rsidP="003215BD">
            <w:pPr>
              <w:spacing w:line="204" w:lineRule="auto"/>
              <w:jc w:val="center"/>
              <w:rPr>
                <w:ins w:id="1209" w:author="Balasubramanian, Ruchita" w:date="2025-08-06T09:13:00Z" w16du:dateUtc="2025-08-06T13:13:00Z"/>
                <w:sz w:val="15"/>
                <w:szCs w:val="15"/>
              </w:rPr>
            </w:pPr>
            <w:ins w:id="1210" w:author="Balasubramanian, Ruchita" w:date="2025-08-06T09:13:00Z" w16du:dateUtc="2025-08-06T13:13:00Z">
              <w:r w:rsidRPr="001F1F6A">
                <w:rPr>
                  <w:rFonts w:eastAsia="Times New Roman"/>
                  <w:color w:val="000000"/>
                  <w:sz w:val="16"/>
                  <w:szCs w:val="16"/>
                  <w:lang w:val="en-US"/>
                </w:rPr>
                <w:t>(153 - 836)</w:t>
              </w:r>
            </w:ins>
          </w:p>
        </w:tc>
        <w:tc>
          <w:tcPr>
            <w:tcW w:w="994" w:type="dxa"/>
            <w:tcBorders>
              <w:top w:val="nil"/>
              <w:left w:val="single" w:sz="8" w:space="0" w:color="auto"/>
              <w:bottom w:val="single" w:sz="8" w:space="0" w:color="auto"/>
              <w:right w:val="single" w:sz="8" w:space="0" w:color="auto"/>
            </w:tcBorders>
            <w:shd w:val="clear" w:color="FF8500" w:fill="FF8500"/>
            <w:vAlign w:val="bottom"/>
          </w:tcPr>
          <w:p w14:paraId="230718A6" w14:textId="77777777" w:rsidR="00216840" w:rsidRPr="00B100BF" w:rsidRDefault="00216840" w:rsidP="003215BD">
            <w:pPr>
              <w:spacing w:line="204" w:lineRule="auto"/>
              <w:jc w:val="center"/>
              <w:rPr>
                <w:ins w:id="1211" w:author="Balasubramanian, Ruchita" w:date="2025-08-06T09:13:00Z" w16du:dateUtc="2025-08-06T13:13:00Z"/>
                <w:sz w:val="15"/>
                <w:szCs w:val="15"/>
              </w:rPr>
            </w:pPr>
            <w:ins w:id="1212" w:author="Balasubramanian, Ruchita" w:date="2025-08-06T09:13:00Z" w16du:dateUtc="2025-08-06T13:13:00Z">
              <w:r w:rsidRPr="001F1F6A">
                <w:rPr>
                  <w:rFonts w:eastAsia="Times New Roman"/>
                  <w:color w:val="000000"/>
                  <w:sz w:val="16"/>
                  <w:szCs w:val="16"/>
                  <w:lang w:val="en-US"/>
                </w:rPr>
                <w:t>(5.0 - 25.9%)</w:t>
              </w:r>
            </w:ins>
          </w:p>
        </w:tc>
        <w:tc>
          <w:tcPr>
            <w:tcW w:w="1210" w:type="dxa"/>
            <w:gridSpan w:val="3"/>
            <w:tcBorders>
              <w:top w:val="nil"/>
              <w:left w:val="single" w:sz="8" w:space="0" w:color="auto"/>
              <w:bottom w:val="single" w:sz="8" w:space="0" w:color="auto"/>
              <w:right w:val="single" w:sz="8" w:space="0" w:color="auto"/>
            </w:tcBorders>
            <w:shd w:val="clear" w:color="FFC400" w:fill="FFC400"/>
            <w:vAlign w:val="bottom"/>
          </w:tcPr>
          <w:p w14:paraId="6249609C" w14:textId="77777777" w:rsidR="00216840" w:rsidRPr="00B100BF" w:rsidRDefault="00216840" w:rsidP="003215BD">
            <w:pPr>
              <w:spacing w:line="204" w:lineRule="auto"/>
              <w:jc w:val="center"/>
              <w:rPr>
                <w:ins w:id="1213" w:author="Balasubramanian, Ruchita" w:date="2025-08-06T09:13:00Z" w16du:dateUtc="2025-08-06T13:13:00Z"/>
                <w:sz w:val="15"/>
                <w:szCs w:val="15"/>
              </w:rPr>
            </w:pPr>
            <w:ins w:id="1214" w:author="Balasubramanian, Ruchita" w:date="2025-08-06T09:13:00Z" w16du:dateUtc="2025-08-06T13:13:00Z">
              <w:r w:rsidRPr="001F1F6A">
                <w:rPr>
                  <w:rFonts w:eastAsia="Times New Roman"/>
                  <w:color w:val="000000"/>
                  <w:sz w:val="16"/>
                  <w:szCs w:val="16"/>
                  <w:lang w:val="en-US"/>
                </w:rPr>
                <w:t>(82 - 382)</w:t>
              </w:r>
            </w:ins>
          </w:p>
        </w:tc>
        <w:tc>
          <w:tcPr>
            <w:tcW w:w="994" w:type="dxa"/>
            <w:tcBorders>
              <w:top w:val="nil"/>
              <w:left w:val="single" w:sz="8" w:space="0" w:color="auto"/>
              <w:bottom w:val="single" w:sz="8" w:space="0" w:color="auto"/>
              <w:right w:val="single" w:sz="8" w:space="0" w:color="auto"/>
            </w:tcBorders>
            <w:shd w:val="clear" w:color="FFC400" w:fill="FFC400"/>
            <w:vAlign w:val="bottom"/>
          </w:tcPr>
          <w:p w14:paraId="340C2560" w14:textId="77777777" w:rsidR="00216840" w:rsidRPr="00B100BF" w:rsidRDefault="00216840" w:rsidP="003215BD">
            <w:pPr>
              <w:spacing w:line="204" w:lineRule="auto"/>
              <w:jc w:val="center"/>
              <w:rPr>
                <w:ins w:id="1215" w:author="Balasubramanian, Ruchita" w:date="2025-08-06T09:13:00Z" w16du:dateUtc="2025-08-06T13:13:00Z"/>
                <w:sz w:val="15"/>
                <w:szCs w:val="15"/>
              </w:rPr>
            </w:pPr>
            <w:ins w:id="1216" w:author="Balasubramanian, Ruchita" w:date="2025-08-06T09:13:00Z" w16du:dateUtc="2025-08-06T13:13:00Z">
              <w:r w:rsidRPr="001F1F6A">
                <w:rPr>
                  <w:rFonts w:eastAsia="Times New Roman"/>
                  <w:color w:val="000000"/>
                  <w:sz w:val="16"/>
                  <w:szCs w:val="16"/>
                  <w:lang w:val="en-US"/>
                </w:rPr>
                <w:t>(2.6 - 11.8%)</w:t>
              </w:r>
            </w:ins>
          </w:p>
        </w:tc>
      </w:tr>
      <w:tr w:rsidR="00216840" w:rsidRPr="006E1E2E" w14:paraId="44B6AD9D" w14:textId="77777777" w:rsidTr="003215BD">
        <w:trPr>
          <w:trHeight w:val="43"/>
          <w:jc w:val="center"/>
          <w:ins w:id="1217" w:author="Balasubramanian, Ruchita" w:date="2025-08-06T09:13:00Z"/>
        </w:trPr>
        <w:tc>
          <w:tcPr>
            <w:tcW w:w="1123" w:type="dxa"/>
            <w:vMerge w:val="restart"/>
            <w:tcBorders>
              <w:top w:val="single" w:sz="8" w:space="0" w:color="auto"/>
              <w:left w:val="single" w:sz="8" w:space="0" w:color="auto"/>
              <w:right w:val="single" w:sz="8" w:space="0" w:color="auto"/>
            </w:tcBorders>
            <w:vAlign w:val="center"/>
          </w:tcPr>
          <w:p w14:paraId="6F870EDF" w14:textId="77777777" w:rsidR="00216840" w:rsidRPr="00811BF5" w:rsidRDefault="00216840" w:rsidP="003215BD">
            <w:pPr>
              <w:spacing w:line="204" w:lineRule="auto"/>
              <w:jc w:val="center"/>
              <w:rPr>
                <w:ins w:id="1218" w:author="Balasubramanian, Ruchita" w:date="2025-08-06T09:13:00Z" w16du:dateUtc="2025-08-06T13:13:00Z"/>
                <w:b/>
                <w:bCs/>
                <w:sz w:val="16"/>
                <w:szCs w:val="16"/>
              </w:rPr>
            </w:pPr>
            <w:ins w:id="1219" w:author="Balasubramanian, Ruchita" w:date="2025-08-06T09:13:00Z" w16du:dateUtc="2025-08-06T13:13:00Z">
              <w:r w:rsidRPr="00811BF5">
                <w:rPr>
                  <w:rFonts w:eastAsia="Times New Roman"/>
                  <w:b/>
                  <w:bCs/>
                  <w:sz w:val="16"/>
                  <w:szCs w:val="16"/>
                  <w:lang w:val="en-US"/>
                </w:rPr>
                <w:t>Tennessee</w:t>
              </w:r>
            </w:ins>
          </w:p>
        </w:tc>
        <w:tc>
          <w:tcPr>
            <w:tcW w:w="1511" w:type="dxa"/>
            <w:gridSpan w:val="2"/>
            <w:tcBorders>
              <w:top w:val="single" w:sz="8" w:space="0" w:color="auto"/>
              <w:left w:val="nil"/>
              <w:bottom w:val="nil"/>
              <w:right w:val="single" w:sz="8" w:space="0" w:color="auto"/>
            </w:tcBorders>
            <w:shd w:val="clear" w:color="FFFFFF" w:fill="FFFFFF"/>
            <w:vAlign w:val="bottom"/>
          </w:tcPr>
          <w:p w14:paraId="2B528590" w14:textId="77777777" w:rsidR="00216840" w:rsidRPr="00AB48E1" w:rsidRDefault="00216840" w:rsidP="003215BD">
            <w:pPr>
              <w:spacing w:line="204" w:lineRule="auto"/>
              <w:jc w:val="center"/>
              <w:rPr>
                <w:ins w:id="1220" w:author="Balasubramanian, Ruchita" w:date="2025-08-06T09:13:00Z" w16du:dateUtc="2025-08-06T13:13:00Z"/>
                <w:rFonts w:eastAsia="Times New Roman"/>
                <w:color w:val="000000"/>
                <w:sz w:val="16"/>
                <w:szCs w:val="16"/>
              </w:rPr>
            </w:pPr>
            <w:ins w:id="1221" w:author="Balasubramanian, Ruchita" w:date="2025-08-06T09:13:00Z" w16du:dateUtc="2025-08-06T13:13:00Z">
              <w:r w:rsidRPr="001F1F6A">
                <w:rPr>
                  <w:rFonts w:eastAsia="Times New Roman"/>
                  <w:color w:val="000000"/>
                  <w:sz w:val="16"/>
                  <w:szCs w:val="16"/>
                  <w:lang w:val="en-US"/>
                </w:rPr>
                <w:t>5,348</w:t>
              </w:r>
            </w:ins>
          </w:p>
        </w:tc>
        <w:tc>
          <w:tcPr>
            <w:tcW w:w="1210" w:type="dxa"/>
            <w:gridSpan w:val="3"/>
            <w:tcBorders>
              <w:top w:val="single" w:sz="8" w:space="0" w:color="auto"/>
              <w:left w:val="single" w:sz="8" w:space="0" w:color="auto"/>
              <w:bottom w:val="nil"/>
              <w:right w:val="single" w:sz="8" w:space="0" w:color="auto"/>
            </w:tcBorders>
            <w:shd w:val="clear" w:color="FF7200" w:fill="FF7200"/>
            <w:vAlign w:val="bottom"/>
          </w:tcPr>
          <w:p w14:paraId="17DAA53B" w14:textId="77777777" w:rsidR="00216840" w:rsidRPr="00B100BF" w:rsidRDefault="00216840" w:rsidP="003215BD">
            <w:pPr>
              <w:spacing w:line="204" w:lineRule="auto"/>
              <w:jc w:val="center"/>
              <w:rPr>
                <w:ins w:id="1222" w:author="Balasubramanian, Ruchita" w:date="2025-08-06T09:13:00Z" w16du:dateUtc="2025-08-06T13:13:00Z"/>
                <w:rFonts w:eastAsia="Times New Roman"/>
                <w:color w:val="000000"/>
                <w:sz w:val="15"/>
                <w:szCs w:val="15"/>
              </w:rPr>
            </w:pPr>
            <w:ins w:id="1223" w:author="Balasubramanian, Ruchita" w:date="2025-08-06T09:13:00Z" w16du:dateUtc="2025-08-06T13:13:00Z">
              <w:r w:rsidRPr="001F1F6A">
                <w:rPr>
                  <w:rFonts w:eastAsia="Times New Roman"/>
                  <w:color w:val="000000"/>
                  <w:sz w:val="16"/>
                  <w:szCs w:val="16"/>
                  <w:lang w:val="en-US"/>
                </w:rPr>
                <w:t>883</w:t>
              </w:r>
            </w:ins>
          </w:p>
        </w:tc>
        <w:tc>
          <w:tcPr>
            <w:tcW w:w="994" w:type="dxa"/>
            <w:tcBorders>
              <w:top w:val="single" w:sz="8" w:space="0" w:color="auto"/>
              <w:left w:val="single" w:sz="8" w:space="0" w:color="auto"/>
              <w:bottom w:val="nil"/>
              <w:right w:val="single" w:sz="8" w:space="0" w:color="auto"/>
            </w:tcBorders>
            <w:shd w:val="clear" w:color="FF7200" w:fill="FF7200"/>
            <w:vAlign w:val="bottom"/>
          </w:tcPr>
          <w:p w14:paraId="3A017996" w14:textId="77777777" w:rsidR="00216840" w:rsidRPr="00B100BF" w:rsidRDefault="00216840" w:rsidP="003215BD">
            <w:pPr>
              <w:spacing w:line="204" w:lineRule="auto"/>
              <w:jc w:val="center"/>
              <w:rPr>
                <w:ins w:id="1224" w:author="Balasubramanian, Ruchita" w:date="2025-08-06T09:13:00Z" w16du:dateUtc="2025-08-06T13:13:00Z"/>
                <w:rFonts w:eastAsia="Times New Roman"/>
                <w:color w:val="000000"/>
                <w:sz w:val="15"/>
                <w:szCs w:val="15"/>
              </w:rPr>
            </w:pPr>
            <w:ins w:id="1225" w:author="Balasubramanian, Ruchita" w:date="2025-08-06T09:13:00Z" w16du:dateUtc="2025-08-06T13:13:00Z">
              <w:r w:rsidRPr="001F1F6A">
                <w:rPr>
                  <w:rFonts w:eastAsia="Times New Roman"/>
                  <w:color w:val="000000"/>
                  <w:sz w:val="16"/>
                  <w:szCs w:val="16"/>
                  <w:lang w:val="en-US"/>
                </w:rPr>
                <w:t>16.5%</w:t>
              </w:r>
            </w:ins>
          </w:p>
        </w:tc>
        <w:tc>
          <w:tcPr>
            <w:tcW w:w="1210" w:type="dxa"/>
            <w:gridSpan w:val="3"/>
            <w:tcBorders>
              <w:top w:val="single" w:sz="8" w:space="0" w:color="auto"/>
              <w:left w:val="single" w:sz="8" w:space="0" w:color="auto"/>
              <w:bottom w:val="nil"/>
              <w:right w:val="single" w:sz="8" w:space="0" w:color="auto"/>
            </w:tcBorders>
            <w:shd w:val="clear" w:color="FF8C00" w:fill="FF8C00"/>
            <w:vAlign w:val="bottom"/>
          </w:tcPr>
          <w:p w14:paraId="65A24F53" w14:textId="77777777" w:rsidR="00216840" w:rsidRPr="00B100BF" w:rsidRDefault="00216840" w:rsidP="003215BD">
            <w:pPr>
              <w:spacing w:line="204" w:lineRule="auto"/>
              <w:jc w:val="center"/>
              <w:rPr>
                <w:ins w:id="1226" w:author="Balasubramanian, Ruchita" w:date="2025-08-06T09:13:00Z" w16du:dateUtc="2025-08-06T13:13:00Z"/>
                <w:rFonts w:eastAsia="Times New Roman"/>
                <w:color w:val="000000"/>
                <w:sz w:val="15"/>
                <w:szCs w:val="15"/>
              </w:rPr>
            </w:pPr>
            <w:ins w:id="1227" w:author="Balasubramanian, Ruchita" w:date="2025-08-06T09:13:00Z" w16du:dateUtc="2025-08-06T13:13:00Z">
              <w:r w:rsidRPr="001F1F6A">
                <w:rPr>
                  <w:rFonts w:eastAsia="Times New Roman"/>
                  <w:color w:val="000000"/>
                  <w:sz w:val="16"/>
                  <w:szCs w:val="16"/>
                  <w:lang w:val="en-US"/>
                </w:rPr>
                <w:t>722</w:t>
              </w:r>
            </w:ins>
          </w:p>
        </w:tc>
        <w:tc>
          <w:tcPr>
            <w:tcW w:w="994" w:type="dxa"/>
            <w:tcBorders>
              <w:top w:val="single" w:sz="8" w:space="0" w:color="auto"/>
              <w:left w:val="single" w:sz="8" w:space="0" w:color="auto"/>
              <w:bottom w:val="nil"/>
              <w:right w:val="single" w:sz="8" w:space="0" w:color="auto"/>
            </w:tcBorders>
            <w:shd w:val="clear" w:color="FF8C00" w:fill="FF8C00"/>
            <w:vAlign w:val="bottom"/>
          </w:tcPr>
          <w:p w14:paraId="1ECA0935" w14:textId="77777777" w:rsidR="00216840" w:rsidRPr="00B100BF" w:rsidRDefault="00216840" w:rsidP="003215BD">
            <w:pPr>
              <w:spacing w:line="204" w:lineRule="auto"/>
              <w:jc w:val="center"/>
              <w:rPr>
                <w:ins w:id="1228" w:author="Balasubramanian, Ruchita" w:date="2025-08-06T09:13:00Z" w16du:dateUtc="2025-08-06T13:13:00Z"/>
                <w:rFonts w:eastAsia="Times New Roman"/>
                <w:color w:val="000000"/>
                <w:sz w:val="15"/>
                <w:szCs w:val="15"/>
              </w:rPr>
            </w:pPr>
            <w:ins w:id="1229" w:author="Balasubramanian, Ruchita" w:date="2025-08-06T09:13:00Z" w16du:dateUtc="2025-08-06T13:13:00Z">
              <w:r w:rsidRPr="001F1F6A">
                <w:rPr>
                  <w:rFonts w:eastAsia="Times New Roman"/>
                  <w:color w:val="000000"/>
                  <w:sz w:val="16"/>
                  <w:szCs w:val="16"/>
                  <w:lang w:val="en-US"/>
                </w:rPr>
                <w:t>13.5%</w:t>
              </w:r>
            </w:ins>
          </w:p>
        </w:tc>
        <w:tc>
          <w:tcPr>
            <w:tcW w:w="1210" w:type="dxa"/>
            <w:gridSpan w:val="3"/>
            <w:tcBorders>
              <w:top w:val="single" w:sz="8" w:space="0" w:color="auto"/>
              <w:left w:val="single" w:sz="8" w:space="0" w:color="auto"/>
              <w:bottom w:val="nil"/>
              <w:right w:val="single" w:sz="8" w:space="0" w:color="auto"/>
            </w:tcBorders>
            <w:shd w:val="clear" w:color="FFCB00" w:fill="FFCB00"/>
            <w:vAlign w:val="bottom"/>
          </w:tcPr>
          <w:p w14:paraId="47CFF8DD" w14:textId="77777777" w:rsidR="00216840" w:rsidRPr="00B100BF" w:rsidRDefault="00216840" w:rsidP="003215BD">
            <w:pPr>
              <w:spacing w:line="204" w:lineRule="auto"/>
              <w:jc w:val="center"/>
              <w:rPr>
                <w:ins w:id="1230" w:author="Balasubramanian, Ruchita" w:date="2025-08-06T09:13:00Z" w16du:dateUtc="2025-08-06T13:13:00Z"/>
                <w:rFonts w:eastAsia="Times New Roman"/>
                <w:color w:val="000000"/>
                <w:sz w:val="15"/>
                <w:szCs w:val="15"/>
              </w:rPr>
            </w:pPr>
            <w:ins w:id="1231" w:author="Balasubramanian, Ruchita" w:date="2025-08-06T09:13:00Z" w16du:dateUtc="2025-08-06T13:13:00Z">
              <w:r w:rsidRPr="001F1F6A">
                <w:rPr>
                  <w:rFonts w:eastAsia="Times New Roman"/>
                  <w:color w:val="000000"/>
                  <w:sz w:val="16"/>
                  <w:szCs w:val="16"/>
                  <w:lang w:val="en-US"/>
                </w:rPr>
                <w:t>323</w:t>
              </w:r>
            </w:ins>
          </w:p>
        </w:tc>
        <w:tc>
          <w:tcPr>
            <w:tcW w:w="994" w:type="dxa"/>
            <w:tcBorders>
              <w:top w:val="single" w:sz="8" w:space="0" w:color="auto"/>
              <w:left w:val="single" w:sz="8" w:space="0" w:color="auto"/>
              <w:bottom w:val="nil"/>
              <w:right w:val="single" w:sz="8" w:space="0" w:color="auto"/>
            </w:tcBorders>
            <w:shd w:val="clear" w:color="FFCB00" w:fill="FFCB00"/>
            <w:vAlign w:val="bottom"/>
          </w:tcPr>
          <w:p w14:paraId="108B227C" w14:textId="77777777" w:rsidR="00216840" w:rsidRPr="00B100BF" w:rsidRDefault="00216840" w:rsidP="003215BD">
            <w:pPr>
              <w:spacing w:line="204" w:lineRule="auto"/>
              <w:jc w:val="center"/>
              <w:rPr>
                <w:ins w:id="1232" w:author="Balasubramanian, Ruchita" w:date="2025-08-06T09:13:00Z" w16du:dateUtc="2025-08-06T13:13:00Z"/>
                <w:rFonts w:eastAsia="Times New Roman"/>
                <w:color w:val="000000"/>
                <w:sz w:val="15"/>
                <w:szCs w:val="15"/>
              </w:rPr>
            </w:pPr>
            <w:ins w:id="1233" w:author="Balasubramanian, Ruchita" w:date="2025-08-06T09:13:00Z" w16du:dateUtc="2025-08-06T13:13:00Z">
              <w:r w:rsidRPr="001F1F6A">
                <w:rPr>
                  <w:rFonts w:eastAsia="Times New Roman"/>
                  <w:color w:val="000000"/>
                  <w:sz w:val="16"/>
                  <w:szCs w:val="16"/>
                  <w:lang w:val="en-US"/>
                </w:rPr>
                <w:t>6.1%</w:t>
              </w:r>
            </w:ins>
          </w:p>
        </w:tc>
      </w:tr>
      <w:tr w:rsidR="00216840" w:rsidRPr="006E1E2E" w14:paraId="203E58A6" w14:textId="77777777" w:rsidTr="003215BD">
        <w:trPr>
          <w:trHeight w:val="144"/>
          <w:jc w:val="center"/>
          <w:ins w:id="1234"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2F2F2D36" w14:textId="77777777" w:rsidR="00216840" w:rsidRPr="00811BF5" w:rsidRDefault="00216840" w:rsidP="003215BD">
            <w:pPr>
              <w:spacing w:line="204" w:lineRule="auto"/>
              <w:jc w:val="center"/>
              <w:rPr>
                <w:ins w:id="1235"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FE64DE7" w14:textId="77777777" w:rsidR="00216840" w:rsidRPr="00AB48E1" w:rsidRDefault="00216840" w:rsidP="003215BD">
            <w:pPr>
              <w:spacing w:line="204" w:lineRule="auto"/>
              <w:jc w:val="center"/>
              <w:rPr>
                <w:ins w:id="1236" w:author="Balasubramanian, Ruchita" w:date="2025-08-06T09:13:00Z" w16du:dateUtc="2025-08-06T13:13:00Z"/>
                <w:rFonts w:eastAsia="Times New Roman"/>
                <w:color w:val="000000"/>
                <w:sz w:val="16"/>
                <w:szCs w:val="16"/>
              </w:rPr>
            </w:pPr>
            <w:ins w:id="1237" w:author="Balasubramanian, Ruchita" w:date="2025-08-06T09:13:00Z" w16du:dateUtc="2025-08-06T13:13:00Z">
              <w:r w:rsidRPr="001F1F6A">
                <w:rPr>
                  <w:rFonts w:eastAsia="Times New Roman"/>
                  <w:color w:val="000000"/>
                  <w:sz w:val="16"/>
                  <w:szCs w:val="16"/>
                  <w:lang w:val="en-US"/>
                </w:rPr>
                <w:t>(4,390 - 6,463)</w:t>
              </w:r>
            </w:ins>
          </w:p>
        </w:tc>
        <w:tc>
          <w:tcPr>
            <w:tcW w:w="1210" w:type="dxa"/>
            <w:gridSpan w:val="3"/>
            <w:tcBorders>
              <w:top w:val="nil"/>
              <w:left w:val="single" w:sz="8" w:space="0" w:color="auto"/>
              <w:bottom w:val="single" w:sz="8" w:space="0" w:color="auto"/>
              <w:right w:val="single" w:sz="8" w:space="0" w:color="auto"/>
            </w:tcBorders>
            <w:shd w:val="clear" w:color="FF7200" w:fill="FF7200"/>
            <w:vAlign w:val="bottom"/>
          </w:tcPr>
          <w:p w14:paraId="0147763B" w14:textId="77777777" w:rsidR="00216840" w:rsidRPr="00B100BF" w:rsidRDefault="00216840" w:rsidP="003215BD">
            <w:pPr>
              <w:spacing w:line="204" w:lineRule="auto"/>
              <w:jc w:val="center"/>
              <w:rPr>
                <w:ins w:id="1238" w:author="Balasubramanian, Ruchita" w:date="2025-08-06T09:13:00Z" w16du:dateUtc="2025-08-06T13:13:00Z"/>
                <w:rFonts w:eastAsia="Times New Roman"/>
                <w:color w:val="000000"/>
                <w:sz w:val="15"/>
                <w:szCs w:val="15"/>
              </w:rPr>
            </w:pPr>
            <w:ins w:id="1239" w:author="Balasubramanian, Ruchita" w:date="2025-08-06T09:13:00Z" w16du:dateUtc="2025-08-06T13:13:00Z">
              <w:r w:rsidRPr="001F1F6A">
                <w:rPr>
                  <w:rFonts w:eastAsia="Times New Roman"/>
                  <w:color w:val="000000"/>
                  <w:sz w:val="16"/>
                  <w:szCs w:val="16"/>
                  <w:lang w:val="en-US"/>
                </w:rPr>
                <w:t>(289 - 1,652)</w:t>
              </w:r>
            </w:ins>
          </w:p>
        </w:tc>
        <w:tc>
          <w:tcPr>
            <w:tcW w:w="994" w:type="dxa"/>
            <w:tcBorders>
              <w:top w:val="nil"/>
              <w:left w:val="single" w:sz="8" w:space="0" w:color="auto"/>
              <w:bottom w:val="single" w:sz="8" w:space="0" w:color="auto"/>
              <w:right w:val="single" w:sz="8" w:space="0" w:color="auto"/>
            </w:tcBorders>
            <w:shd w:val="clear" w:color="FF7200" w:fill="FF7200"/>
            <w:vAlign w:val="bottom"/>
          </w:tcPr>
          <w:p w14:paraId="2D8F6AB6" w14:textId="77777777" w:rsidR="00216840" w:rsidRPr="00B100BF" w:rsidRDefault="00216840" w:rsidP="003215BD">
            <w:pPr>
              <w:spacing w:line="204" w:lineRule="auto"/>
              <w:jc w:val="center"/>
              <w:rPr>
                <w:ins w:id="1240" w:author="Balasubramanian, Ruchita" w:date="2025-08-06T09:13:00Z" w16du:dateUtc="2025-08-06T13:13:00Z"/>
                <w:rFonts w:eastAsia="Times New Roman"/>
                <w:color w:val="000000"/>
                <w:sz w:val="15"/>
                <w:szCs w:val="15"/>
              </w:rPr>
            </w:pPr>
            <w:ins w:id="1241" w:author="Balasubramanian, Ruchita" w:date="2025-08-06T09:13:00Z" w16du:dateUtc="2025-08-06T13:13:00Z">
              <w:r w:rsidRPr="001F1F6A">
                <w:rPr>
                  <w:rFonts w:eastAsia="Times New Roman"/>
                  <w:color w:val="000000"/>
                  <w:sz w:val="16"/>
                  <w:szCs w:val="16"/>
                  <w:lang w:val="en-US"/>
                </w:rPr>
                <w:t>(5.6 - 30.4%)</w:t>
              </w:r>
            </w:ins>
          </w:p>
        </w:tc>
        <w:tc>
          <w:tcPr>
            <w:tcW w:w="1210" w:type="dxa"/>
            <w:gridSpan w:val="3"/>
            <w:tcBorders>
              <w:top w:val="nil"/>
              <w:left w:val="single" w:sz="8" w:space="0" w:color="auto"/>
              <w:bottom w:val="single" w:sz="8" w:space="0" w:color="auto"/>
              <w:right w:val="single" w:sz="8" w:space="0" w:color="auto"/>
            </w:tcBorders>
            <w:shd w:val="clear" w:color="FF8C00" w:fill="FF8C00"/>
            <w:vAlign w:val="bottom"/>
          </w:tcPr>
          <w:p w14:paraId="71FD8136" w14:textId="77777777" w:rsidR="00216840" w:rsidRPr="00B100BF" w:rsidRDefault="00216840" w:rsidP="003215BD">
            <w:pPr>
              <w:spacing w:line="204" w:lineRule="auto"/>
              <w:jc w:val="center"/>
              <w:rPr>
                <w:ins w:id="1242" w:author="Balasubramanian, Ruchita" w:date="2025-08-06T09:13:00Z" w16du:dateUtc="2025-08-06T13:13:00Z"/>
                <w:rFonts w:eastAsia="Times New Roman"/>
                <w:color w:val="000000"/>
                <w:sz w:val="15"/>
                <w:szCs w:val="15"/>
              </w:rPr>
            </w:pPr>
            <w:ins w:id="1243" w:author="Balasubramanian, Ruchita" w:date="2025-08-06T09:13:00Z" w16du:dateUtc="2025-08-06T13:13:00Z">
              <w:r w:rsidRPr="001F1F6A">
                <w:rPr>
                  <w:rFonts w:eastAsia="Times New Roman"/>
                  <w:color w:val="000000"/>
                  <w:sz w:val="16"/>
                  <w:szCs w:val="16"/>
                  <w:lang w:val="en-US"/>
                </w:rPr>
                <w:t>(244 - 1,330)</w:t>
              </w:r>
            </w:ins>
          </w:p>
        </w:tc>
        <w:tc>
          <w:tcPr>
            <w:tcW w:w="994" w:type="dxa"/>
            <w:tcBorders>
              <w:top w:val="nil"/>
              <w:left w:val="single" w:sz="8" w:space="0" w:color="auto"/>
              <w:bottom w:val="single" w:sz="8" w:space="0" w:color="auto"/>
              <w:right w:val="single" w:sz="8" w:space="0" w:color="auto"/>
            </w:tcBorders>
            <w:shd w:val="clear" w:color="FF8C00" w:fill="FF8C00"/>
            <w:vAlign w:val="bottom"/>
          </w:tcPr>
          <w:p w14:paraId="2552E9B2" w14:textId="77777777" w:rsidR="00216840" w:rsidRPr="00B100BF" w:rsidRDefault="00216840" w:rsidP="003215BD">
            <w:pPr>
              <w:spacing w:line="204" w:lineRule="auto"/>
              <w:jc w:val="center"/>
              <w:rPr>
                <w:ins w:id="1244" w:author="Balasubramanian, Ruchita" w:date="2025-08-06T09:13:00Z" w16du:dateUtc="2025-08-06T13:13:00Z"/>
                <w:rFonts w:eastAsia="Times New Roman"/>
                <w:color w:val="000000"/>
                <w:sz w:val="15"/>
                <w:szCs w:val="15"/>
              </w:rPr>
            </w:pPr>
            <w:ins w:id="1245" w:author="Balasubramanian, Ruchita" w:date="2025-08-06T09:13:00Z" w16du:dateUtc="2025-08-06T13:13:00Z">
              <w:r w:rsidRPr="001F1F6A">
                <w:rPr>
                  <w:rFonts w:eastAsia="Times New Roman"/>
                  <w:color w:val="000000"/>
                  <w:sz w:val="16"/>
                  <w:szCs w:val="16"/>
                  <w:lang w:val="en-US"/>
                </w:rPr>
                <w:t>(4.6 - 24.2%)</w:t>
              </w:r>
            </w:ins>
          </w:p>
        </w:tc>
        <w:tc>
          <w:tcPr>
            <w:tcW w:w="1210" w:type="dxa"/>
            <w:gridSpan w:val="3"/>
            <w:tcBorders>
              <w:top w:val="nil"/>
              <w:left w:val="single" w:sz="8" w:space="0" w:color="auto"/>
              <w:bottom w:val="single" w:sz="8" w:space="0" w:color="auto"/>
              <w:right w:val="single" w:sz="8" w:space="0" w:color="auto"/>
            </w:tcBorders>
            <w:shd w:val="clear" w:color="FFCB00" w:fill="FFCB00"/>
            <w:vAlign w:val="bottom"/>
          </w:tcPr>
          <w:p w14:paraId="78DC1120" w14:textId="77777777" w:rsidR="00216840" w:rsidRPr="00B100BF" w:rsidRDefault="00216840" w:rsidP="003215BD">
            <w:pPr>
              <w:spacing w:line="204" w:lineRule="auto"/>
              <w:jc w:val="center"/>
              <w:rPr>
                <w:ins w:id="1246" w:author="Balasubramanian, Ruchita" w:date="2025-08-06T09:13:00Z" w16du:dateUtc="2025-08-06T13:13:00Z"/>
                <w:rFonts w:eastAsia="Times New Roman"/>
                <w:color w:val="000000"/>
                <w:sz w:val="15"/>
                <w:szCs w:val="15"/>
              </w:rPr>
            </w:pPr>
            <w:ins w:id="1247" w:author="Balasubramanian, Ruchita" w:date="2025-08-06T09:13:00Z" w16du:dateUtc="2025-08-06T13:13:00Z">
              <w:r w:rsidRPr="001F1F6A">
                <w:rPr>
                  <w:rFonts w:eastAsia="Times New Roman"/>
                  <w:color w:val="000000"/>
                  <w:sz w:val="16"/>
                  <w:szCs w:val="16"/>
                  <w:lang w:val="en-US"/>
                </w:rPr>
                <w:t>(119 - 557)</w:t>
              </w:r>
            </w:ins>
          </w:p>
        </w:tc>
        <w:tc>
          <w:tcPr>
            <w:tcW w:w="994" w:type="dxa"/>
            <w:tcBorders>
              <w:top w:val="nil"/>
              <w:left w:val="single" w:sz="8" w:space="0" w:color="auto"/>
              <w:bottom w:val="single" w:sz="8" w:space="0" w:color="auto"/>
              <w:right w:val="single" w:sz="8" w:space="0" w:color="auto"/>
            </w:tcBorders>
            <w:shd w:val="clear" w:color="FFCB00" w:fill="FFCB00"/>
            <w:vAlign w:val="bottom"/>
          </w:tcPr>
          <w:p w14:paraId="2D89F30F" w14:textId="77777777" w:rsidR="00216840" w:rsidRPr="00B100BF" w:rsidRDefault="00216840" w:rsidP="003215BD">
            <w:pPr>
              <w:spacing w:line="204" w:lineRule="auto"/>
              <w:jc w:val="center"/>
              <w:rPr>
                <w:ins w:id="1248" w:author="Balasubramanian, Ruchita" w:date="2025-08-06T09:13:00Z" w16du:dateUtc="2025-08-06T13:13:00Z"/>
                <w:rFonts w:eastAsia="Times New Roman"/>
                <w:color w:val="000000"/>
                <w:sz w:val="15"/>
                <w:szCs w:val="15"/>
              </w:rPr>
            </w:pPr>
            <w:ins w:id="1249" w:author="Balasubramanian, Ruchita" w:date="2025-08-06T09:13:00Z" w16du:dateUtc="2025-08-06T13:13:00Z">
              <w:r w:rsidRPr="001F1F6A">
                <w:rPr>
                  <w:rFonts w:eastAsia="Times New Roman"/>
                  <w:color w:val="000000"/>
                  <w:sz w:val="16"/>
                  <w:szCs w:val="16"/>
                  <w:lang w:val="en-US"/>
                </w:rPr>
                <w:t>(2.3 - 10.5%)</w:t>
              </w:r>
            </w:ins>
          </w:p>
        </w:tc>
      </w:tr>
      <w:tr w:rsidR="00216840" w:rsidRPr="006E1E2E" w14:paraId="00D9D052" w14:textId="77777777" w:rsidTr="003215BD">
        <w:trPr>
          <w:trHeight w:val="144"/>
          <w:jc w:val="center"/>
          <w:ins w:id="1250"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DB95C0" w14:textId="77777777" w:rsidR="00216840" w:rsidRPr="00811BF5" w:rsidRDefault="00216840" w:rsidP="003215BD">
            <w:pPr>
              <w:spacing w:line="204" w:lineRule="auto"/>
              <w:jc w:val="center"/>
              <w:rPr>
                <w:ins w:id="1251" w:author="Balasubramanian, Ruchita" w:date="2025-08-06T09:13:00Z" w16du:dateUtc="2025-08-06T13:13:00Z"/>
                <w:rFonts w:eastAsia="Times New Roman"/>
                <w:b/>
                <w:bCs/>
                <w:sz w:val="16"/>
                <w:szCs w:val="16"/>
                <w:lang w:val="en-US"/>
              </w:rPr>
            </w:pPr>
            <w:ins w:id="1252" w:author="Balasubramanian, Ruchita" w:date="2025-08-06T09:13:00Z" w16du:dateUtc="2025-08-06T13:13:00Z">
              <w:r w:rsidRPr="00811BF5">
                <w:rPr>
                  <w:b/>
                  <w:bCs/>
                  <w:sz w:val="16"/>
                  <w:szCs w:val="16"/>
                </w:rPr>
                <w:t>Alabama</w:t>
              </w:r>
            </w:ins>
          </w:p>
        </w:tc>
        <w:tc>
          <w:tcPr>
            <w:tcW w:w="1511" w:type="dxa"/>
            <w:gridSpan w:val="2"/>
            <w:tcBorders>
              <w:top w:val="single" w:sz="8" w:space="0" w:color="auto"/>
              <w:left w:val="nil"/>
              <w:bottom w:val="nil"/>
              <w:right w:val="single" w:sz="8" w:space="0" w:color="auto"/>
            </w:tcBorders>
            <w:shd w:val="clear" w:color="FFFFFF" w:fill="FFFFFF"/>
            <w:vAlign w:val="bottom"/>
          </w:tcPr>
          <w:p w14:paraId="0D0C9822" w14:textId="77777777" w:rsidR="00216840" w:rsidRPr="00AB48E1" w:rsidRDefault="00216840" w:rsidP="003215BD">
            <w:pPr>
              <w:spacing w:line="204" w:lineRule="auto"/>
              <w:jc w:val="center"/>
              <w:rPr>
                <w:ins w:id="1253" w:author="Balasubramanian, Ruchita" w:date="2025-08-06T09:13:00Z" w16du:dateUtc="2025-08-06T13:13:00Z"/>
                <w:sz w:val="16"/>
                <w:szCs w:val="16"/>
              </w:rPr>
            </w:pPr>
            <w:ins w:id="1254" w:author="Balasubramanian, Ruchita" w:date="2025-08-06T09:13:00Z" w16du:dateUtc="2025-08-06T13:13:00Z">
              <w:r w:rsidRPr="001F1F6A">
                <w:rPr>
                  <w:rFonts w:eastAsia="Times New Roman"/>
                  <w:color w:val="000000"/>
                  <w:sz w:val="16"/>
                  <w:szCs w:val="16"/>
                  <w:lang w:val="en-US"/>
                </w:rPr>
                <w:t>3,915</w:t>
              </w:r>
            </w:ins>
          </w:p>
        </w:tc>
        <w:tc>
          <w:tcPr>
            <w:tcW w:w="1210" w:type="dxa"/>
            <w:gridSpan w:val="3"/>
            <w:tcBorders>
              <w:top w:val="single" w:sz="8" w:space="0" w:color="auto"/>
              <w:left w:val="single" w:sz="8" w:space="0" w:color="auto"/>
              <w:bottom w:val="nil"/>
              <w:right w:val="single" w:sz="8" w:space="0" w:color="auto"/>
            </w:tcBorders>
            <w:shd w:val="clear" w:color="FF7E00" w:fill="FF7E00"/>
            <w:vAlign w:val="bottom"/>
          </w:tcPr>
          <w:p w14:paraId="3734F85D" w14:textId="77777777" w:rsidR="00216840" w:rsidRPr="00B100BF" w:rsidRDefault="00216840" w:rsidP="003215BD">
            <w:pPr>
              <w:spacing w:line="204" w:lineRule="auto"/>
              <w:jc w:val="center"/>
              <w:rPr>
                <w:ins w:id="1255" w:author="Balasubramanian, Ruchita" w:date="2025-08-06T09:13:00Z" w16du:dateUtc="2025-08-06T13:13:00Z"/>
                <w:sz w:val="15"/>
                <w:szCs w:val="15"/>
              </w:rPr>
            </w:pPr>
            <w:ins w:id="1256" w:author="Balasubramanian, Ruchita" w:date="2025-08-06T09:13:00Z" w16du:dateUtc="2025-08-06T13:13:00Z">
              <w:r w:rsidRPr="001F1F6A">
                <w:rPr>
                  <w:rFonts w:eastAsia="Times New Roman"/>
                  <w:color w:val="000000"/>
                  <w:sz w:val="16"/>
                  <w:szCs w:val="16"/>
                  <w:lang w:val="en-US"/>
                </w:rPr>
                <w:t>595</w:t>
              </w:r>
            </w:ins>
          </w:p>
        </w:tc>
        <w:tc>
          <w:tcPr>
            <w:tcW w:w="994" w:type="dxa"/>
            <w:tcBorders>
              <w:top w:val="single" w:sz="8" w:space="0" w:color="auto"/>
              <w:left w:val="single" w:sz="8" w:space="0" w:color="auto"/>
              <w:bottom w:val="nil"/>
              <w:right w:val="single" w:sz="8" w:space="0" w:color="auto"/>
            </w:tcBorders>
            <w:shd w:val="clear" w:color="FF7E00" w:fill="FF7E00"/>
            <w:vAlign w:val="bottom"/>
          </w:tcPr>
          <w:p w14:paraId="0628E17A" w14:textId="77777777" w:rsidR="00216840" w:rsidRPr="00B100BF" w:rsidRDefault="00216840" w:rsidP="003215BD">
            <w:pPr>
              <w:spacing w:line="204" w:lineRule="auto"/>
              <w:jc w:val="center"/>
              <w:rPr>
                <w:ins w:id="1257" w:author="Balasubramanian, Ruchita" w:date="2025-08-06T09:13:00Z" w16du:dateUtc="2025-08-06T13:13:00Z"/>
                <w:sz w:val="15"/>
                <w:szCs w:val="15"/>
              </w:rPr>
            </w:pPr>
            <w:ins w:id="1258" w:author="Balasubramanian, Ruchita" w:date="2025-08-06T09:13:00Z" w16du:dateUtc="2025-08-06T13:13:00Z">
              <w:r w:rsidRPr="001F1F6A">
                <w:rPr>
                  <w:rFonts w:eastAsia="Times New Roman"/>
                  <w:color w:val="000000"/>
                  <w:sz w:val="16"/>
                  <w:szCs w:val="16"/>
                  <w:lang w:val="en-US"/>
                </w:rPr>
                <w:t>15.2%</w:t>
              </w:r>
            </w:ins>
          </w:p>
        </w:tc>
        <w:tc>
          <w:tcPr>
            <w:tcW w:w="1210" w:type="dxa"/>
            <w:gridSpan w:val="3"/>
            <w:tcBorders>
              <w:top w:val="single" w:sz="8" w:space="0" w:color="auto"/>
              <w:left w:val="single" w:sz="8" w:space="0" w:color="auto"/>
              <w:bottom w:val="nil"/>
              <w:right w:val="single" w:sz="8" w:space="0" w:color="auto"/>
            </w:tcBorders>
            <w:shd w:val="clear" w:color="FF9400" w:fill="FF9400"/>
            <w:vAlign w:val="bottom"/>
          </w:tcPr>
          <w:p w14:paraId="695EC90E" w14:textId="77777777" w:rsidR="00216840" w:rsidRPr="00B100BF" w:rsidRDefault="00216840" w:rsidP="003215BD">
            <w:pPr>
              <w:spacing w:line="204" w:lineRule="auto"/>
              <w:jc w:val="center"/>
              <w:rPr>
                <w:ins w:id="1259" w:author="Balasubramanian, Ruchita" w:date="2025-08-06T09:13:00Z" w16du:dateUtc="2025-08-06T13:13:00Z"/>
                <w:sz w:val="15"/>
                <w:szCs w:val="15"/>
              </w:rPr>
            </w:pPr>
            <w:ins w:id="1260" w:author="Balasubramanian, Ruchita" w:date="2025-08-06T09:13:00Z" w16du:dateUtc="2025-08-06T13:13:00Z">
              <w:r w:rsidRPr="001F1F6A">
                <w:rPr>
                  <w:rFonts w:eastAsia="Times New Roman"/>
                  <w:color w:val="000000"/>
                  <w:sz w:val="16"/>
                  <w:szCs w:val="16"/>
                  <w:lang w:val="en-US"/>
                </w:rPr>
                <w:t>494</w:t>
              </w:r>
            </w:ins>
          </w:p>
        </w:tc>
        <w:tc>
          <w:tcPr>
            <w:tcW w:w="994" w:type="dxa"/>
            <w:tcBorders>
              <w:top w:val="single" w:sz="8" w:space="0" w:color="auto"/>
              <w:left w:val="single" w:sz="8" w:space="0" w:color="auto"/>
              <w:bottom w:val="nil"/>
              <w:right w:val="single" w:sz="8" w:space="0" w:color="auto"/>
            </w:tcBorders>
            <w:shd w:val="clear" w:color="FF9400" w:fill="FF9400"/>
            <w:vAlign w:val="bottom"/>
          </w:tcPr>
          <w:p w14:paraId="7453FFB7" w14:textId="77777777" w:rsidR="00216840" w:rsidRPr="00B100BF" w:rsidRDefault="00216840" w:rsidP="003215BD">
            <w:pPr>
              <w:spacing w:line="204" w:lineRule="auto"/>
              <w:jc w:val="center"/>
              <w:rPr>
                <w:ins w:id="1261" w:author="Balasubramanian, Ruchita" w:date="2025-08-06T09:13:00Z" w16du:dateUtc="2025-08-06T13:13:00Z"/>
                <w:sz w:val="15"/>
                <w:szCs w:val="15"/>
              </w:rPr>
            </w:pPr>
            <w:ins w:id="1262" w:author="Balasubramanian, Ruchita" w:date="2025-08-06T09:13:00Z" w16du:dateUtc="2025-08-06T13:13:00Z">
              <w:r w:rsidRPr="001F1F6A">
                <w:rPr>
                  <w:rFonts w:eastAsia="Times New Roman"/>
                  <w:color w:val="000000"/>
                  <w:sz w:val="16"/>
                  <w:szCs w:val="16"/>
                  <w:lang w:val="en-US"/>
                </w:rPr>
                <w:t>12.6%</w:t>
              </w:r>
            </w:ins>
          </w:p>
        </w:tc>
        <w:tc>
          <w:tcPr>
            <w:tcW w:w="1210" w:type="dxa"/>
            <w:gridSpan w:val="3"/>
            <w:tcBorders>
              <w:top w:val="single" w:sz="8" w:space="0" w:color="auto"/>
              <w:left w:val="single" w:sz="8" w:space="0" w:color="auto"/>
              <w:bottom w:val="nil"/>
              <w:right w:val="single" w:sz="8" w:space="0" w:color="auto"/>
            </w:tcBorders>
            <w:shd w:val="clear" w:color="FFCE00" w:fill="FFCE00"/>
            <w:vAlign w:val="bottom"/>
          </w:tcPr>
          <w:p w14:paraId="55860352" w14:textId="77777777" w:rsidR="00216840" w:rsidRPr="00B100BF" w:rsidRDefault="00216840" w:rsidP="003215BD">
            <w:pPr>
              <w:spacing w:line="204" w:lineRule="auto"/>
              <w:jc w:val="center"/>
              <w:rPr>
                <w:ins w:id="1263" w:author="Balasubramanian, Ruchita" w:date="2025-08-06T09:13:00Z" w16du:dateUtc="2025-08-06T13:13:00Z"/>
                <w:sz w:val="15"/>
                <w:szCs w:val="15"/>
              </w:rPr>
            </w:pPr>
            <w:ins w:id="1264" w:author="Balasubramanian, Ruchita" w:date="2025-08-06T09:13:00Z" w16du:dateUtc="2025-08-06T13:13:00Z">
              <w:r w:rsidRPr="001F1F6A">
                <w:rPr>
                  <w:rFonts w:eastAsia="Times New Roman"/>
                  <w:color w:val="000000"/>
                  <w:sz w:val="16"/>
                  <w:szCs w:val="16"/>
                  <w:lang w:val="en-US"/>
                </w:rPr>
                <w:t>226</w:t>
              </w:r>
            </w:ins>
          </w:p>
        </w:tc>
        <w:tc>
          <w:tcPr>
            <w:tcW w:w="994" w:type="dxa"/>
            <w:tcBorders>
              <w:top w:val="single" w:sz="8" w:space="0" w:color="auto"/>
              <w:left w:val="single" w:sz="8" w:space="0" w:color="auto"/>
              <w:bottom w:val="nil"/>
              <w:right w:val="single" w:sz="8" w:space="0" w:color="auto"/>
            </w:tcBorders>
            <w:shd w:val="clear" w:color="FFCE00" w:fill="FFCE00"/>
            <w:vAlign w:val="bottom"/>
          </w:tcPr>
          <w:p w14:paraId="113A3397" w14:textId="77777777" w:rsidR="00216840" w:rsidRPr="00B100BF" w:rsidRDefault="00216840" w:rsidP="003215BD">
            <w:pPr>
              <w:spacing w:line="204" w:lineRule="auto"/>
              <w:jc w:val="center"/>
              <w:rPr>
                <w:ins w:id="1265" w:author="Balasubramanian, Ruchita" w:date="2025-08-06T09:13:00Z" w16du:dateUtc="2025-08-06T13:13:00Z"/>
                <w:sz w:val="15"/>
                <w:szCs w:val="15"/>
              </w:rPr>
            </w:pPr>
            <w:ins w:id="1266" w:author="Balasubramanian, Ruchita" w:date="2025-08-06T09:13:00Z" w16du:dateUtc="2025-08-06T13:13:00Z">
              <w:r w:rsidRPr="001F1F6A">
                <w:rPr>
                  <w:rFonts w:eastAsia="Times New Roman"/>
                  <w:color w:val="000000"/>
                  <w:sz w:val="16"/>
                  <w:szCs w:val="16"/>
                  <w:lang w:val="en-US"/>
                </w:rPr>
                <w:t>5.8%</w:t>
              </w:r>
            </w:ins>
          </w:p>
        </w:tc>
      </w:tr>
      <w:tr w:rsidR="00216840" w:rsidRPr="006E1E2E" w14:paraId="4AF12A4C" w14:textId="77777777" w:rsidTr="003215BD">
        <w:trPr>
          <w:trHeight w:val="144"/>
          <w:jc w:val="center"/>
          <w:ins w:id="1267"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3F199090" w14:textId="77777777" w:rsidR="00216840" w:rsidRPr="00811BF5" w:rsidRDefault="00216840" w:rsidP="003215BD">
            <w:pPr>
              <w:spacing w:line="204" w:lineRule="auto"/>
              <w:jc w:val="center"/>
              <w:rPr>
                <w:ins w:id="1268"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CBB5AF" w14:textId="77777777" w:rsidR="00216840" w:rsidRPr="00AB48E1" w:rsidRDefault="00216840" w:rsidP="003215BD">
            <w:pPr>
              <w:spacing w:line="204" w:lineRule="auto"/>
              <w:jc w:val="center"/>
              <w:rPr>
                <w:ins w:id="1269" w:author="Balasubramanian, Ruchita" w:date="2025-08-06T09:13:00Z" w16du:dateUtc="2025-08-06T13:13:00Z"/>
                <w:sz w:val="16"/>
                <w:szCs w:val="16"/>
              </w:rPr>
            </w:pPr>
            <w:ins w:id="1270" w:author="Balasubramanian, Ruchita" w:date="2025-08-06T09:13:00Z" w16du:dateUtc="2025-08-06T13:13:00Z">
              <w:r w:rsidRPr="001F1F6A">
                <w:rPr>
                  <w:rFonts w:eastAsia="Times New Roman"/>
                  <w:color w:val="000000"/>
                  <w:sz w:val="16"/>
                  <w:szCs w:val="16"/>
                  <w:lang w:val="en-US"/>
                </w:rPr>
                <w:t>(3,408 - 4,371)</w:t>
              </w:r>
            </w:ins>
          </w:p>
        </w:tc>
        <w:tc>
          <w:tcPr>
            <w:tcW w:w="1210" w:type="dxa"/>
            <w:gridSpan w:val="3"/>
            <w:tcBorders>
              <w:top w:val="nil"/>
              <w:left w:val="single" w:sz="8" w:space="0" w:color="auto"/>
              <w:bottom w:val="single" w:sz="8" w:space="0" w:color="auto"/>
              <w:right w:val="single" w:sz="8" w:space="0" w:color="auto"/>
            </w:tcBorders>
            <w:shd w:val="clear" w:color="FF7E00" w:fill="FF7E00"/>
            <w:vAlign w:val="bottom"/>
          </w:tcPr>
          <w:p w14:paraId="6C05E9EA" w14:textId="77777777" w:rsidR="00216840" w:rsidRPr="00B100BF" w:rsidRDefault="00216840" w:rsidP="003215BD">
            <w:pPr>
              <w:spacing w:line="204" w:lineRule="auto"/>
              <w:jc w:val="center"/>
              <w:rPr>
                <w:ins w:id="1271" w:author="Balasubramanian, Ruchita" w:date="2025-08-06T09:13:00Z" w16du:dateUtc="2025-08-06T13:13:00Z"/>
                <w:sz w:val="15"/>
                <w:szCs w:val="15"/>
              </w:rPr>
            </w:pPr>
            <w:ins w:id="1272" w:author="Balasubramanian, Ruchita" w:date="2025-08-06T09:13:00Z" w16du:dateUtc="2025-08-06T13:13:00Z">
              <w:r w:rsidRPr="001F1F6A">
                <w:rPr>
                  <w:rFonts w:eastAsia="Times New Roman"/>
                  <w:color w:val="000000"/>
                  <w:sz w:val="16"/>
                  <w:szCs w:val="16"/>
                  <w:lang w:val="en-US"/>
                </w:rPr>
                <w:t>(194 - 1,120)</w:t>
              </w:r>
            </w:ins>
          </w:p>
        </w:tc>
        <w:tc>
          <w:tcPr>
            <w:tcW w:w="994" w:type="dxa"/>
            <w:tcBorders>
              <w:top w:val="nil"/>
              <w:left w:val="single" w:sz="8" w:space="0" w:color="auto"/>
              <w:bottom w:val="single" w:sz="8" w:space="0" w:color="auto"/>
              <w:right w:val="single" w:sz="8" w:space="0" w:color="auto"/>
            </w:tcBorders>
            <w:shd w:val="clear" w:color="FF7E00" w:fill="FF7E00"/>
            <w:vAlign w:val="bottom"/>
          </w:tcPr>
          <w:p w14:paraId="39EBB310" w14:textId="77777777" w:rsidR="00216840" w:rsidRPr="00B100BF" w:rsidRDefault="00216840" w:rsidP="003215BD">
            <w:pPr>
              <w:spacing w:line="204" w:lineRule="auto"/>
              <w:jc w:val="center"/>
              <w:rPr>
                <w:ins w:id="1273" w:author="Balasubramanian, Ruchita" w:date="2025-08-06T09:13:00Z" w16du:dateUtc="2025-08-06T13:13:00Z"/>
                <w:sz w:val="15"/>
                <w:szCs w:val="15"/>
              </w:rPr>
            </w:pPr>
            <w:ins w:id="1274" w:author="Balasubramanian, Ruchita" w:date="2025-08-06T09:13:00Z" w16du:dateUtc="2025-08-06T13:13:00Z">
              <w:r w:rsidRPr="001F1F6A">
                <w:rPr>
                  <w:rFonts w:eastAsia="Times New Roman"/>
                  <w:color w:val="000000"/>
                  <w:sz w:val="16"/>
                  <w:szCs w:val="16"/>
                  <w:lang w:val="en-US"/>
                </w:rPr>
                <w:t>(5.1 - 28.1%)</w:t>
              </w:r>
            </w:ins>
          </w:p>
        </w:tc>
        <w:tc>
          <w:tcPr>
            <w:tcW w:w="1210" w:type="dxa"/>
            <w:gridSpan w:val="3"/>
            <w:tcBorders>
              <w:top w:val="nil"/>
              <w:left w:val="single" w:sz="8" w:space="0" w:color="auto"/>
              <w:bottom w:val="single" w:sz="8" w:space="0" w:color="auto"/>
              <w:right w:val="single" w:sz="8" w:space="0" w:color="auto"/>
            </w:tcBorders>
            <w:shd w:val="clear" w:color="FF9400" w:fill="FF9400"/>
            <w:vAlign w:val="bottom"/>
          </w:tcPr>
          <w:p w14:paraId="22414CCC" w14:textId="77777777" w:rsidR="00216840" w:rsidRPr="00B100BF" w:rsidRDefault="00216840" w:rsidP="003215BD">
            <w:pPr>
              <w:spacing w:line="204" w:lineRule="auto"/>
              <w:jc w:val="center"/>
              <w:rPr>
                <w:ins w:id="1275" w:author="Balasubramanian, Ruchita" w:date="2025-08-06T09:13:00Z" w16du:dateUtc="2025-08-06T13:13:00Z"/>
                <w:sz w:val="15"/>
                <w:szCs w:val="15"/>
              </w:rPr>
            </w:pPr>
            <w:ins w:id="1276" w:author="Balasubramanian, Ruchita" w:date="2025-08-06T09:13:00Z" w16du:dateUtc="2025-08-06T13:13:00Z">
              <w:r w:rsidRPr="001F1F6A">
                <w:rPr>
                  <w:rFonts w:eastAsia="Times New Roman"/>
                  <w:color w:val="000000"/>
                  <w:sz w:val="16"/>
                  <w:szCs w:val="16"/>
                  <w:lang w:val="en-US"/>
                </w:rPr>
                <w:t>(167 - 915)</w:t>
              </w:r>
            </w:ins>
          </w:p>
        </w:tc>
        <w:tc>
          <w:tcPr>
            <w:tcW w:w="994" w:type="dxa"/>
            <w:tcBorders>
              <w:top w:val="nil"/>
              <w:left w:val="single" w:sz="8" w:space="0" w:color="auto"/>
              <w:bottom w:val="single" w:sz="8" w:space="0" w:color="auto"/>
              <w:right w:val="single" w:sz="8" w:space="0" w:color="auto"/>
            </w:tcBorders>
            <w:shd w:val="clear" w:color="FF9400" w:fill="FF9400"/>
            <w:vAlign w:val="bottom"/>
          </w:tcPr>
          <w:p w14:paraId="3E2BFBBC" w14:textId="77777777" w:rsidR="00216840" w:rsidRPr="00B100BF" w:rsidRDefault="00216840" w:rsidP="003215BD">
            <w:pPr>
              <w:spacing w:line="204" w:lineRule="auto"/>
              <w:jc w:val="center"/>
              <w:rPr>
                <w:ins w:id="1277" w:author="Balasubramanian, Ruchita" w:date="2025-08-06T09:13:00Z" w16du:dateUtc="2025-08-06T13:13:00Z"/>
                <w:sz w:val="15"/>
                <w:szCs w:val="15"/>
              </w:rPr>
            </w:pPr>
            <w:ins w:id="1278" w:author="Balasubramanian, Ruchita" w:date="2025-08-06T09:13:00Z" w16du:dateUtc="2025-08-06T13:13:00Z">
              <w:r w:rsidRPr="001F1F6A">
                <w:rPr>
                  <w:rFonts w:eastAsia="Times New Roman"/>
                  <w:color w:val="000000"/>
                  <w:sz w:val="16"/>
                  <w:szCs w:val="16"/>
                  <w:lang w:val="en-US"/>
                </w:rPr>
                <w:t>(4.4 - 22.8%)</w:t>
              </w:r>
            </w:ins>
          </w:p>
        </w:tc>
        <w:tc>
          <w:tcPr>
            <w:tcW w:w="1210" w:type="dxa"/>
            <w:gridSpan w:val="3"/>
            <w:tcBorders>
              <w:top w:val="nil"/>
              <w:left w:val="single" w:sz="8" w:space="0" w:color="auto"/>
              <w:bottom w:val="single" w:sz="8" w:space="0" w:color="auto"/>
              <w:right w:val="single" w:sz="8" w:space="0" w:color="auto"/>
            </w:tcBorders>
            <w:shd w:val="clear" w:color="FFCE00" w:fill="FFCE00"/>
            <w:vAlign w:val="bottom"/>
          </w:tcPr>
          <w:p w14:paraId="38653C08" w14:textId="77777777" w:rsidR="00216840" w:rsidRPr="00B100BF" w:rsidRDefault="00216840" w:rsidP="003215BD">
            <w:pPr>
              <w:spacing w:line="204" w:lineRule="auto"/>
              <w:jc w:val="center"/>
              <w:rPr>
                <w:ins w:id="1279" w:author="Balasubramanian, Ruchita" w:date="2025-08-06T09:13:00Z" w16du:dateUtc="2025-08-06T13:13:00Z"/>
                <w:sz w:val="15"/>
                <w:szCs w:val="15"/>
              </w:rPr>
            </w:pPr>
            <w:ins w:id="1280" w:author="Balasubramanian, Ruchita" w:date="2025-08-06T09:13:00Z" w16du:dateUtc="2025-08-06T13:13:00Z">
              <w:r w:rsidRPr="001F1F6A">
                <w:rPr>
                  <w:rFonts w:eastAsia="Times New Roman"/>
                  <w:color w:val="000000"/>
                  <w:sz w:val="16"/>
                  <w:szCs w:val="16"/>
                  <w:lang w:val="en-US"/>
                </w:rPr>
                <w:t>(83 - 397)</w:t>
              </w:r>
            </w:ins>
          </w:p>
        </w:tc>
        <w:tc>
          <w:tcPr>
            <w:tcW w:w="994" w:type="dxa"/>
            <w:tcBorders>
              <w:top w:val="nil"/>
              <w:left w:val="single" w:sz="8" w:space="0" w:color="auto"/>
              <w:bottom w:val="single" w:sz="8" w:space="0" w:color="auto"/>
              <w:right w:val="single" w:sz="8" w:space="0" w:color="auto"/>
            </w:tcBorders>
            <w:shd w:val="clear" w:color="FFCE00" w:fill="FFCE00"/>
            <w:vAlign w:val="bottom"/>
          </w:tcPr>
          <w:p w14:paraId="1EBCC57E" w14:textId="77777777" w:rsidR="00216840" w:rsidRPr="00B100BF" w:rsidRDefault="00216840" w:rsidP="003215BD">
            <w:pPr>
              <w:spacing w:line="204" w:lineRule="auto"/>
              <w:jc w:val="center"/>
              <w:rPr>
                <w:ins w:id="1281" w:author="Balasubramanian, Ruchita" w:date="2025-08-06T09:13:00Z" w16du:dateUtc="2025-08-06T13:13:00Z"/>
                <w:sz w:val="15"/>
                <w:szCs w:val="15"/>
              </w:rPr>
            </w:pPr>
            <w:ins w:id="1282" w:author="Balasubramanian, Ruchita" w:date="2025-08-06T09:13:00Z" w16du:dateUtc="2025-08-06T13:13:00Z">
              <w:r w:rsidRPr="001F1F6A">
                <w:rPr>
                  <w:rFonts w:eastAsia="Times New Roman"/>
                  <w:color w:val="000000"/>
                  <w:sz w:val="16"/>
                  <w:szCs w:val="16"/>
                  <w:lang w:val="en-US"/>
                </w:rPr>
                <w:t>(2.2 - 9.9%)</w:t>
              </w:r>
            </w:ins>
          </w:p>
        </w:tc>
      </w:tr>
      <w:tr w:rsidR="00216840" w:rsidRPr="006E1E2E" w14:paraId="2051FAF8" w14:textId="77777777" w:rsidTr="003215BD">
        <w:trPr>
          <w:trHeight w:val="144"/>
          <w:jc w:val="center"/>
          <w:ins w:id="1283"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0F06FF1" w14:textId="77777777" w:rsidR="00216840" w:rsidRPr="00811BF5" w:rsidRDefault="00216840" w:rsidP="003215BD">
            <w:pPr>
              <w:spacing w:line="204" w:lineRule="auto"/>
              <w:jc w:val="center"/>
              <w:rPr>
                <w:ins w:id="1284" w:author="Balasubramanian, Ruchita" w:date="2025-08-06T09:13:00Z" w16du:dateUtc="2025-08-06T13:13:00Z"/>
                <w:b/>
                <w:bCs/>
                <w:sz w:val="16"/>
                <w:szCs w:val="16"/>
              </w:rPr>
            </w:pPr>
            <w:ins w:id="1285" w:author="Balasubramanian, Ruchita" w:date="2025-08-06T09:13:00Z" w16du:dateUtc="2025-08-06T13:13:00Z">
              <w:r w:rsidRPr="00811BF5">
                <w:rPr>
                  <w:rFonts w:eastAsia="Times New Roman"/>
                  <w:b/>
                  <w:bCs/>
                  <w:sz w:val="16"/>
                  <w:szCs w:val="16"/>
                  <w:lang w:val="en-US"/>
                </w:rPr>
                <w:t>Arizona</w:t>
              </w:r>
            </w:ins>
          </w:p>
        </w:tc>
        <w:tc>
          <w:tcPr>
            <w:tcW w:w="1511" w:type="dxa"/>
            <w:gridSpan w:val="2"/>
            <w:tcBorders>
              <w:top w:val="single" w:sz="8" w:space="0" w:color="auto"/>
              <w:left w:val="nil"/>
              <w:bottom w:val="nil"/>
              <w:right w:val="single" w:sz="8" w:space="0" w:color="auto"/>
            </w:tcBorders>
            <w:shd w:val="clear" w:color="FFFFFF" w:fill="FFFFFF"/>
            <w:vAlign w:val="bottom"/>
          </w:tcPr>
          <w:p w14:paraId="43032B38" w14:textId="77777777" w:rsidR="00216840" w:rsidRPr="00AB48E1" w:rsidRDefault="00216840" w:rsidP="003215BD">
            <w:pPr>
              <w:spacing w:line="204" w:lineRule="auto"/>
              <w:jc w:val="center"/>
              <w:rPr>
                <w:ins w:id="1286" w:author="Balasubramanian, Ruchita" w:date="2025-08-06T09:13:00Z" w16du:dateUtc="2025-08-06T13:13:00Z"/>
                <w:sz w:val="16"/>
                <w:szCs w:val="16"/>
              </w:rPr>
            </w:pPr>
            <w:ins w:id="1287" w:author="Balasubramanian, Ruchita" w:date="2025-08-06T09:13:00Z" w16du:dateUtc="2025-08-06T13:13:00Z">
              <w:r w:rsidRPr="001F1F6A">
                <w:rPr>
                  <w:rFonts w:eastAsia="Times New Roman"/>
                  <w:color w:val="000000"/>
                  <w:sz w:val="16"/>
                  <w:szCs w:val="16"/>
                  <w:lang w:val="en-US"/>
                </w:rPr>
                <w:t>3,854</w:t>
              </w:r>
            </w:ins>
          </w:p>
        </w:tc>
        <w:tc>
          <w:tcPr>
            <w:tcW w:w="1210" w:type="dxa"/>
            <w:gridSpan w:val="3"/>
            <w:tcBorders>
              <w:top w:val="single" w:sz="8" w:space="0" w:color="auto"/>
              <w:left w:val="single" w:sz="8" w:space="0" w:color="auto"/>
              <w:bottom w:val="nil"/>
              <w:right w:val="single" w:sz="8" w:space="0" w:color="auto"/>
            </w:tcBorders>
            <w:shd w:val="clear" w:color="FF9600" w:fill="FF9600"/>
            <w:vAlign w:val="bottom"/>
          </w:tcPr>
          <w:p w14:paraId="6B9DE5CC" w14:textId="77777777" w:rsidR="00216840" w:rsidRPr="00B100BF" w:rsidRDefault="00216840" w:rsidP="003215BD">
            <w:pPr>
              <w:spacing w:line="204" w:lineRule="auto"/>
              <w:jc w:val="center"/>
              <w:rPr>
                <w:ins w:id="1288" w:author="Balasubramanian, Ruchita" w:date="2025-08-06T09:13:00Z" w16du:dateUtc="2025-08-06T13:13:00Z"/>
                <w:sz w:val="15"/>
                <w:szCs w:val="15"/>
              </w:rPr>
            </w:pPr>
            <w:ins w:id="1289" w:author="Balasubramanian, Ruchita" w:date="2025-08-06T09:13:00Z" w16du:dateUtc="2025-08-06T13:13:00Z">
              <w:r w:rsidRPr="001F1F6A">
                <w:rPr>
                  <w:rFonts w:eastAsia="Times New Roman"/>
                  <w:color w:val="000000"/>
                  <w:sz w:val="16"/>
                  <w:szCs w:val="16"/>
                  <w:lang w:val="en-US"/>
                </w:rPr>
                <w:t>474</w:t>
              </w:r>
            </w:ins>
          </w:p>
        </w:tc>
        <w:tc>
          <w:tcPr>
            <w:tcW w:w="994" w:type="dxa"/>
            <w:tcBorders>
              <w:top w:val="single" w:sz="8" w:space="0" w:color="auto"/>
              <w:left w:val="single" w:sz="8" w:space="0" w:color="auto"/>
              <w:bottom w:val="nil"/>
              <w:right w:val="single" w:sz="8" w:space="0" w:color="auto"/>
            </w:tcBorders>
            <w:shd w:val="clear" w:color="FF9600" w:fill="FF9600"/>
            <w:vAlign w:val="bottom"/>
          </w:tcPr>
          <w:p w14:paraId="2385B6E0" w14:textId="77777777" w:rsidR="00216840" w:rsidRPr="00B100BF" w:rsidRDefault="00216840" w:rsidP="003215BD">
            <w:pPr>
              <w:spacing w:line="204" w:lineRule="auto"/>
              <w:jc w:val="center"/>
              <w:rPr>
                <w:ins w:id="1290" w:author="Balasubramanian, Ruchita" w:date="2025-08-06T09:13:00Z" w16du:dateUtc="2025-08-06T13:13:00Z"/>
                <w:sz w:val="15"/>
                <w:szCs w:val="15"/>
              </w:rPr>
            </w:pPr>
            <w:ins w:id="1291" w:author="Balasubramanian, Ruchita" w:date="2025-08-06T09:13:00Z" w16du:dateUtc="2025-08-06T13:13:00Z">
              <w:r w:rsidRPr="001F1F6A">
                <w:rPr>
                  <w:rFonts w:eastAsia="Times New Roman"/>
                  <w:color w:val="000000"/>
                  <w:sz w:val="16"/>
                  <w:szCs w:val="16"/>
                  <w:lang w:val="en-US"/>
                </w:rPr>
                <w:t>12.3%</w:t>
              </w:r>
            </w:ins>
          </w:p>
        </w:tc>
        <w:tc>
          <w:tcPr>
            <w:tcW w:w="1210" w:type="dxa"/>
            <w:gridSpan w:val="3"/>
            <w:tcBorders>
              <w:top w:val="single" w:sz="8" w:space="0" w:color="auto"/>
              <w:left w:val="single" w:sz="8" w:space="0" w:color="auto"/>
              <w:bottom w:val="nil"/>
              <w:right w:val="single" w:sz="8" w:space="0" w:color="auto"/>
            </w:tcBorders>
            <w:shd w:val="clear" w:color="FFAB00" w:fill="FFAB00"/>
            <w:vAlign w:val="bottom"/>
          </w:tcPr>
          <w:p w14:paraId="5BC57B47" w14:textId="77777777" w:rsidR="00216840" w:rsidRPr="00B100BF" w:rsidRDefault="00216840" w:rsidP="003215BD">
            <w:pPr>
              <w:spacing w:line="204" w:lineRule="auto"/>
              <w:jc w:val="center"/>
              <w:rPr>
                <w:ins w:id="1292" w:author="Balasubramanian, Ruchita" w:date="2025-08-06T09:13:00Z" w16du:dateUtc="2025-08-06T13:13:00Z"/>
                <w:sz w:val="15"/>
                <w:szCs w:val="15"/>
              </w:rPr>
            </w:pPr>
            <w:ins w:id="1293" w:author="Balasubramanian, Ruchita" w:date="2025-08-06T09:13:00Z" w16du:dateUtc="2025-08-06T13:13:00Z">
              <w:r w:rsidRPr="001F1F6A">
                <w:rPr>
                  <w:rFonts w:eastAsia="Times New Roman"/>
                  <w:color w:val="000000"/>
                  <w:sz w:val="16"/>
                  <w:szCs w:val="16"/>
                  <w:lang w:val="en-US"/>
                </w:rPr>
                <w:t>382</w:t>
              </w:r>
            </w:ins>
          </w:p>
        </w:tc>
        <w:tc>
          <w:tcPr>
            <w:tcW w:w="994" w:type="dxa"/>
            <w:tcBorders>
              <w:top w:val="single" w:sz="8" w:space="0" w:color="auto"/>
              <w:left w:val="single" w:sz="8" w:space="0" w:color="auto"/>
              <w:bottom w:val="nil"/>
              <w:right w:val="single" w:sz="8" w:space="0" w:color="auto"/>
            </w:tcBorders>
            <w:shd w:val="clear" w:color="FFAB00" w:fill="FFAB00"/>
            <w:vAlign w:val="bottom"/>
          </w:tcPr>
          <w:p w14:paraId="42172CB5" w14:textId="77777777" w:rsidR="00216840" w:rsidRPr="00B100BF" w:rsidRDefault="00216840" w:rsidP="003215BD">
            <w:pPr>
              <w:spacing w:line="204" w:lineRule="auto"/>
              <w:jc w:val="center"/>
              <w:rPr>
                <w:ins w:id="1294" w:author="Balasubramanian, Ruchita" w:date="2025-08-06T09:13:00Z" w16du:dateUtc="2025-08-06T13:13:00Z"/>
                <w:sz w:val="15"/>
                <w:szCs w:val="15"/>
              </w:rPr>
            </w:pPr>
            <w:ins w:id="1295" w:author="Balasubramanian, Ruchita" w:date="2025-08-06T09:13:00Z" w16du:dateUtc="2025-08-06T13:13:00Z">
              <w:r w:rsidRPr="001F1F6A">
                <w:rPr>
                  <w:rFonts w:eastAsia="Times New Roman"/>
                  <w:color w:val="000000"/>
                  <w:sz w:val="16"/>
                  <w:szCs w:val="16"/>
                  <w:lang w:val="en-US"/>
                </w:rPr>
                <w:t>9.9%</w:t>
              </w:r>
            </w:ins>
          </w:p>
        </w:tc>
        <w:tc>
          <w:tcPr>
            <w:tcW w:w="1210" w:type="dxa"/>
            <w:gridSpan w:val="3"/>
            <w:tcBorders>
              <w:top w:val="single" w:sz="8" w:space="0" w:color="auto"/>
              <w:left w:val="single" w:sz="8" w:space="0" w:color="auto"/>
              <w:bottom w:val="nil"/>
              <w:right w:val="single" w:sz="8" w:space="0" w:color="auto"/>
            </w:tcBorders>
            <w:shd w:val="clear" w:color="FFD900" w:fill="FFD900"/>
            <w:vAlign w:val="bottom"/>
          </w:tcPr>
          <w:p w14:paraId="0E1AF466" w14:textId="77777777" w:rsidR="00216840" w:rsidRPr="00B100BF" w:rsidRDefault="00216840" w:rsidP="003215BD">
            <w:pPr>
              <w:spacing w:line="204" w:lineRule="auto"/>
              <w:jc w:val="center"/>
              <w:rPr>
                <w:ins w:id="1296" w:author="Balasubramanian, Ruchita" w:date="2025-08-06T09:13:00Z" w16du:dateUtc="2025-08-06T13:13:00Z"/>
                <w:sz w:val="15"/>
                <w:szCs w:val="15"/>
              </w:rPr>
            </w:pPr>
            <w:ins w:id="1297" w:author="Balasubramanian, Ruchita" w:date="2025-08-06T09:13:00Z" w16du:dateUtc="2025-08-06T13:13:00Z">
              <w:r w:rsidRPr="001F1F6A">
                <w:rPr>
                  <w:rFonts w:eastAsia="Times New Roman"/>
                  <w:color w:val="000000"/>
                  <w:sz w:val="16"/>
                  <w:szCs w:val="16"/>
                  <w:lang w:val="en-US"/>
                </w:rPr>
                <w:t>173</w:t>
              </w:r>
            </w:ins>
          </w:p>
        </w:tc>
        <w:tc>
          <w:tcPr>
            <w:tcW w:w="994" w:type="dxa"/>
            <w:tcBorders>
              <w:top w:val="single" w:sz="8" w:space="0" w:color="auto"/>
              <w:left w:val="single" w:sz="8" w:space="0" w:color="auto"/>
              <w:bottom w:val="nil"/>
              <w:right w:val="single" w:sz="8" w:space="0" w:color="auto"/>
            </w:tcBorders>
            <w:shd w:val="clear" w:color="FFD900" w:fill="FFD900"/>
            <w:vAlign w:val="bottom"/>
          </w:tcPr>
          <w:p w14:paraId="3B1E9BF6" w14:textId="77777777" w:rsidR="00216840" w:rsidRPr="00B100BF" w:rsidRDefault="00216840" w:rsidP="003215BD">
            <w:pPr>
              <w:spacing w:line="204" w:lineRule="auto"/>
              <w:jc w:val="center"/>
              <w:rPr>
                <w:ins w:id="1298" w:author="Balasubramanian, Ruchita" w:date="2025-08-06T09:13:00Z" w16du:dateUtc="2025-08-06T13:13:00Z"/>
                <w:sz w:val="15"/>
                <w:szCs w:val="15"/>
              </w:rPr>
            </w:pPr>
            <w:ins w:id="1299" w:author="Balasubramanian, Ruchita" w:date="2025-08-06T09:13:00Z" w16du:dateUtc="2025-08-06T13:13:00Z">
              <w:r w:rsidRPr="001F1F6A">
                <w:rPr>
                  <w:rFonts w:eastAsia="Times New Roman"/>
                  <w:color w:val="000000"/>
                  <w:sz w:val="16"/>
                  <w:szCs w:val="16"/>
                  <w:lang w:val="en-US"/>
                </w:rPr>
                <w:t>4.5%</w:t>
              </w:r>
            </w:ins>
          </w:p>
        </w:tc>
      </w:tr>
      <w:tr w:rsidR="00216840" w:rsidRPr="006E1E2E" w14:paraId="60180551" w14:textId="77777777" w:rsidTr="003215BD">
        <w:trPr>
          <w:trHeight w:val="144"/>
          <w:jc w:val="center"/>
          <w:ins w:id="1300"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0415C454" w14:textId="77777777" w:rsidR="00216840" w:rsidRPr="00811BF5" w:rsidRDefault="00216840" w:rsidP="003215BD">
            <w:pPr>
              <w:spacing w:line="204" w:lineRule="auto"/>
              <w:jc w:val="center"/>
              <w:rPr>
                <w:ins w:id="1301"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1981E3" w14:textId="77777777" w:rsidR="00216840" w:rsidRPr="00AB48E1" w:rsidRDefault="00216840" w:rsidP="003215BD">
            <w:pPr>
              <w:spacing w:line="204" w:lineRule="auto"/>
              <w:jc w:val="center"/>
              <w:rPr>
                <w:ins w:id="1302" w:author="Balasubramanian, Ruchita" w:date="2025-08-06T09:13:00Z" w16du:dateUtc="2025-08-06T13:13:00Z"/>
                <w:sz w:val="16"/>
                <w:szCs w:val="16"/>
              </w:rPr>
            </w:pPr>
            <w:ins w:id="1303" w:author="Balasubramanian, Ruchita" w:date="2025-08-06T09:13:00Z" w16du:dateUtc="2025-08-06T13:13:00Z">
              <w:r w:rsidRPr="001F1F6A">
                <w:rPr>
                  <w:rFonts w:eastAsia="Times New Roman"/>
                  <w:color w:val="000000"/>
                  <w:sz w:val="16"/>
                  <w:szCs w:val="16"/>
                  <w:lang w:val="en-US"/>
                </w:rPr>
                <w:t>(3,254 - 4,532)</w:t>
              </w:r>
            </w:ins>
          </w:p>
        </w:tc>
        <w:tc>
          <w:tcPr>
            <w:tcW w:w="1210" w:type="dxa"/>
            <w:gridSpan w:val="3"/>
            <w:tcBorders>
              <w:top w:val="nil"/>
              <w:left w:val="single" w:sz="8" w:space="0" w:color="auto"/>
              <w:bottom w:val="single" w:sz="8" w:space="0" w:color="auto"/>
              <w:right w:val="single" w:sz="8" w:space="0" w:color="auto"/>
            </w:tcBorders>
            <w:shd w:val="clear" w:color="FF9600" w:fill="FF9600"/>
            <w:vAlign w:val="bottom"/>
          </w:tcPr>
          <w:p w14:paraId="3798C439" w14:textId="77777777" w:rsidR="00216840" w:rsidRPr="00B100BF" w:rsidRDefault="00216840" w:rsidP="003215BD">
            <w:pPr>
              <w:spacing w:line="204" w:lineRule="auto"/>
              <w:jc w:val="center"/>
              <w:rPr>
                <w:ins w:id="1304" w:author="Balasubramanian, Ruchita" w:date="2025-08-06T09:13:00Z" w16du:dateUtc="2025-08-06T13:13:00Z"/>
                <w:sz w:val="15"/>
                <w:szCs w:val="15"/>
              </w:rPr>
            </w:pPr>
            <w:ins w:id="1305" w:author="Balasubramanian, Ruchita" w:date="2025-08-06T09:13:00Z" w16du:dateUtc="2025-08-06T13:13:00Z">
              <w:r w:rsidRPr="001F1F6A">
                <w:rPr>
                  <w:rFonts w:eastAsia="Times New Roman"/>
                  <w:color w:val="000000"/>
                  <w:sz w:val="16"/>
                  <w:szCs w:val="16"/>
                  <w:lang w:val="en-US"/>
                </w:rPr>
                <w:t>(161 - 904)</w:t>
              </w:r>
            </w:ins>
          </w:p>
        </w:tc>
        <w:tc>
          <w:tcPr>
            <w:tcW w:w="994" w:type="dxa"/>
            <w:tcBorders>
              <w:top w:val="nil"/>
              <w:left w:val="single" w:sz="8" w:space="0" w:color="auto"/>
              <w:bottom w:val="single" w:sz="8" w:space="0" w:color="auto"/>
              <w:right w:val="single" w:sz="8" w:space="0" w:color="auto"/>
            </w:tcBorders>
            <w:shd w:val="clear" w:color="FF9600" w:fill="FF9600"/>
            <w:vAlign w:val="bottom"/>
          </w:tcPr>
          <w:p w14:paraId="7AAC819D" w14:textId="77777777" w:rsidR="00216840" w:rsidRPr="00B100BF" w:rsidRDefault="00216840" w:rsidP="003215BD">
            <w:pPr>
              <w:spacing w:line="204" w:lineRule="auto"/>
              <w:jc w:val="center"/>
              <w:rPr>
                <w:ins w:id="1306" w:author="Balasubramanian, Ruchita" w:date="2025-08-06T09:13:00Z" w16du:dateUtc="2025-08-06T13:13:00Z"/>
                <w:sz w:val="15"/>
                <w:szCs w:val="15"/>
              </w:rPr>
            </w:pPr>
            <w:ins w:id="1307" w:author="Balasubramanian, Ruchita" w:date="2025-08-06T09:13:00Z" w16du:dateUtc="2025-08-06T13:13:00Z">
              <w:r w:rsidRPr="001F1F6A">
                <w:rPr>
                  <w:rFonts w:eastAsia="Times New Roman"/>
                  <w:color w:val="000000"/>
                  <w:sz w:val="16"/>
                  <w:szCs w:val="16"/>
                  <w:lang w:val="en-US"/>
                </w:rPr>
                <w:t>(4.1 - 22.8%)</w:t>
              </w:r>
            </w:ins>
          </w:p>
        </w:tc>
        <w:tc>
          <w:tcPr>
            <w:tcW w:w="1210" w:type="dxa"/>
            <w:gridSpan w:val="3"/>
            <w:tcBorders>
              <w:top w:val="nil"/>
              <w:left w:val="single" w:sz="8" w:space="0" w:color="auto"/>
              <w:bottom w:val="single" w:sz="8" w:space="0" w:color="auto"/>
              <w:right w:val="single" w:sz="8" w:space="0" w:color="auto"/>
            </w:tcBorders>
            <w:shd w:val="clear" w:color="FFAB00" w:fill="FFAB00"/>
            <w:vAlign w:val="bottom"/>
          </w:tcPr>
          <w:p w14:paraId="46F56C1B" w14:textId="77777777" w:rsidR="00216840" w:rsidRPr="00B100BF" w:rsidRDefault="00216840" w:rsidP="003215BD">
            <w:pPr>
              <w:spacing w:line="204" w:lineRule="auto"/>
              <w:jc w:val="center"/>
              <w:rPr>
                <w:ins w:id="1308" w:author="Balasubramanian, Ruchita" w:date="2025-08-06T09:13:00Z" w16du:dateUtc="2025-08-06T13:13:00Z"/>
                <w:sz w:val="15"/>
                <w:szCs w:val="15"/>
              </w:rPr>
            </w:pPr>
            <w:ins w:id="1309" w:author="Balasubramanian, Ruchita" w:date="2025-08-06T09:13:00Z" w16du:dateUtc="2025-08-06T13:13:00Z">
              <w:r w:rsidRPr="001F1F6A">
                <w:rPr>
                  <w:rFonts w:eastAsia="Times New Roman"/>
                  <w:color w:val="000000"/>
                  <w:sz w:val="16"/>
                  <w:szCs w:val="16"/>
                  <w:lang w:val="en-US"/>
                </w:rPr>
                <w:t>(134 - 715)</w:t>
              </w:r>
            </w:ins>
          </w:p>
        </w:tc>
        <w:tc>
          <w:tcPr>
            <w:tcW w:w="994" w:type="dxa"/>
            <w:tcBorders>
              <w:top w:val="nil"/>
              <w:left w:val="single" w:sz="8" w:space="0" w:color="auto"/>
              <w:bottom w:val="single" w:sz="8" w:space="0" w:color="auto"/>
              <w:right w:val="single" w:sz="8" w:space="0" w:color="auto"/>
            </w:tcBorders>
            <w:shd w:val="clear" w:color="FFAB00" w:fill="FFAB00"/>
            <w:vAlign w:val="bottom"/>
          </w:tcPr>
          <w:p w14:paraId="50411C41" w14:textId="77777777" w:rsidR="00216840" w:rsidRPr="00B100BF" w:rsidRDefault="00216840" w:rsidP="003215BD">
            <w:pPr>
              <w:spacing w:line="204" w:lineRule="auto"/>
              <w:jc w:val="center"/>
              <w:rPr>
                <w:ins w:id="1310" w:author="Balasubramanian, Ruchita" w:date="2025-08-06T09:13:00Z" w16du:dateUtc="2025-08-06T13:13:00Z"/>
                <w:sz w:val="15"/>
                <w:szCs w:val="15"/>
              </w:rPr>
            </w:pPr>
            <w:ins w:id="1311" w:author="Balasubramanian, Ruchita" w:date="2025-08-06T09:13:00Z" w16du:dateUtc="2025-08-06T13:13:00Z">
              <w:r w:rsidRPr="001F1F6A">
                <w:rPr>
                  <w:rFonts w:eastAsia="Times New Roman"/>
                  <w:color w:val="000000"/>
                  <w:sz w:val="16"/>
                  <w:szCs w:val="16"/>
                  <w:lang w:val="en-US"/>
                </w:rPr>
                <w:t>(3.3 - 17.9%)</w:t>
              </w:r>
            </w:ins>
          </w:p>
        </w:tc>
        <w:tc>
          <w:tcPr>
            <w:tcW w:w="1210" w:type="dxa"/>
            <w:gridSpan w:val="3"/>
            <w:tcBorders>
              <w:top w:val="nil"/>
              <w:left w:val="single" w:sz="8" w:space="0" w:color="auto"/>
              <w:bottom w:val="single" w:sz="8" w:space="0" w:color="auto"/>
              <w:right w:val="single" w:sz="8" w:space="0" w:color="auto"/>
            </w:tcBorders>
            <w:shd w:val="clear" w:color="FFD900" w:fill="FFD900"/>
            <w:vAlign w:val="bottom"/>
          </w:tcPr>
          <w:p w14:paraId="6CE5B849" w14:textId="77777777" w:rsidR="00216840" w:rsidRPr="00B100BF" w:rsidRDefault="00216840" w:rsidP="003215BD">
            <w:pPr>
              <w:spacing w:line="204" w:lineRule="auto"/>
              <w:jc w:val="center"/>
              <w:rPr>
                <w:ins w:id="1312" w:author="Balasubramanian, Ruchita" w:date="2025-08-06T09:13:00Z" w16du:dateUtc="2025-08-06T13:13:00Z"/>
                <w:sz w:val="15"/>
                <w:szCs w:val="15"/>
              </w:rPr>
            </w:pPr>
            <w:ins w:id="1313" w:author="Balasubramanian, Ruchita" w:date="2025-08-06T09:13:00Z" w16du:dateUtc="2025-08-06T13:13:00Z">
              <w:r w:rsidRPr="001F1F6A">
                <w:rPr>
                  <w:rFonts w:eastAsia="Times New Roman"/>
                  <w:color w:val="000000"/>
                  <w:sz w:val="16"/>
                  <w:szCs w:val="16"/>
                  <w:lang w:val="en-US"/>
                </w:rPr>
                <w:t>(65 - 300)</w:t>
              </w:r>
            </w:ins>
          </w:p>
        </w:tc>
        <w:tc>
          <w:tcPr>
            <w:tcW w:w="994" w:type="dxa"/>
            <w:tcBorders>
              <w:top w:val="nil"/>
              <w:left w:val="single" w:sz="8" w:space="0" w:color="auto"/>
              <w:bottom w:val="single" w:sz="8" w:space="0" w:color="auto"/>
              <w:right w:val="single" w:sz="8" w:space="0" w:color="auto"/>
            </w:tcBorders>
            <w:shd w:val="clear" w:color="FFD900" w:fill="FFD900"/>
            <w:vAlign w:val="bottom"/>
          </w:tcPr>
          <w:p w14:paraId="43DBBE15" w14:textId="77777777" w:rsidR="00216840" w:rsidRPr="00B100BF" w:rsidRDefault="00216840" w:rsidP="003215BD">
            <w:pPr>
              <w:spacing w:line="204" w:lineRule="auto"/>
              <w:jc w:val="center"/>
              <w:rPr>
                <w:ins w:id="1314" w:author="Balasubramanian, Ruchita" w:date="2025-08-06T09:13:00Z" w16du:dateUtc="2025-08-06T13:13:00Z"/>
                <w:sz w:val="15"/>
                <w:szCs w:val="15"/>
              </w:rPr>
            </w:pPr>
            <w:ins w:id="1315" w:author="Balasubramanian, Ruchita" w:date="2025-08-06T09:13:00Z" w16du:dateUtc="2025-08-06T13:13:00Z">
              <w:r w:rsidRPr="001F1F6A">
                <w:rPr>
                  <w:rFonts w:eastAsia="Times New Roman"/>
                  <w:color w:val="000000"/>
                  <w:sz w:val="16"/>
                  <w:szCs w:val="16"/>
                  <w:lang w:val="en-US"/>
                </w:rPr>
                <w:t>(1.6 - 7.5%)</w:t>
              </w:r>
            </w:ins>
          </w:p>
        </w:tc>
      </w:tr>
      <w:tr w:rsidR="00216840" w:rsidRPr="006E1E2E" w14:paraId="2388A752" w14:textId="77777777" w:rsidTr="003215BD">
        <w:trPr>
          <w:trHeight w:val="144"/>
          <w:jc w:val="center"/>
          <w:ins w:id="1316"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490DE87" w14:textId="77777777" w:rsidR="00216840" w:rsidRPr="00811BF5" w:rsidRDefault="00216840" w:rsidP="003215BD">
            <w:pPr>
              <w:spacing w:line="204" w:lineRule="auto"/>
              <w:jc w:val="center"/>
              <w:rPr>
                <w:ins w:id="1317" w:author="Balasubramanian, Ruchita" w:date="2025-08-06T09:13:00Z" w16du:dateUtc="2025-08-06T13:13:00Z"/>
                <w:b/>
                <w:bCs/>
                <w:sz w:val="16"/>
                <w:szCs w:val="16"/>
              </w:rPr>
            </w:pPr>
            <w:ins w:id="1318" w:author="Balasubramanian, Ruchita" w:date="2025-08-06T09:13:00Z" w16du:dateUtc="2025-08-06T13:13:00Z">
              <w:r w:rsidRPr="00811BF5">
                <w:rPr>
                  <w:b/>
                  <w:bCs/>
                  <w:sz w:val="16"/>
                  <w:szCs w:val="16"/>
                </w:rPr>
                <w:t>Georgia</w:t>
              </w:r>
            </w:ins>
          </w:p>
        </w:tc>
        <w:tc>
          <w:tcPr>
            <w:tcW w:w="1511" w:type="dxa"/>
            <w:gridSpan w:val="2"/>
            <w:tcBorders>
              <w:top w:val="single" w:sz="8" w:space="0" w:color="auto"/>
              <w:left w:val="nil"/>
              <w:bottom w:val="nil"/>
              <w:right w:val="single" w:sz="8" w:space="0" w:color="auto"/>
            </w:tcBorders>
            <w:shd w:val="clear" w:color="FFFFFF" w:fill="FFFFFF"/>
            <w:vAlign w:val="bottom"/>
          </w:tcPr>
          <w:p w14:paraId="14B59C50" w14:textId="77777777" w:rsidR="00216840" w:rsidRPr="00AB48E1" w:rsidRDefault="00216840" w:rsidP="003215BD">
            <w:pPr>
              <w:spacing w:line="204" w:lineRule="auto"/>
              <w:jc w:val="center"/>
              <w:rPr>
                <w:ins w:id="1319" w:author="Balasubramanian, Ruchita" w:date="2025-08-06T09:13:00Z" w16du:dateUtc="2025-08-06T13:13:00Z"/>
                <w:sz w:val="16"/>
                <w:szCs w:val="16"/>
              </w:rPr>
            </w:pPr>
            <w:ins w:id="1320" w:author="Balasubramanian, Ruchita" w:date="2025-08-06T09:13:00Z" w16du:dateUtc="2025-08-06T13:13:00Z">
              <w:r w:rsidRPr="001F1F6A">
                <w:rPr>
                  <w:rFonts w:eastAsia="Times New Roman"/>
                  <w:color w:val="000000"/>
                  <w:sz w:val="16"/>
                  <w:szCs w:val="16"/>
                  <w:lang w:val="en-US"/>
                </w:rPr>
                <w:t>12,268</w:t>
              </w:r>
            </w:ins>
          </w:p>
        </w:tc>
        <w:tc>
          <w:tcPr>
            <w:tcW w:w="1210" w:type="dxa"/>
            <w:gridSpan w:val="3"/>
            <w:tcBorders>
              <w:top w:val="single" w:sz="8" w:space="0" w:color="auto"/>
              <w:left w:val="single" w:sz="8" w:space="0" w:color="auto"/>
              <w:bottom w:val="nil"/>
              <w:right w:val="single" w:sz="8" w:space="0" w:color="auto"/>
            </w:tcBorders>
            <w:shd w:val="clear" w:color="FFA400" w:fill="FFA400"/>
            <w:vAlign w:val="bottom"/>
          </w:tcPr>
          <w:p w14:paraId="163A768B" w14:textId="77777777" w:rsidR="00216840" w:rsidRPr="00B100BF" w:rsidRDefault="00216840" w:rsidP="003215BD">
            <w:pPr>
              <w:spacing w:line="204" w:lineRule="auto"/>
              <w:jc w:val="center"/>
              <w:rPr>
                <w:ins w:id="1321" w:author="Balasubramanian, Ruchita" w:date="2025-08-06T09:13:00Z" w16du:dateUtc="2025-08-06T13:13:00Z"/>
                <w:sz w:val="15"/>
                <w:szCs w:val="15"/>
              </w:rPr>
            </w:pPr>
            <w:ins w:id="1322" w:author="Balasubramanian, Ruchita" w:date="2025-08-06T09:13:00Z" w16du:dateUtc="2025-08-06T13:13:00Z">
              <w:r w:rsidRPr="001F1F6A">
                <w:rPr>
                  <w:rFonts w:eastAsia="Times New Roman"/>
                  <w:color w:val="000000"/>
                  <w:sz w:val="16"/>
                  <w:szCs w:val="16"/>
                  <w:lang w:val="en-US"/>
                </w:rPr>
                <w:t>1,316</w:t>
              </w:r>
            </w:ins>
          </w:p>
        </w:tc>
        <w:tc>
          <w:tcPr>
            <w:tcW w:w="994" w:type="dxa"/>
            <w:tcBorders>
              <w:top w:val="single" w:sz="8" w:space="0" w:color="auto"/>
              <w:left w:val="single" w:sz="8" w:space="0" w:color="auto"/>
              <w:bottom w:val="nil"/>
              <w:right w:val="single" w:sz="8" w:space="0" w:color="auto"/>
            </w:tcBorders>
            <w:shd w:val="clear" w:color="FFA400" w:fill="FFA400"/>
            <w:vAlign w:val="bottom"/>
          </w:tcPr>
          <w:p w14:paraId="5BE25EED" w14:textId="77777777" w:rsidR="00216840" w:rsidRPr="00B100BF" w:rsidRDefault="00216840" w:rsidP="003215BD">
            <w:pPr>
              <w:spacing w:line="204" w:lineRule="auto"/>
              <w:jc w:val="center"/>
              <w:rPr>
                <w:ins w:id="1323" w:author="Balasubramanian, Ruchita" w:date="2025-08-06T09:13:00Z" w16du:dateUtc="2025-08-06T13:13:00Z"/>
                <w:sz w:val="15"/>
                <w:szCs w:val="15"/>
              </w:rPr>
            </w:pPr>
            <w:ins w:id="1324" w:author="Balasubramanian, Ruchita" w:date="2025-08-06T09:13:00Z" w16du:dateUtc="2025-08-06T13:13:00Z">
              <w:r w:rsidRPr="001F1F6A">
                <w:rPr>
                  <w:rFonts w:eastAsia="Times New Roman"/>
                  <w:color w:val="000000"/>
                  <w:sz w:val="16"/>
                  <w:szCs w:val="16"/>
                  <w:lang w:val="en-US"/>
                </w:rPr>
                <w:t>10.7%</w:t>
              </w:r>
            </w:ins>
          </w:p>
        </w:tc>
        <w:tc>
          <w:tcPr>
            <w:tcW w:w="1210" w:type="dxa"/>
            <w:gridSpan w:val="3"/>
            <w:tcBorders>
              <w:top w:val="single" w:sz="8" w:space="0" w:color="auto"/>
              <w:left w:val="single" w:sz="8" w:space="0" w:color="auto"/>
              <w:bottom w:val="nil"/>
              <w:right w:val="single" w:sz="8" w:space="0" w:color="auto"/>
            </w:tcBorders>
            <w:shd w:val="clear" w:color="FFB000" w:fill="FFB000"/>
            <w:vAlign w:val="bottom"/>
          </w:tcPr>
          <w:p w14:paraId="16609F4A" w14:textId="77777777" w:rsidR="00216840" w:rsidRPr="00B100BF" w:rsidRDefault="00216840" w:rsidP="003215BD">
            <w:pPr>
              <w:spacing w:line="204" w:lineRule="auto"/>
              <w:jc w:val="center"/>
              <w:rPr>
                <w:ins w:id="1325" w:author="Balasubramanian, Ruchita" w:date="2025-08-06T09:13:00Z" w16du:dateUtc="2025-08-06T13:13:00Z"/>
                <w:sz w:val="15"/>
                <w:szCs w:val="15"/>
              </w:rPr>
            </w:pPr>
            <w:ins w:id="1326" w:author="Balasubramanian, Ruchita" w:date="2025-08-06T09:13:00Z" w16du:dateUtc="2025-08-06T13:13:00Z">
              <w:r w:rsidRPr="001F1F6A">
                <w:rPr>
                  <w:rFonts w:eastAsia="Times New Roman"/>
                  <w:color w:val="000000"/>
                  <w:sz w:val="16"/>
                  <w:szCs w:val="16"/>
                  <w:lang w:val="en-US"/>
                </w:rPr>
                <w:t>1,144</w:t>
              </w:r>
            </w:ins>
          </w:p>
        </w:tc>
        <w:tc>
          <w:tcPr>
            <w:tcW w:w="994" w:type="dxa"/>
            <w:tcBorders>
              <w:top w:val="single" w:sz="8" w:space="0" w:color="auto"/>
              <w:left w:val="single" w:sz="8" w:space="0" w:color="auto"/>
              <w:bottom w:val="nil"/>
              <w:right w:val="single" w:sz="8" w:space="0" w:color="auto"/>
            </w:tcBorders>
            <w:shd w:val="clear" w:color="FFB000" w:fill="FFB000"/>
            <w:vAlign w:val="bottom"/>
          </w:tcPr>
          <w:p w14:paraId="13CB90A9" w14:textId="77777777" w:rsidR="00216840" w:rsidRPr="00B100BF" w:rsidRDefault="00216840" w:rsidP="003215BD">
            <w:pPr>
              <w:spacing w:line="204" w:lineRule="auto"/>
              <w:jc w:val="center"/>
              <w:rPr>
                <w:ins w:id="1327" w:author="Balasubramanian, Ruchita" w:date="2025-08-06T09:13:00Z" w16du:dateUtc="2025-08-06T13:13:00Z"/>
                <w:sz w:val="15"/>
                <w:szCs w:val="15"/>
              </w:rPr>
            </w:pPr>
            <w:ins w:id="1328" w:author="Balasubramanian, Ruchita" w:date="2025-08-06T09:13:00Z" w16du:dateUtc="2025-08-06T13:13:00Z">
              <w:r w:rsidRPr="001F1F6A">
                <w:rPr>
                  <w:rFonts w:eastAsia="Times New Roman"/>
                  <w:color w:val="000000"/>
                  <w:sz w:val="16"/>
                  <w:szCs w:val="16"/>
                  <w:lang w:val="en-US"/>
                </w:rPr>
                <w:t>9.3%</w:t>
              </w:r>
            </w:ins>
          </w:p>
        </w:tc>
        <w:tc>
          <w:tcPr>
            <w:tcW w:w="1210" w:type="dxa"/>
            <w:gridSpan w:val="3"/>
            <w:tcBorders>
              <w:top w:val="single" w:sz="8" w:space="0" w:color="auto"/>
              <w:left w:val="single" w:sz="8" w:space="0" w:color="auto"/>
              <w:bottom w:val="nil"/>
              <w:right w:val="single" w:sz="8" w:space="0" w:color="auto"/>
            </w:tcBorders>
            <w:shd w:val="clear" w:color="FFD700" w:fill="FFD700"/>
            <w:vAlign w:val="bottom"/>
          </w:tcPr>
          <w:p w14:paraId="03794E68" w14:textId="77777777" w:rsidR="00216840" w:rsidRPr="00B100BF" w:rsidRDefault="00216840" w:rsidP="003215BD">
            <w:pPr>
              <w:spacing w:line="204" w:lineRule="auto"/>
              <w:jc w:val="center"/>
              <w:rPr>
                <w:ins w:id="1329" w:author="Balasubramanian, Ruchita" w:date="2025-08-06T09:13:00Z" w16du:dateUtc="2025-08-06T13:13:00Z"/>
                <w:sz w:val="15"/>
                <w:szCs w:val="15"/>
              </w:rPr>
            </w:pPr>
            <w:ins w:id="1330" w:author="Balasubramanian, Ruchita" w:date="2025-08-06T09:13:00Z" w16du:dateUtc="2025-08-06T13:13:00Z">
              <w:r w:rsidRPr="001F1F6A">
                <w:rPr>
                  <w:rFonts w:eastAsia="Times New Roman"/>
                  <w:color w:val="000000"/>
                  <w:sz w:val="16"/>
                  <w:szCs w:val="16"/>
                  <w:lang w:val="en-US"/>
                </w:rPr>
                <w:t>587</w:t>
              </w:r>
            </w:ins>
          </w:p>
        </w:tc>
        <w:tc>
          <w:tcPr>
            <w:tcW w:w="994" w:type="dxa"/>
            <w:tcBorders>
              <w:top w:val="single" w:sz="8" w:space="0" w:color="auto"/>
              <w:left w:val="single" w:sz="8" w:space="0" w:color="auto"/>
              <w:bottom w:val="nil"/>
              <w:right w:val="single" w:sz="8" w:space="0" w:color="auto"/>
            </w:tcBorders>
            <w:shd w:val="clear" w:color="FFD700" w:fill="FFD700"/>
            <w:vAlign w:val="bottom"/>
          </w:tcPr>
          <w:p w14:paraId="5FC1A94C" w14:textId="77777777" w:rsidR="00216840" w:rsidRPr="00B100BF" w:rsidRDefault="00216840" w:rsidP="003215BD">
            <w:pPr>
              <w:spacing w:line="204" w:lineRule="auto"/>
              <w:jc w:val="center"/>
              <w:rPr>
                <w:ins w:id="1331" w:author="Balasubramanian, Ruchita" w:date="2025-08-06T09:13:00Z" w16du:dateUtc="2025-08-06T13:13:00Z"/>
                <w:sz w:val="15"/>
                <w:szCs w:val="15"/>
              </w:rPr>
            </w:pPr>
            <w:ins w:id="1332" w:author="Balasubramanian, Ruchita" w:date="2025-08-06T09:13:00Z" w16du:dateUtc="2025-08-06T13:13:00Z">
              <w:r w:rsidRPr="001F1F6A">
                <w:rPr>
                  <w:rFonts w:eastAsia="Times New Roman"/>
                  <w:color w:val="000000"/>
                  <w:sz w:val="16"/>
                  <w:szCs w:val="16"/>
                  <w:lang w:val="en-US"/>
                </w:rPr>
                <w:t>4.8%</w:t>
              </w:r>
            </w:ins>
          </w:p>
        </w:tc>
      </w:tr>
      <w:tr w:rsidR="00216840" w:rsidRPr="006E1E2E" w14:paraId="2F4CB99A" w14:textId="77777777" w:rsidTr="003215BD">
        <w:trPr>
          <w:trHeight w:val="144"/>
          <w:jc w:val="center"/>
          <w:ins w:id="1333"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4C87BF0B" w14:textId="77777777" w:rsidR="00216840" w:rsidRPr="00811BF5" w:rsidRDefault="00216840" w:rsidP="003215BD">
            <w:pPr>
              <w:spacing w:line="204" w:lineRule="auto"/>
              <w:jc w:val="center"/>
              <w:rPr>
                <w:ins w:id="1334"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EB8E310" w14:textId="77777777" w:rsidR="00216840" w:rsidRPr="00AB48E1" w:rsidRDefault="00216840" w:rsidP="003215BD">
            <w:pPr>
              <w:spacing w:line="204" w:lineRule="auto"/>
              <w:jc w:val="center"/>
              <w:rPr>
                <w:ins w:id="1335" w:author="Balasubramanian, Ruchita" w:date="2025-08-06T09:13:00Z" w16du:dateUtc="2025-08-06T13:13:00Z"/>
                <w:sz w:val="16"/>
                <w:szCs w:val="16"/>
              </w:rPr>
            </w:pPr>
            <w:ins w:id="1336" w:author="Balasubramanian, Ruchita" w:date="2025-08-06T09:13:00Z" w16du:dateUtc="2025-08-06T13:13:00Z">
              <w:r w:rsidRPr="001F1F6A">
                <w:rPr>
                  <w:rFonts w:eastAsia="Times New Roman"/>
                  <w:color w:val="000000"/>
                  <w:sz w:val="16"/>
                  <w:szCs w:val="16"/>
                  <w:lang w:val="en-US"/>
                </w:rPr>
                <w:t>(10,760 - 14,479)</w:t>
              </w:r>
            </w:ins>
          </w:p>
        </w:tc>
        <w:tc>
          <w:tcPr>
            <w:tcW w:w="1210" w:type="dxa"/>
            <w:gridSpan w:val="3"/>
            <w:tcBorders>
              <w:top w:val="nil"/>
              <w:left w:val="single" w:sz="8" w:space="0" w:color="auto"/>
              <w:bottom w:val="single" w:sz="8" w:space="0" w:color="auto"/>
              <w:right w:val="single" w:sz="8" w:space="0" w:color="auto"/>
            </w:tcBorders>
            <w:shd w:val="clear" w:color="FFA400" w:fill="FFA400"/>
            <w:vAlign w:val="bottom"/>
          </w:tcPr>
          <w:p w14:paraId="65EB9D06" w14:textId="77777777" w:rsidR="00216840" w:rsidRPr="00B100BF" w:rsidRDefault="00216840" w:rsidP="003215BD">
            <w:pPr>
              <w:spacing w:line="204" w:lineRule="auto"/>
              <w:jc w:val="center"/>
              <w:rPr>
                <w:ins w:id="1337" w:author="Balasubramanian, Ruchita" w:date="2025-08-06T09:13:00Z" w16du:dateUtc="2025-08-06T13:13:00Z"/>
                <w:sz w:val="15"/>
                <w:szCs w:val="15"/>
              </w:rPr>
            </w:pPr>
            <w:ins w:id="1338" w:author="Balasubramanian, Ruchita" w:date="2025-08-06T09:13:00Z" w16du:dateUtc="2025-08-06T13:13:00Z">
              <w:r w:rsidRPr="001F1F6A">
                <w:rPr>
                  <w:rFonts w:eastAsia="Times New Roman"/>
                  <w:color w:val="000000"/>
                  <w:sz w:val="16"/>
                  <w:szCs w:val="16"/>
                  <w:lang w:val="en-US"/>
                </w:rPr>
                <w:t>(466 - 2,301)</w:t>
              </w:r>
            </w:ins>
          </w:p>
        </w:tc>
        <w:tc>
          <w:tcPr>
            <w:tcW w:w="994" w:type="dxa"/>
            <w:tcBorders>
              <w:top w:val="nil"/>
              <w:left w:val="single" w:sz="8" w:space="0" w:color="auto"/>
              <w:bottom w:val="single" w:sz="8" w:space="0" w:color="auto"/>
              <w:right w:val="single" w:sz="8" w:space="0" w:color="auto"/>
            </w:tcBorders>
            <w:shd w:val="clear" w:color="FFA400" w:fill="FFA400"/>
            <w:vAlign w:val="bottom"/>
          </w:tcPr>
          <w:p w14:paraId="1AF3E292" w14:textId="77777777" w:rsidR="00216840" w:rsidRPr="00B100BF" w:rsidRDefault="00216840" w:rsidP="003215BD">
            <w:pPr>
              <w:spacing w:line="204" w:lineRule="auto"/>
              <w:jc w:val="center"/>
              <w:rPr>
                <w:ins w:id="1339" w:author="Balasubramanian, Ruchita" w:date="2025-08-06T09:13:00Z" w16du:dateUtc="2025-08-06T13:13:00Z"/>
                <w:sz w:val="15"/>
                <w:szCs w:val="15"/>
              </w:rPr>
            </w:pPr>
            <w:ins w:id="1340" w:author="Balasubramanian, Ruchita" w:date="2025-08-06T09:13:00Z" w16du:dateUtc="2025-08-06T13:13:00Z">
              <w:r w:rsidRPr="001F1F6A">
                <w:rPr>
                  <w:rFonts w:eastAsia="Times New Roman"/>
                  <w:color w:val="000000"/>
                  <w:sz w:val="16"/>
                  <w:szCs w:val="16"/>
                  <w:lang w:val="en-US"/>
                </w:rPr>
                <w:t>(3.9 - 18.1%)</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1947CA64" w14:textId="77777777" w:rsidR="00216840" w:rsidRPr="00B100BF" w:rsidRDefault="00216840" w:rsidP="003215BD">
            <w:pPr>
              <w:spacing w:line="204" w:lineRule="auto"/>
              <w:jc w:val="center"/>
              <w:rPr>
                <w:ins w:id="1341" w:author="Balasubramanian, Ruchita" w:date="2025-08-06T09:13:00Z" w16du:dateUtc="2025-08-06T13:13:00Z"/>
                <w:sz w:val="15"/>
                <w:szCs w:val="15"/>
              </w:rPr>
            </w:pPr>
            <w:ins w:id="1342" w:author="Balasubramanian, Ruchita" w:date="2025-08-06T09:13:00Z" w16du:dateUtc="2025-08-06T13:13:00Z">
              <w:r w:rsidRPr="001F1F6A">
                <w:rPr>
                  <w:rFonts w:eastAsia="Times New Roman"/>
                  <w:color w:val="000000"/>
                  <w:sz w:val="16"/>
                  <w:szCs w:val="16"/>
                  <w:lang w:val="en-US"/>
                </w:rPr>
                <w:t>(412 - 1,994)</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722C1F83" w14:textId="77777777" w:rsidR="00216840" w:rsidRPr="00B100BF" w:rsidRDefault="00216840" w:rsidP="003215BD">
            <w:pPr>
              <w:spacing w:line="204" w:lineRule="auto"/>
              <w:jc w:val="center"/>
              <w:rPr>
                <w:ins w:id="1343" w:author="Balasubramanian, Ruchita" w:date="2025-08-06T09:13:00Z" w16du:dateUtc="2025-08-06T13:13:00Z"/>
                <w:sz w:val="15"/>
                <w:szCs w:val="15"/>
              </w:rPr>
            </w:pPr>
            <w:ins w:id="1344" w:author="Balasubramanian, Ruchita" w:date="2025-08-06T09:13:00Z" w16du:dateUtc="2025-08-06T13:13:00Z">
              <w:r w:rsidRPr="001F1F6A">
                <w:rPr>
                  <w:rFonts w:eastAsia="Times New Roman"/>
                  <w:color w:val="000000"/>
                  <w:sz w:val="16"/>
                  <w:szCs w:val="16"/>
                  <w:lang w:val="en-US"/>
                </w:rPr>
                <w:t>(3.4 - 15.6%)</w:t>
              </w:r>
            </w:ins>
          </w:p>
        </w:tc>
        <w:tc>
          <w:tcPr>
            <w:tcW w:w="1210" w:type="dxa"/>
            <w:gridSpan w:val="3"/>
            <w:tcBorders>
              <w:top w:val="nil"/>
              <w:left w:val="single" w:sz="8" w:space="0" w:color="auto"/>
              <w:bottom w:val="single" w:sz="8" w:space="0" w:color="auto"/>
              <w:right w:val="single" w:sz="8" w:space="0" w:color="auto"/>
            </w:tcBorders>
            <w:shd w:val="clear" w:color="FFD700" w:fill="FFD700"/>
            <w:vAlign w:val="bottom"/>
          </w:tcPr>
          <w:p w14:paraId="21C1E5D8" w14:textId="77777777" w:rsidR="00216840" w:rsidRPr="00B100BF" w:rsidRDefault="00216840" w:rsidP="003215BD">
            <w:pPr>
              <w:spacing w:line="204" w:lineRule="auto"/>
              <w:jc w:val="center"/>
              <w:rPr>
                <w:ins w:id="1345" w:author="Balasubramanian, Ruchita" w:date="2025-08-06T09:13:00Z" w16du:dateUtc="2025-08-06T13:13:00Z"/>
                <w:sz w:val="15"/>
                <w:szCs w:val="15"/>
              </w:rPr>
            </w:pPr>
            <w:ins w:id="1346" w:author="Balasubramanian, Ruchita" w:date="2025-08-06T09:13:00Z" w16du:dateUtc="2025-08-06T13:13:00Z">
              <w:r w:rsidRPr="001F1F6A">
                <w:rPr>
                  <w:rFonts w:eastAsia="Times New Roman"/>
                  <w:color w:val="000000"/>
                  <w:sz w:val="16"/>
                  <w:szCs w:val="16"/>
                  <w:lang w:val="en-US"/>
                </w:rPr>
                <w:t>(220 - 995)</w:t>
              </w:r>
            </w:ins>
          </w:p>
        </w:tc>
        <w:tc>
          <w:tcPr>
            <w:tcW w:w="994" w:type="dxa"/>
            <w:tcBorders>
              <w:top w:val="nil"/>
              <w:left w:val="single" w:sz="8" w:space="0" w:color="auto"/>
              <w:bottom w:val="single" w:sz="8" w:space="0" w:color="auto"/>
              <w:right w:val="single" w:sz="8" w:space="0" w:color="auto"/>
            </w:tcBorders>
            <w:shd w:val="clear" w:color="FFD700" w:fill="FFD700"/>
            <w:vAlign w:val="bottom"/>
          </w:tcPr>
          <w:p w14:paraId="269B4FAF" w14:textId="77777777" w:rsidR="00216840" w:rsidRPr="00B100BF" w:rsidRDefault="00216840" w:rsidP="003215BD">
            <w:pPr>
              <w:spacing w:line="204" w:lineRule="auto"/>
              <w:jc w:val="center"/>
              <w:rPr>
                <w:ins w:id="1347" w:author="Balasubramanian, Ruchita" w:date="2025-08-06T09:13:00Z" w16du:dateUtc="2025-08-06T13:13:00Z"/>
                <w:sz w:val="15"/>
                <w:szCs w:val="15"/>
              </w:rPr>
            </w:pPr>
            <w:ins w:id="1348" w:author="Balasubramanian, Ruchita" w:date="2025-08-06T09:13:00Z" w16du:dateUtc="2025-08-06T13:13:00Z">
              <w:r w:rsidRPr="001F1F6A">
                <w:rPr>
                  <w:rFonts w:eastAsia="Times New Roman"/>
                  <w:color w:val="000000"/>
                  <w:sz w:val="16"/>
                  <w:szCs w:val="16"/>
                  <w:lang w:val="en-US"/>
                </w:rPr>
                <w:t>(1.8 - 7.7%)</w:t>
              </w:r>
            </w:ins>
          </w:p>
        </w:tc>
      </w:tr>
      <w:tr w:rsidR="00216840" w:rsidRPr="006E1E2E" w14:paraId="58A6A811" w14:textId="77777777" w:rsidTr="003215BD">
        <w:trPr>
          <w:trHeight w:val="144"/>
          <w:jc w:val="center"/>
          <w:ins w:id="1349"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D79184C" w14:textId="77777777" w:rsidR="00216840" w:rsidRPr="00811BF5" w:rsidRDefault="00216840" w:rsidP="003215BD">
            <w:pPr>
              <w:spacing w:line="204" w:lineRule="auto"/>
              <w:jc w:val="center"/>
              <w:rPr>
                <w:ins w:id="1350" w:author="Balasubramanian, Ruchita" w:date="2025-08-06T09:13:00Z" w16du:dateUtc="2025-08-06T13:13:00Z"/>
                <w:b/>
                <w:bCs/>
                <w:sz w:val="16"/>
                <w:szCs w:val="16"/>
              </w:rPr>
            </w:pPr>
            <w:ins w:id="1351" w:author="Balasubramanian, Ruchita" w:date="2025-08-06T09:13:00Z" w16du:dateUtc="2025-08-06T13:13:00Z">
              <w:r w:rsidRPr="00811BF5">
                <w:rPr>
                  <w:b/>
                  <w:bCs/>
                  <w:sz w:val="16"/>
                  <w:szCs w:val="16"/>
                </w:rPr>
                <w:t>Texas</w:t>
              </w:r>
            </w:ins>
          </w:p>
        </w:tc>
        <w:tc>
          <w:tcPr>
            <w:tcW w:w="1511" w:type="dxa"/>
            <w:gridSpan w:val="2"/>
            <w:tcBorders>
              <w:top w:val="single" w:sz="8" w:space="0" w:color="auto"/>
              <w:left w:val="nil"/>
              <w:bottom w:val="nil"/>
              <w:right w:val="single" w:sz="8" w:space="0" w:color="auto"/>
            </w:tcBorders>
            <w:shd w:val="clear" w:color="FFFFFF" w:fill="FFFFFF"/>
            <w:vAlign w:val="bottom"/>
          </w:tcPr>
          <w:p w14:paraId="19A5DCCD" w14:textId="77777777" w:rsidR="00216840" w:rsidRPr="00AB48E1" w:rsidRDefault="00216840" w:rsidP="003215BD">
            <w:pPr>
              <w:spacing w:line="204" w:lineRule="auto"/>
              <w:jc w:val="center"/>
              <w:rPr>
                <w:ins w:id="1352" w:author="Balasubramanian, Ruchita" w:date="2025-08-06T09:13:00Z" w16du:dateUtc="2025-08-06T13:13:00Z"/>
                <w:sz w:val="16"/>
                <w:szCs w:val="16"/>
              </w:rPr>
            </w:pPr>
            <w:ins w:id="1353" w:author="Balasubramanian, Ruchita" w:date="2025-08-06T09:13:00Z" w16du:dateUtc="2025-08-06T13:13:00Z">
              <w:r w:rsidRPr="001F1F6A">
                <w:rPr>
                  <w:rFonts w:eastAsia="Times New Roman"/>
                  <w:color w:val="000000"/>
                  <w:sz w:val="16"/>
                  <w:szCs w:val="16"/>
                  <w:lang w:val="en-US"/>
                </w:rPr>
                <w:t>24,644</w:t>
              </w:r>
            </w:ins>
          </w:p>
        </w:tc>
        <w:tc>
          <w:tcPr>
            <w:tcW w:w="1210" w:type="dxa"/>
            <w:gridSpan w:val="3"/>
            <w:tcBorders>
              <w:top w:val="single" w:sz="8" w:space="0" w:color="auto"/>
              <w:left w:val="single" w:sz="8" w:space="0" w:color="auto"/>
              <w:bottom w:val="nil"/>
              <w:right w:val="single" w:sz="8" w:space="0" w:color="auto"/>
            </w:tcBorders>
            <w:shd w:val="clear" w:color="FFB000" w:fill="FFB000"/>
            <w:vAlign w:val="bottom"/>
          </w:tcPr>
          <w:p w14:paraId="0B145900" w14:textId="77777777" w:rsidR="00216840" w:rsidRPr="00B100BF" w:rsidRDefault="00216840" w:rsidP="003215BD">
            <w:pPr>
              <w:spacing w:line="204" w:lineRule="auto"/>
              <w:jc w:val="center"/>
              <w:rPr>
                <w:ins w:id="1354" w:author="Balasubramanian, Ruchita" w:date="2025-08-06T09:13:00Z" w16du:dateUtc="2025-08-06T13:13:00Z"/>
                <w:sz w:val="15"/>
                <w:szCs w:val="15"/>
              </w:rPr>
            </w:pPr>
            <w:ins w:id="1355" w:author="Balasubramanian, Ruchita" w:date="2025-08-06T09:13:00Z" w16du:dateUtc="2025-08-06T13:13:00Z">
              <w:r w:rsidRPr="001F1F6A">
                <w:rPr>
                  <w:rFonts w:eastAsia="Times New Roman"/>
                  <w:color w:val="000000"/>
                  <w:sz w:val="16"/>
                  <w:szCs w:val="16"/>
                  <w:lang w:val="en-US"/>
                </w:rPr>
                <w:t>2,303</w:t>
              </w:r>
            </w:ins>
          </w:p>
        </w:tc>
        <w:tc>
          <w:tcPr>
            <w:tcW w:w="994" w:type="dxa"/>
            <w:tcBorders>
              <w:top w:val="single" w:sz="8" w:space="0" w:color="auto"/>
              <w:left w:val="single" w:sz="8" w:space="0" w:color="auto"/>
              <w:bottom w:val="nil"/>
              <w:right w:val="single" w:sz="8" w:space="0" w:color="auto"/>
            </w:tcBorders>
            <w:shd w:val="clear" w:color="FFB000" w:fill="FFB000"/>
            <w:vAlign w:val="bottom"/>
          </w:tcPr>
          <w:p w14:paraId="26A71524" w14:textId="77777777" w:rsidR="00216840" w:rsidRPr="00B100BF" w:rsidRDefault="00216840" w:rsidP="003215BD">
            <w:pPr>
              <w:spacing w:line="204" w:lineRule="auto"/>
              <w:jc w:val="center"/>
              <w:rPr>
                <w:ins w:id="1356" w:author="Balasubramanian, Ruchita" w:date="2025-08-06T09:13:00Z" w16du:dateUtc="2025-08-06T13:13:00Z"/>
                <w:sz w:val="15"/>
                <w:szCs w:val="15"/>
              </w:rPr>
            </w:pPr>
            <w:ins w:id="1357" w:author="Balasubramanian, Ruchita" w:date="2025-08-06T09:13:00Z" w16du:dateUtc="2025-08-06T13:13:00Z">
              <w:r w:rsidRPr="001F1F6A">
                <w:rPr>
                  <w:rFonts w:eastAsia="Times New Roman"/>
                  <w:color w:val="000000"/>
                  <w:sz w:val="16"/>
                  <w:szCs w:val="16"/>
                  <w:lang w:val="en-US"/>
                </w:rPr>
                <w:t>9.4%</w:t>
              </w:r>
            </w:ins>
          </w:p>
        </w:tc>
        <w:tc>
          <w:tcPr>
            <w:tcW w:w="1210" w:type="dxa"/>
            <w:gridSpan w:val="3"/>
            <w:tcBorders>
              <w:top w:val="single" w:sz="8" w:space="0" w:color="auto"/>
              <w:left w:val="single" w:sz="8" w:space="0" w:color="auto"/>
              <w:bottom w:val="nil"/>
              <w:right w:val="single" w:sz="8" w:space="0" w:color="auto"/>
            </w:tcBorders>
            <w:shd w:val="clear" w:color="FFBF00" w:fill="FFBF00"/>
            <w:vAlign w:val="bottom"/>
          </w:tcPr>
          <w:p w14:paraId="72E2CC22" w14:textId="77777777" w:rsidR="00216840" w:rsidRPr="00B100BF" w:rsidRDefault="00216840" w:rsidP="003215BD">
            <w:pPr>
              <w:spacing w:line="204" w:lineRule="auto"/>
              <w:jc w:val="center"/>
              <w:rPr>
                <w:ins w:id="1358" w:author="Balasubramanian, Ruchita" w:date="2025-08-06T09:13:00Z" w16du:dateUtc="2025-08-06T13:13:00Z"/>
                <w:sz w:val="15"/>
                <w:szCs w:val="15"/>
              </w:rPr>
            </w:pPr>
            <w:ins w:id="1359" w:author="Balasubramanian, Ruchita" w:date="2025-08-06T09:13:00Z" w16du:dateUtc="2025-08-06T13:13:00Z">
              <w:r w:rsidRPr="001F1F6A">
                <w:rPr>
                  <w:rFonts w:eastAsia="Times New Roman"/>
                  <w:color w:val="000000"/>
                  <w:sz w:val="16"/>
                  <w:szCs w:val="16"/>
                  <w:lang w:val="en-US"/>
                </w:rPr>
                <w:t>1,867</w:t>
              </w:r>
            </w:ins>
          </w:p>
        </w:tc>
        <w:tc>
          <w:tcPr>
            <w:tcW w:w="994" w:type="dxa"/>
            <w:tcBorders>
              <w:top w:val="single" w:sz="8" w:space="0" w:color="auto"/>
              <w:left w:val="single" w:sz="8" w:space="0" w:color="auto"/>
              <w:bottom w:val="nil"/>
              <w:right w:val="single" w:sz="8" w:space="0" w:color="auto"/>
            </w:tcBorders>
            <w:shd w:val="clear" w:color="FFBF00" w:fill="FFBF00"/>
            <w:vAlign w:val="bottom"/>
          </w:tcPr>
          <w:p w14:paraId="01BE2E30" w14:textId="77777777" w:rsidR="00216840" w:rsidRPr="00B100BF" w:rsidRDefault="00216840" w:rsidP="003215BD">
            <w:pPr>
              <w:spacing w:line="204" w:lineRule="auto"/>
              <w:jc w:val="center"/>
              <w:rPr>
                <w:ins w:id="1360" w:author="Balasubramanian, Ruchita" w:date="2025-08-06T09:13:00Z" w16du:dateUtc="2025-08-06T13:13:00Z"/>
                <w:sz w:val="15"/>
                <w:szCs w:val="15"/>
              </w:rPr>
            </w:pPr>
            <w:ins w:id="1361" w:author="Balasubramanian, Ruchita" w:date="2025-08-06T09:13:00Z" w16du:dateUtc="2025-08-06T13:13:00Z">
              <w:r w:rsidRPr="001F1F6A">
                <w:rPr>
                  <w:rFonts w:eastAsia="Times New Roman"/>
                  <w:color w:val="000000"/>
                  <w:sz w:val="16"/>
                  <w:szCs w:val="16"/>
                  <w:lang w:val="en-US"/>
                </w:rPr>
                <w:t>7.6%</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77FEA83F" w14:textId="77777777" w:rsidR="00216840" w:rsidRPr="00B100BF" w:rsidRDefault="00216840" w:rsidP="003215BD">
            <w:pPr>
              <w:spacing w:line="204" w:lineRule="auto"/>
              <w:jc w:val="center"/>
              <w:rPr>
                <w:ins w:id="1362" w:author="Balasubramanian, Ruchita" w:date="2025-08-06T09:13:00Z" w16du:dateUtc="2025-08-06T13:13:00Z"/>
                <w:sz w:val="15"/>
                <w:szCs w:val="15"/>
              </w:rPr>
            </w:pPr>
            <w:ins w:id="1363" w:author="Balasubramanian, Ruchita" w:date="2025-08-06T09:13:00Z" w16du:dateUtc="2025-08-06T13:13:00Z">
              <w:r w:rsidRPr="001F1F6A">
                <w:rPr>
                  <w:rFonts w:eastAsia="Times New Roman"/>
                  <w:color w:val="000000"/>
                  <w:sz w:val="16"/>
                  <w:szCs w:val="16"/>
                  <w:lang w:val="en-US"/>
                </w:rPr>
                <w:t>837</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7F897DA9" w14:textId="77777777" w:rsidR="00216840" w:rsidRPr="00B100BF" w:rsidRDefault="00216840" w:rsidP="003215BD">
            <w:pPr>
              <w:spacing w:line="204" w:lineRule="auto"/>
              <w:jc w:val="center"/>
              <w:rPr>
                <w:ins w:id="1364" w:author="Balasubramanian, Ruchita" w:date="2025-08-06T09:13:00Z" w16du:dateUtc="2025-08-06T13:13:00Z"/>
                <w:sz w:val="15"/>
                <w:szCs w:val="15"/>
              </w:rPr>
            </w:pPr>
            <w:ins w:id="1365" w:author="Balasubramanian, Ruchita" w:date="2025-08-06T09:13:00Z" w16du:dateUtc="2025-08-06T13:13:00Z">
              <w:r w:rsidRPr="001F1F6A">
                <w:rPr>
                  <w:rFonts w:eastAsia="Times New Roman"/>
                  <w:color w:val="000000"/>
                  <w:sz w:val="16"/>
                  <w:szCs w:val="16"/>
                  <w:lang w:val="en-US"/>
                </w:rPr>
                <w:t>3.4%</w:t>
              </w:r>
            </w:ins>
          </w:p>
        </w:tc>
      </w:tr>
      <w:tr w:rsidR="00216840" w:rsidRPr="006E1E2E" w14:paraId="4CF24EEB" w14:textId="77777777" w:rsidTr="003215BD">
        <w:trPr>
          <w:trHeight w:val="144"/>
          <w:jc w:val="center"/>
          <w:ins w:id="1366"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0C8A6EC4" w14:textId="77777777" w:rsidR="00216840" w:rsidRPr="00811BF5" w:rsidRDefault="00216840" w:rsidP="003215BD">
            <w:pPr>
              <w:spacing w:line="204" w:lineRule="auto"/>
              <w:jc w:val="center"/>
              <w:rPr>
                <w:ins w:id="1367"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5C81FD5" w14:textId="77777777" w:rsidR="00216840" w:rsidRPr="00AB48E1" w:rsidRDefault="00216840" w:rsidP="003215BD">
            <w:pPr>
              <w:spacing w:line="204" w:lineRule="auto"/>
              <w:jc w:val="center"/>
              <w:rPr>
                <w:ins w:id="1368" w:author="Balasubramanian, Ruchita" w:date="2025-08-06T09:13:00Z" w16du:dateUtc="2025-08-06T13:13:00Z"/>
                <w:sz w:val="16"/>
                <w:szCs w:val="16"/>
              </w:rPr>
            </w:pPr>
            <w:ins w:id="1369" w:author="Balasubramanian, Ruchita" w:date="2025-08-06T09:13:00Z" w16du:dateUtc="2025-08-06T13:13:00Z">
              <w:r w:rsidRPr="001F1F6A">
                <w:rPr>
                  <w:rFonts w:eastAsia="Times New Roman"/>
                  <w:color w:val="000000"/>
                  <w:sz w:val="16"/>
                  <w:szCs w:val="16"/>
                  <w:lang w:val="en-US"/>
                </w:rPr>
                <w:t>(21,675 - 28,703)</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597A04EB" w14:textId="77777777" w:rsidR="00216840" w:rsidRPr="00B100BF" w:rsidRDefault="00216840" w:rsidP="003215BD">
            <w:pPr>
              <w:spacing w:line="204" w:lineRule="auto"/>
              <w:jc w:val="center"/>
              <w:rPr>
                <w:ins w:id="1370" w:author="Balasubramanian, Ruchita" w:date="2025-08-06T09:13:00Z" w16du:dateUtc="2025-08-06T13:13:00Z"/>
                <w:sz w:val="15"/>
                <w:szCs w:val="15"/>
              </w:rPr>
            </w:pPr>
            <w:ins w:id="1371" w:author="Balasubramanian, Ruchita" w:date="2025-08-06T09:13:00Z" w16du:dateUtc="2025-08-06T13:13:00Z">
              <w:r w:rsidRPr="001F1F6A">
                <w:rPr>
                  <w:rFonts w:eastAsia="Times New Roman"/>
                  <w:color w:val="000000"/>
                  <w:sz w:val="16"/>
                  <w:szCs w:val="16"/>
                  <w:lang w:val="en-US"/>
                </w:rPr>
                <w:t>(835 - 4,120)</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391BA3B5" w14:textId="77777777" w:rsidR="00216840" w:rsidRPr="00B100BF" w:rsidRDefault="00216840" w:rsidP="003215BD">
            <w:pPr>
              <w:spacing w:line="204" w:lineRule="auto"/>
              <w:jc w:val="center"/>
              <w:rPr>
                <w:ins w:id="1372" w:author="Balasubramanian, Ruchita" w:date="2025-08-06T09:13:00Z" w16du:dateUtc="2025-08-06T13:13:00Z"/>
                <w:sz w:val="15"/>
                <w:szCs w:val="15"/>
              </w:rPr>
            </w:pPr>
            <w:ins w:id="1373" w:author="Balasubramanian, Ruchita" w:date="2025-08-06T09:13:00Z" w16du:dateUtc="2025-08-06T13:13:00Z">
              <w:r w:rsidRPr="001F1F6A">
                <w:rPr>
                  <w:rFonts w:eastAsia="Times New Roman"/>
                  <w:color w:val="000000"/>
                  <w:sz w:val="16"/>
                  <w:szCs w:val="16"/>
                  <w:lang w:val="en-US"/>
                </w:rPr>
                <w:t>(3.4 - 16.1%)</w:t>
              </w:r>
            </w:ins>
          </w:p>
        </w:tc>
        <w:tc>
          <w:tcPr>
            <w:tcW w:w="1210" w:type="dxa"/>
            <w:gridSpan w:val="3"/>
            <w:tcBorders>
              <w:top w:val="nil"/>
              <w:left w:val="single" w:sz="8" w:space="0" w:color="auto"/>
              <w:bottom w:val="single" w:sz="8" w:space="0" w:color="auto"/>
              <w:right w:val="single" w:sz="8" w:space="0" w:color="auto"/>
            </w:tcBorders>
            <w:shd w:val="clear" w:color="FFBF00" w:fill="FFBF00"/>
            <w:vAlign w:val="bottom"/>
          </w:tcPr>
          <w:p w14:paraId="746425A7" w14:textId="77777777" w:rsidR="00216840" w:rsidRPr="00B100BF" w:rsidRDefault="00216840" w:rsidP="003215BD">
            <w:pPr>
              <w:spacing w:line="204" w:lineRule="auto"/>
              <w:jc w:val="center"/>
              <w:rPr>
                <w:ins w:id="1374" w:author="Balasubramanian, Ruchita" w:date="2025-08-06T09:13:00Z" w16du:dateUtc="2025-08-06T13:13:00Z"/>
                <w:sz w:val="15"/>
                <w:szCs w:val="15"/>
              </w:rPr>
            </w:pPr>
            <w:ins w:id="1375" w:author="Balasubramanian, Ruchita" w:date="2025-08-06T09:13:00Z" w16du:dateUtc="2025-08-06T13:13:00Z">
              <w:r w:rsidRPr="001F1F6A">
                <w:rPr>
                  <w:rFonts w:eastAsia="Times New Roman"/>
                  <w:color w:val="000000"/>
                  <w:sz w:val="16"/>
                  <w:szCs w:val="16"/>
                  <w:lang w:val="en-US"/>
                </w:rPr>
                <w:t>(693 - 3,305)</w:t>
              </w:r>
            </w:ins>
          </w:p>
        </w:tc>
        <w:tc>
          <w:tcPr>
            <w:tcW w:w="994" w:type="dxa"/>
            <w:tcBorders>
              <w:top w:val="nil"/>
              <w:left w:val="single" w:sz="8" w:space="0" w:color="auto"/>
              <w:bottom w:val="single" w:sz="8" w:space="0" w:color="auto"/>
              <w:right w:val="single" w:sz="8" w:space="0" w:color="auto"/>
            </w:tcBorders>
            <w:shd w:val="clear" w:color="FFBF00" w:fill="FFBF00"/>
            <w:vAlign w:val="bottom"/>
          </w:tcPr>
          <w:p w14:paraId="41055BC6" w14:textId="77777777" w:rsidR="00216840" w:rsidRPr="00B100BF" w:rsidRDefault="00216840" w:rsidP="003215BD">
            <w:pPr>
              <w:spacing w:line="204" w:lineRule="auto"/>
              <w:jc w:val="center"/>
              <w:rPr>
                <w:ins w:id="1376" w:author="Balasubramanian, Ruchita" w:date="2025-08-06T09:13:00Z" w16du:dateUtc="2025-08-06T13:13:00Z"/>
                <w:sz w:val="15"/>
                <w:szCs w:val="15"/>
              </w:rPr>
            </w:pPr>
            <w:ins w:id="1377" w:author="Balasubramanian, Ruchita" w:date="2025-08-06T09:13:00Z" w16du:dateUtc="2025-08-06T13:13:00Z">
              <w:r w:rsidRPr="001F1F6A">
                <w:rPr>
                  <w:rFonts w:eastAsia="Times New Roman"/>
                  <w:color w:val="000000"/>
                  <w:sz w:val="16"/>
                  <w:szCs w:val="16"/>
                  <w:lang w:val="en-US"/>
                </w:rPr>
                <w:t>(2.8 - 13.0%)</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059E882F" w14:textId="77777777" w:rsidR="00216840" w:rsidRPr="00B100BF" w:rsidRDefault="00216840" w:rsidP="003215BD">
            <w:pPr>
              <w:spacing w:line="204" w:lineRule="auto"/>
              <w:jc w:val="center"/>
              <w:rPr>
                <w:ins w:id="1378" w:author="Balasubramanian, Ruchita" w:date="2025-08-06T09:13:00Z" w16du:dateUtc="2025-08-06T13:13:00Z"/>
                <w:sz w:val="15"/>
                <w:szCs w:val="15"/>
              </w:rPr>
            </w:pPr>
            <w:ins w:id="1379" w:author="Balasubramanian, Ruchita" w:date="2025-08-06T09:13:00Z" w16du:dateUtc="2025-08-06T13:13:00Z">
              <w:r w:rsidRPr="001F1F6A">
                <w:rPr>
                  <w:rFonts w:eastAsia="Times New Roman"/>
                  <w:color w:val="000000"/>
                  <w:sz w:val="16"/>
                  <w:szCs w:val="16"/>
                  <w:lang w:val="en-US"/>
                </w:rPr>
                <w:t>(328 - 1,424)</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2DDB30F7" w14:textId="77777777" w:rsidR="00216840" w:rsidRPr="00B100BF" w:rsidRDefault="00216840" w:rsidP="003215BD">
            <w:pPr>
              <w:spacing w:line="204" w:lineRule="auto"/>
              <w:jc w:val="center"/>
              <w:rPr>
                <w:ins w:id="1380" w:author="Balasubramanian, Ruchita" w:date="2025-08-06T09:13:00Z" w16du:dateUtc="2025-08-06T13:13:00Z"/>
                <w:sz w:val="15"/>
                <w:szCs w:val="15"/>
              </w:rPr>
            </w:pPr>
            <w:ins w:id="1381" w:author="Balasubramanian, Ruchita" w:date="2025-08-06T09:13:00Z" w16du:dateUtc="2025-08-06T13:13:00Z">
              <w:r w:rsidRPr="001F1F6A">
                <w:rPr>
                  <w:rFonts w:eastAsia="Times New Roman"/>
                  <w:color w:val="000000"/>
                  <w:sz w:val="16"/>
                  <w:szCs w:val="16"/>
                  <w:lang w:val="en-US"/>
                </w:rPr>
                <w:t>(1.3 - 5.7%)</w:t>
              </w:r>
            </w:ins>
          </w:p>
        </w:tc>
      </w:tr>
      <w:tr w:rsidR="00216840" w:rsidRPr="006E1E2E" w14:paraId="16FDAF6A" w14:textId="77777777" w:rsidTr="003215BD">
        <w:trPr>
          <w:trHeight w:val="144"/>
          <w:jc w:val="center"/>
          <w:ins w:id="1382"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6CA6963" w14:textId="77777777" w:rsidR="00216840" w:rsidRPr="00811BF5" w:rsidRDefault="00216840" w:rsidP="003215BD">
            <w:pPr>
              <w:spacing w:line="204" w:lineRule="auto"/>
              <w:jc w:val="center"/>
              <w:rPr>
                <w:ins w:id="1383" w:author="Balasubramanian, Ruchita" w:date="2025-08-06T09:13:00Z" w16du:dateUtc="2025-08-06T13:13:00Z"/>
                <w:b/>
                <w:bCs/>
                <w:sz w:val="16"/>
                <w:szCs w:val="16"/>
              </w:rPr>
            </w:pPr>
            <w:ins w:id="1384" w:author="Balasubramanian, Ruchita" w:date="2025-08-06T09:13:00Z" w16du:dateUtc="2025-08-06T13:13:00Z">
              <w:r w:rsidRPr="00811BF5">
                <w:rPr>
                  <w:b/>
                  <w:bCs/>
                  <w:sz w:val="16"/>
                  <w:szCs w:val="16"/>
                </w:rPr>
                <w:t>California</w:t>
              </w:r>
            </w:ins>
          </w:p>
        </w:tc>
        <w:tc>
          <w:tcPr>
            <w:tcW w:w="1511" w:type="dxa"/>
            <w:gridSpan w:val="2"/>
            <w:tcBorders>
              <w:top w:val="single" w:sz="8" w:space="0" w:color="auto"/>
              <w:left w:val="nil"/>
              <w:bottom w:val="nil"/>
              <w:right w:val="single" w:sz="8" w:space="0" w:color="auto"/>
            </w:tcBorders>
            <w:shd w:val="clear" w:color="FFFFFF" w:fill="FFFFFF"/>
            <w:vAlign w:val="bottom"/>
          </w:tcPr>
          <w:p w14:paraId="1E39B08A" w14:textId="77777777" w:rsidR="00216840" w:rsidRPr="00AB48E1" w:rsidRDefault="00216840" w:rsidP="003215BD">
            <w:pPr>
              <w:spacing w:line="204" w:lineRule="auto"/>
              <w:jc w:val="center"/>
              <w:rPr>
                <w:ins w:id="1385" w:author="Balasubramanian, Ruchita" w:date="2025-08-06T09:13:00Z" w16du:dateUtc="2025-08-06T13:13:00Z"/>
                <w:sz w:val="16"/>
                <w:szCs w:val="16"/>
              </w:rPr>
            </w:pPr>
            <w:ins w:id="1386" w:author="Balasubramanian, Ruchita" w:date="2025-08-06T09:13:00Z" w16du:dateUtc="2025-08-06T13:13:00Z">
              <w:r w:rsidRPr="001F1F6A">
                <w:rPr>
                  <w:rFonts w:eastAsia="Times New Roman"/>
                  <w:color w:val="000000"/>
                  <w:sz w:val="16"/>
                  <w:szCs w:val="16"/>
                  <w:lang w:val="en-US"/>
                </w:rPr>
                <w:t>16,813</w:t>
              </w:r>
            </w:ins>
          </w:p>
        </w:tc>
        <w:tc>
          <w:tcPr>
            <w:tcW w:w="1210" w:type="dxa"/>
            <w:gridSpan w:val="3"/>
            <w:tcBorders>
              <w:top w:val="single" w:sz="8" w:space="0" w:color="auto"/>
              <w:left w:val="single" w:sz="8" w:space="0" w:color="auto"/>
              <w:bottom w:val="nil"/>
              <w:right w:val="single" w:sz="8" w:space="0" w:color="auto"/>
            </w:tcBorders>
            <w:shd w:val="clear" w:color="FFB700" w:fill="FFB700"/>
            <w:vAlign w:val="bottom"/>
          </w:tcPr>
          <w:p w14:paraId="2636731A" w14:textId="77777777" w:rsidR="00216840" w:rsidRPr="00B100BF" w:rsidRDefault="00216840" w:rsidP="003215BD">
            <w:pPr>
              <w:spacing w:line="204" w:lineRule="auto"/>
              <w:jc w:val="center"/>
              <w:rPr>
                <w:ins w:id="1387" w:author="Balasubramanian, Ruchita" w:date="2025-08-06T09:13:00Z" w16du:dateUtc="2025-08-06T13:13:00Z"/>
                <w:sz w:val="15"/>
                <w:szCs w:val="15"/>
              </w:rPr>
            </w:pPr>
            <w:ins w:id="1388" w:author="Balasubramanian, Ruchita" w:date="2025-08-06T09:13:00Z" w16du:dateUtc="2025-08-06T13:13:00Z">
              <w:r w:rsidRPr="001F1F6A">
                <w:rPr>
                  <w:rFonts w:eastAsia="Times New Roman"/>
                  <w:color w:val="000000"/>
                  <w:sz w:val="16"/>
                  <w:szCs w:val="16"/>
                  <w:lang w:val="en-US"/>
                </w:rPr>
                <w:t>1,434</w:t>
              </w:r>
            </w:ins>
          </w:p>
        </w:tc>
        <w:tc>
          <w:tcPr>
            <w:tcW w:w="994" w:type="dxa"/>
            <w:tcBorders>
              <w:top w:val="single" w:sz="8" w:space="0" w:color="auto"/>
              <w:left w:val="single" w:sz="8" w:space="0" w:color="auto"/>
              <w:bottom w:val="nil"/>
              <w:right w:val="single" w:sz="8" w:space="0" w:color="auto"/>
            </w:tcBorders>
            <w:shd w:val="clear" w:color="FFB700" w:fill="FFB700"/>
            <w:vAlign w:val="bottom"/>
          </w:tcPr>
          <w:p w14:paraId="11EA858A" w14:textId="77777777" w:rsidR="00216840" w:rsidRPr="00B100BF" w:rsidRDefault="00216840" w:rsidP="003215BD">
            <w:pPr>
              <w:spacing w:line="204" w:lineRule="auto"/>
              <w:jc w:val="center"/>
              <w:rPr>
                <w:ins w:id="1389" w:author="Balasubramanian, Ruchita" w:date="2025-08-06T09:13:00Z" w16du:dateUtc="2025-08-06T13:13:00Z"/>
                <w:sz w:val="15"/>
                <w:szCs w:val="15"/>
              </w:rPr>
            </w:pPr>
            <w:ins w:id="1390" w:author="Balasubramanian, Ruchita" w:date="2025-08-06T09:13:00Z" w16du:dateUtc="2025-08-06T13:13:00Z">
              <w:r w:rsidRPr="001F1F6A">
                <w:rPr>
                  <w:rFonts w:eastAsia="Times New Roman"/>
                  <w:color w:val="000000"/>
                  <w:sz w:val="16"/>
                  <w:szCs w:val="16"/>
                  <w:lang w:val="en-US"/>
                </w:rPr>
                <w:t>8.5%</w:t>
              </w:r>
            </w:ins>
          </w:p>
        </w:tc>
        <w:tc>
          <w:tcPr>
            <w:tcW w:w="1210" w:type="dxa"/>
            <w:gridSpan w:val="3"/>
            <w:tcBorders>
              <w:top w:val="single" w:sz="8" w:space="0" w:color="auto"/>
              <w:left w:val="single" w:sz="8" w:space="0" w:color="auto"/>
              <w:bottom w:val="nil"/>
              <w:right w:val="single" w:sz="8" w:space="0" w:color="auto"/>
            </w:tcBorders>
            <w:shd w:val="clear" w:color="FFC100" w:fill="FFC100"/>
            <w:vAlign w:val="bottom"/>
          </w:tcPr>
          <w:p w14:paraId="6D11B17B" w14:textId="77777777" w:rsidR="00216840" w:rsidRPr="00B100BF" w:rsidRDefault="00216840" w:rsidP="003215BD">
            <w:pPr>
              <w:spacing w:line="204" w:lineRule="auto"/>
              <w:jc w:val="center"/>
              <w:rPr>
                <w:ins w:id="1391" w:author="Balasubramanian, Ruchita" w:date="2025-08-06T09:13:00Z" w16du:dateUtc="2025-08-06T13:13:00Z"/>
                <w:sz w:val="15"/>
                <w:szCs w:val="15"/>
              </w:rPr>
            </w:pPr>
            <w:ins w:id="1392" w:author="Balasubramanian, Ruchita" w:date="2025-08-06T09:13:00Z" w16du:dateUtc="2025-08-06T13:13:00Z">
              <w:r w:rsidRPr="001F1F6A">
                <w:rPr>
                  <w:rFonts w:eastAsia="Times New Roman"/>
                  <w:color w:val="000000"/>
                  <w:sz w:val="16"/>
                  <w:szCs w:val="16"/>
                  <w:lang w:val="en-US"/>
                </w:rPr>
                <w:t>1,234</w:t>
              </w:r>
            </w:ins>
          </w:p>
        </w:tc>
        <w:tc>
          <w:tcPr>
            <w:tcW w:w="994" w:type="dxa"/>
            <w:tcBorders>
              <w:top w:val="single" w:sz="8" w:space="0" w:color="auto"/>
              <w:left w:val="single" w:sz="8" w:space="0" w:color="auto"/>
              <w:bottom w:val="nil"/>
              <w:right w:val="single" w:sz="8" w:space="0" w:color="auto"/>
            </w:tcBorders>
            <w:shd w:val="clear" w:color="FFC100" w:fill="FFC100"/>
            <w:vAlign w:val="bottom"/>
          </w:tcPr>
          <w:p w14:paraId="5AD2BE48" w14:textId="77777777" w:rsidR="00216840" w:rsidRPr="00B100BF" w:rsidRDefault="00216840" w:rsidP="003215BD">
            <w:pPr>
              <w:spacing w:line="204" w:lineRule="auto"/>
              <w:jc w:val="center"/>
              <w:rPr>
                <w:ins w:id="1393" w:author="Balasubramanian, Ruchita" w:date="2025-08-06T09:13:00Z" w16du:dateUtc="2025-08-06T13:13:00Z"/>
                <w:sz w:val="15"/>
                <w:szCs w:val="15"/>
              </w:rPr>
            </w:pPr>
            <w:ins w:id="1394" w:author="Balasubramanian, Ruchita" w:date="2025-08-06T09:13:00Z" w16du:dateUtc="2025-08-06T13:13:00Z">
              <w:r w:rsidRPr="001F1F6A">
                <w:rPr>
                  <w:rFonts w:eastAsia="Times New Roman"/>
                  <w:color w:val="000000"/>
                  <w:sz w:val="16"/>
                  <w:szCs w:val="16"/>
                  <w:lang w:val="en-US"/>
                </w:rPr>
                <w:t>7.3%</w:t>
              </w:r>
            </w:ins>
          </w:p>
        </w:tc>
        <w:tc>
          <w:tcPr>
            <w:tcW w:w="1210" w:type="dxa"/>
            <w:gridSpan w:val="3"/>
            <w:tcBorders>
              <w:top w:val="single" w:sz="8" w:space="0" w:color="auto"/>
              <w:left w:val="single" w:sz="8" w:space="0" w:color="auto"/>
              <w:bottom w:val="nil"/>
              <w:right w:val="single" w:sz="8" w:space="0" w:color="auto"/>
            </w:tcBorders>
            <w:shd w:val="clear" w:color="FFDF00" w:fill="FFDF00"/>
            <w:vAlign w:val="bottom"/>
          </w:tcPr>
          <w:p w14:paraId="61DAC112" w14:textId="77777777" w:rsidR="00216840" w:rsidRPr="00B100BF" w:rsidRDefault="00216840" w:rsidP="003215BD">
            <w:pPr>
              <w:spacing w:line="204" w:lineRule="auto"/>
              <w:jc w:val="center"/>
              <w:rPr>
                <w:ins w:id="1395" w:author="Balasubramanian, Ruchita" w:date="2025-08-06T09:13:00Z" w16du:dateUtc="2025-08-06T13:13:00Z"/>
                <w:sz w:val="15"/>
                <w:szCs w:val="15"/>
              </w:rPr>
            </w:pPr>
            <w:ins w:id="1396" w:author="Balasubramanian, Ruchita" w:date="2025-08-06T09:13:00Z" w16du:dateUtc="2025-08-06T13:13:00Z">
              <w:r w:rsidRPr="001F1F6A">
                <w:rPr>
                  <w:rFonts w:eastAsia="Times New Roman"/>
                  <w:color w:val="000000"/>
                  <w:sz w:val="16"/>
                  <w:szCs w:val="16"/>
                  <w:lang w:val="en-US"/>
                </w:rPr>
                <w:t>626</w:t>
              </w:r>
            </w:ins>
          </w:p>
        </w:tc>
        <w:tc>
          <w:tcPr>
            <w:tcW w:w="994" w:type="dxa"/>
            <w:tcBorders>
              <w:top w:val="single" w:sz="8" w:space="0" w:color="auto"/>
              <w:left w:val="single" w:sz="8" w:space="0" w:color="auto"/>
              <w:bottom w:val="nil"/>
              <w:right w:val="single" w:sz="8" w:space="0" w:color="auto"/>
            </w:tcBorders>
            <w:shd w:val="clear" w:color="FFDF00" w:fill="FFDF00"/>
            <w:vAlign w:val="bottom"/>
          </w:tcPr>
          <w:p w14:paraId="202DC57A" w14:textId="77777777" w:rsidR="00216840" w:rsidRPr="00B100BF" w:rsidRDefault="00216840" w:rsidP="003215BD">
            <w:pPr>
              <w:spacing w:line="204" w:lineRule="auto"/>
              <w:jc w:val="center"/>
              <w:rPr>
                <w:ins w:id="1397" w:author="Balasubramanian, Ruchita" w:date="2025-08-06T09:13:00Z" w16du:dateUtc="2025-08-06T13:13:00Z"/>
                <w:sz w:val="15"/>
                <w:szCs w:val="15"/>
              </w:rPr>
            </w:pPr>
            <w:ins w:id="1398" w:author="Balasubramanian, Ruchita" w:date="2025-08-06T09:13:00Z" w16du:dateUtc="2025-08-06T13:13:00Z">
              <w:r w:rsidRPr="001F1F6A">
                <w:rPr>
                  <w:rFonts w:eastAsia="Times New Roman"/>
                  <w:color w:val="000000"/>
                  <w:sz w:val="16"/>
                  <w:szCs w:val="16"/>
                  <w:lang w:val="en-US"/>
                </w:rPr>
                <w:t>3.7%</w:t>
              </w:r>
            </w:ins>
          </w:p>
        </w:tc>
      </w:tr>
      <w:tr w:rsidR="00216840" w:rsidRPr="006E1E2E" w14:paraId="47992BB6" w14:textId="77777777" w:rsidTr="003215BD">
        <w:trPr>
          <w:trHeight w:val="144"/>
          <w:jc w:val="center"/>
          <w:ins w:id="1399"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1D3F4409" w14:textId="77777777" w:rsidR="00216840" w:rsidRPr="00811BF5" w:rsidRDefault="00216840" w:rsidP="003215BD">
            <w:pPr>
              <w:spacing w:line="204" w:lineRule="auto"/>
              <w:jc w:val="center"/>
              <w:rPr>
                <w:ins w:id="1400"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F21CE89" w14:textId="77777777" w:rsidR="00216840" w:rsidRPr="00AB48E1" w:rsidRDefault="00216840" w:rsidP="003215BD">
            <w:pPr>
              <w:spacing w:line="204" w:lineRule="auto"/>
              <w:jc w:val="center"/>
              <w:rPr>
                <w:ins w:id="1401" w:author="Balasubramanian, Ruchita" w:date="2025-08-06T09:13:00Z" w16du:dateUtc="2025-08-06T13:13:00Z"/>
                <w:sz w:val="16"/>
                <w:szCs w:val="16"/>
              </w:rPr>
            </w:pPr>
            <w:ins w:id="1402" w:author="Balasubramanian, Ruchita" w:date="2025-08-06T09:13:00Z" w16du:dateUtc="2025-08-06T13:13:00Z">
              <w:r w:rsidRPr="001F1F6A">
                <w:rPr>
                  <w:rFonts w:eastAsia="Times New Roman"/>
                  <w:color w:val="000000"/>
                  <w:sz w:val="16"/>
                  <w:szCs w:val="16"/>
                  <w:lang w:val="en-US"/>
                </w:rPr>
                <w:t>(14,542 - 19,692)</w:t>
              </w:r>
            </w:ins>
          </w:p>
        </w:tc>
        <w:tc>
          <w:tcPr>
            <w:tcW w:w="1210" w:type="dxa"/>
            <w:gridSpan w:val="3"/>
            <w:tcBorders>
              <w:top w:val="nil"/>
              <w:left w:val="single" w:sz="8" w:space="0" w:color="auto"/>
              <w:bottom w:val="single" w:sz="8" w:space="0" w:color="auto"/>
              <w:right w:val="single" w:sz="8" w:space="0" w:color="auto"/>
            </w:tcBorders>
            <w:shd w:val="clear" w:color="FFB700" w:fill="FFB700"/>
            <w:vAlign w:val="bottom"/>
          </w:tcPr>
          <w:p w14:paraId="6EFD1943" w14:textId="77777777" w:rsidR="00216840" w:rsidRPr="00B100BF" w:rsidRDefault="00216840" w:rsidP="003215BD">
            <w:pPr>
              <w:spacing w:line="204" w:lineRule="auto"/>
              <w:jc w:val="center"/>
              <w:rPr>
                <w:ins w:id="1403" w:author="Balasubramanian, Ruchita" w:date="2025-08-06T09:13:00Z" w16du:dateUtc="2025-08-06T13:13:00Z"/>
                <w:sz w:val="15"/>
                <w:szCs w:val="15"/>
              </w:rPr>
            </w:pPr>
            <w:ins w:id="1404" w:author="Balasubramanian, Ruchita" w:date="2025-08-06T09:13:00Z" w16du:dateUtc="2025-08-06T13:13:00Z">
              <w:r w:rsidRPr="001F1F6A">
                <w:rPr>
                  <w:rFonts w:eastAsia="Times New Roman"/>
                  <w:color w:val="000000"/>
                  <w:sz w:val="16"/>
                  <w:szCs w:val="16"/>
                  <w:lang w:val="en-US"/>
                </w:rPr>
                <w:t>(488 - 2,607)</w:t>
              </w:r>
            </w:ins>
          </w:p>
        </w:tc>
        <w:tc>
          <w:tcPr>
            <w:tcW w:w="994" w:type="dxa"/>
            <w:tcBorders>
              <w:top w:val="nil"/>
              <w:left w:val="single" w:sz="8" w:space="0" w:color="auto"/>
              <w:bottom w:val="single" w:sz="8" w:space="0" w:color="auto"/>
              <w:right w:val="single" w:sz="8" w:space="0" w:color="auto"/>
            </w:tcBorders>
            <w:shd w:val="clear" w:color="FFB700" w:fill="FFB700"/>
            <w:vAlign w:val="bottom"/>
          </w:tcPr>
          <w:p w14:paraId="7EBF01B8" w14:textId="77777777" w:rsidR="00216840" w:rsidRPr="00B100BF" w:rsidRDefault="00216840" w:rsidP="003215BD">
            <w:pPr>
              <w:spacing w:line="204" w:lineRule="auto"/>
              <w:jc w:val="center"/>
              <w:rPr>
                <w:ins w:id="1405" w:author="Balasubramanian, Ruchita" w:date="2025-08-06T09:13:00Z" w16du:dateUtc="2025-08-06T13:13:00Z"/>
                <w:sz w:val="15"/>
                <w:szCs w:val="15"/>
              </w:rPr>
            </w:pPr>
            <w:ins w:id="1406" w:author="Balasubramanian, Ruchita" w:date="2025-08-06T09:13:00Z" w16du:dateUtc="2025-08-06T13:13:00Z">
              <w:r w:rsidRPr="001F1F6A">
                <w:rPr>
                  <w:rFonts w:eastAsia="Times New Roman"/>
                  <w:color w:val="000000"/>
                  <w:sz w:val="16"/>
                  <w:szCs w:val="16"/>
                  <w:lang w:val="en-US"/>
                </w:rPr>
                <w:t>(3.1 - 14.7%)</w:t>
              </w:r>
            </w:ins>
          </w:p>
        </w:tc>
        <w:tc>
          <w:tcPr>
            <w:tcW w:w="1210" w:type="dxa"/>
            <w:gridSpan w:val="3"/>
            <w:tcBorders>
              <w:top w:val="nil"/>
              <w:left w:val="single" w:sz="8" w:space="0" w:color="auto"/>
              <w:bottom w:val="single" w:sz="8" w:space="0" w:color="auto"/>
              <w:right w:val="single" w:sz="8" w:space="0" w:color="auto"/>
            </w:tcBorders>
            <w:shd w:val="clear" w:color="FFC100" w:fill="FFC100"/>
            <w:vAlign w:val="bottom"/>
          </w:tcPr>
          <w:p w14:paraId="00B1DCB8" w14:textId="77777777" w:rsidR="00216840" w:rsidRPr="00B100BF" w:rsidRDefault="00216840" w:rsidP="003215BD">
            <w:pPr>
              <w:spacing w:line="204" w:lineRule="auto"/>
              <w:jc w:val="center"/>
              <w:rPr>
                <w:ins w:id="1407" w:author="Balasubramanian, Ruchita" w:date="2025-08-06T09:13:00Z" w16du:dateUtc="2025-08-06T13:13:00Z"/>
                <w:sz w:val="15"/>
                <w:szCs w:val="15"/>
              </w:rPr>
            </w:pPr>
            <w:ins w:id="1408" w:author="Balasubramanian, Ruchita" w:date="2025-08-06T09:13:00Z" w16du:dateUtc="2025-08-06T13:13:00Z">
              <w:r w:rsidRPr="001F1F6A">
                <w:rPr>
                  <w:rFonts w:eastAsia="Times New Roman"/>
                  <w:color w:val="000000"/>
                  <w:sz w:val="16"/>
                  <w:szCs w:val="16"/>
                  <w:lang w:val="en-US"/>
                </w:rPr>
                <w:t>(426 - 2,224)</w:t>
              </w:r>
            </w:ins>
          </w:p>
        </w:tc>
        <w:tc>
          <w:tcPr>
            <w:tcW w:w="994" w:type="dxa"/>
            <w:tcBorders>
              <w:top w:val="nil"/>
              <w:left w:val="single" w:sz="8" w:space="0" w:color="auto"/>
              <w:bottom w:val="single" w:sz="8" w:space="0" w:color="auto"/>
              <w:right w:val="single" w:sz="8" w:space="0" w:color="auto"/>
            </w:tcBorders>
            <w:shd w:val="clear" w:color="FFC100" w:fill="FFC100"/>
            <w:vAlign w:val="bottom"/>
          </w:tcPr>
          <w:p w14:paraId="426D2F79" w14:textId="77777777" w:rsidR="00216840" w:rsidRPr="00B100BF" w:rsidRDefault="00216840" w:rsidP="003215BD">
            <w:pPr>
              <w:spacing w:line="204" w:lineRule="auto"/>
              <w:jc w:val="center"/>
              <w:rPr>
                <w:ins w:id="1409" w:author="Balasubramanian, Ruchita" w:date="2025-08-06T09:13:00Z" w16du:dateUtc="2025-08-06T13:13:00Z"/>
                <w:sz w:val="15"/>
                <w:szCs w:val="15"/>
              </w:rPr>
            </w:pPr>
            <w:ins w:id="1410" w:author="Balasubramanian, Ruchita" w:date="2025-08-06T09:13:00Z" w16du:dateUtc="2025-08-06T13:13:00Z">
              <w:r w:rsidRPr="001F1F6A">
                <w:rPr>
                  <w:rFonts w:eastAsia="Times New Roman"/>
                  <w:color w:val="000000"/>
                  <w:sz w:val="16"/>
                  <w:szCs w:val="16"/>
                  <w:lang w:val="en-US"/>
                </w:rPr>
                <w:t>(2.7 - 12.6%)</w:t>
              </w:r>
            </w:ins>
          </w:p>
        </w:tc>
        <w:tc>
          <w:tcPr>
            <w:tcW w:w="1210" w:type="dxa"/>
            <w:gridSpan w:val="3"/>
            <w:tcBorders>
              <w:top w:val="nil"/>
              <w:left w:val="single" w:sz="8" w:space="0" w:color="auto"/>
              <w:bottom w:val="single" w:sz="8" w:space="0" w:color="auto"/>
              <w:right w:val="single" w:sz="8" w:space="0" w:color="auto"/>
            </w:tcBorders>
            <w:shd w:val="clear" w:color="FFDF00" w:fill="FFDF00"/>
            <w:vAlign w:val="bottom"/>
          </w:tcPr>
          <w:p w14:paraId="71C30A60" w14:textId="77777777" w:rsidR="00216840" w:rsidRPr="00B100BF" w:rsidRDefault="00216840" w:rsidP="003215BD">
            <w:pPr>
              <w:spacing w:line="204" w:lineRule="auto"/>
              <w:jc w:val="center"/>
              <w:rPr>
                <w:ins w:id="1411" w:author="Balasubramanian, Ruchita" w:date="2025-08-06T09:13:00Z" w16du:dateUtc="2025-08-06T13:13:00Z"/>
                <w:sz w:val="15"/>
                <w:szCs w:val="15"/>
              </w:rPr>
            </w:pPr>
            <w:ins w:id="1412" w:author="Balasubramanian, Ruchita" w:date="2025-08-06T09:13:00Z" w16du:dateUtc="2025-08-06T13:13:00Z">
              <w:r w:rsidRPr="001F1F6A">
                <w:rPr>
                  <w:rFonts w:eastAsia="Times New Roman"/>
                  <w:color w:val="000000"/>
                  <w:sz w:val="16"/>
                  <w:szCs w:val="16"/>
                  <w:lang w:val="en-US"/>
                </w:rPr>
                <w:t>(229 - 1,090)</w:t>
              </w:r>
            </w:ins>
          </w:p>
        </w:tc>
        <w:tc>
          <w:tcPr>
            <w:tcW w:w="994" w:type="dxa"/>
            <w:tcBorders>
              <w:top w:val="nil"/>
              <w:left w:val="single" w:sz="8" w:space="0" w:color="auto"/>
              <w:bottom w:val="single" w:sz="8" w:space="0" w:color="auto"/>
              <w:right w:val="single" w:sz="8" w:space="0" w:color="auto"/>
            </w:tcBorders>
            <w:shd w:val="clear" w:color="FFDF00" w:fill="FFDF00"/>
            <w:vAlign w:val="bottom"/>
          </w:tcPr>
          <w:p w14:paraId="6271ECE0" w14:textId="77777777" w:rsidR="00216840" w:rsidRPr="00B100BF" w:rsidRDefault="00216840" w:rsidP="003215BD">
            <w:pPr>
              <w:spacing w:line="204" w:lineRule="auto"/>
              <w:jc w:val="center"/>
              <w:rPr>
                <w:ins w:id="1413" w:author="Balasubramanian, Ruchita" w:date="2025-08-06T09:13:00Z" w16du:dateUtc="2025-08-06T13:13:00Z"/>
                <w:sz w:val="15"/>
                <w:szCs w:val="15"/>
              </w:rPr>
            </w:pPr>
            <w:ins w:id="1414" w:author="Balasubramanian, Ruchita" w:date="2025-08-06T09:13:00Z" w16du:dateUtc="2025-08-06T13:13:00Z">
              <w:r w:rsidRPr="001F1F6A">
                <w:rPr>
                  <w:rFonts w:eastAsia="Times New Roman"/>
                  <w:color w:val="000000"/>
                  <w:sz w:val="16"/>
                  <w:szCs w:val="16"/>
                  <w:lang w:val="en-US"/>
                </w:rPr>
                <w:t>(1.4 - 6.2%)</w:t>
              </w:r>
            </w:ins>
          </w:p>
        </w:tc>
      </w:tr>
      <w:tr w:rsidR="00216840" w:rsidRPr="006E1E2E" w14:paraId="52500F21" w14:textId="77777777" w:rsidTr="003215BD">
        <w:trPr>
          <w:trHeight w:val="144"/>
          <w:jc w:val="center"/>
          <w:ins w:id="1415"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A2EB2E4" w14:textId="77777777" w:rsidR="00216840" w:rsidRPr="00811BF5" w:rsidRDefault="00216840" w:rsidP="003215BD">
            <w:pPr>
              <w:spacing w:line="204" w:lineRule="auto"/>
              <w:jc w:val="center"/>
              <w:rPr>
                <w:ins w:id="1416" w:author="Balasubramanian, Ruchita" w:date="2025-08-06T09:13:00Z" w16du:dateUtc="2025-08-06T13:13:00Z"/>
                <w:b/>
                <w:bCs/>
                <w:sz w:val="16"/>
                <w:szCs w:val="16"/>
              </w:rPr>
            </w:pPr>
            <w:ins w:id="1417" w:author="Balasubramanian, Ruchita" w:date="2025-08-06T09:13:00Z" w16du:dateUtc="2025-08-06T13:13:00Z">
              <w:r w:rsidRPr="00811BF5">
                <w:rPr>
                  <w:b/>
                  <w:bCs/>
                  <w:sz w:val="16"/>
                  <w:szCs w:val="16"/>
                </w:rPr>
                <w:t>Ohio</w:t>
              </w:r>
            </w:ins>
          </w:p>
        </w:tc>
        <w:tc>
          <w:tcPr>
            <w:tcW w:w="1511" w:type="dxa"/>
            <w:gridSpan w:val="2"/>
            <w:tcBorders>
              <w:top w:val="single" w:sz="8" w:space="0" w:color="auto"/>
              <w:left w:val="nil"/>
              <w:bottom w:val="nil"/>
              <w:right w:val="single" w:sz="8" w:space="0" w:color="auto"/>
            </w:tcBorders>
            <w:shd w:val="clear" w:color="FFFFFF" w:fill="FFFFFF"/>
            <w:vAlign w:val="bottom"/>
          </w:tcPr>
          <w:p w14:paraId="4C91C37F" w14:textId="77777777" w:rsidR="00216840" w:rsidRPr="00AB48E1" w:rsidRDefault="00216840" w:rsidP="003215BD">
            <w:pPr>
              <w:spacing w:line="204" w:lineRule="auto"/>
              <w:jc w:val="center"/>
              <w:rPr>
                <w:ins w:id="1418" w:author="Balasubramanian, Ruchita" w:date="2025-08-06T09:13:00Z" w16du:dateUtc="2025-08-06T13:13:00Z"/>
                <w:sz w:val="16"/>
                <w:szCs w:val="16"/>
              </w:rPr>
            </w:pPr>
            <w:ins w:id="1419" w:author="Balasubramanian, Ruchita" w:date="2025-08-06T09:13:00Z" w16du:dateUtc="2025-08-06T13:13:00Z">
              <w:r w:rsidRPr="001F1F6A">
                <w:rPr>
                  <w:rFonts w:eastAsia="Times New Roman"/>
                  <w:color w:val="000000"/>
                  <w:sz w:val="16"/>
                  <w:szCs w:val="16"/>
                  <w:lang w:val="en-US"/>
                </w:rPr>
                <w:t>4,371</w:t>
              </w:r>
            </w:ins>
          </w:p>
        </w:tc>
        <w:tc>
          <w:tcPr>
            <w:tcW w:w="1210" w:type="dxa"/>
            <w:gridSpan w:val="3"/>
            <w:tcBorders>
              <w:top w:val="single" w:sz="8" w:space="0" w:color="auto"/>
              <w:left w:val="single" w:sz="8" w:space="0" w:color="auto"/>
              <w:bottom w:val="nil"/>
              <w:right w:val="single" w:sz="8" w:space="0" w:color="auto"/>
            </w:tcBorders>
            <w:shd w:val="clear" w:color="FFBA00" w:fill="FFBA00"/>
            <w:vAlign w:val="bottom"/>
          </w:tcPr>
          <w:p w14:paraId="0F05C3D8" w14:textId="77777777" w:rsidR="00216840" w:rsidRPr="00B100BF" w:rsidRDefault="00216840" w:rsidP="003215BD">
            <w:pPr>
              <w:spacing w:line="204" w:lineRule="auto"/>
              <w:jc w:val="center"/>
              <w:rPr>
                <w:ins w:id="1420" w:author="Balasubramanian, Ruchita" w:date="2025-08-06T09:13:00Z" w16du:dateUtc="2025-08-06T13:13:00Z"/>
                <w:sz w:val="15"/>
                <w:szCs w:val="15"/>
              </w:rPr>
            </w:pPr>
            <w:ins w:id="1421" w:author="Balasubramanian, Ruchita" w:date="2025-08-06T09:13:00Z" w16du:dateUtc="2025-08-06T13:13:00Z">
              <w:r w:rsidRPr="001F1F6A">
                <w:rPr>
                  <w:rFonts w:eastAsia="Times New Roman"/>
                  <w:color w:val="000000"/>
                  <w:sz w:val="16"/>
                  <w:szCs w:val="16"/>
                  <w:lang w:val="en-US"/>
                </w:rPr>
                <w:t>354</w:t>
              </w:r>
            </w:ins>
          </w:p>
        </w:tc>
        <w:tc>
          <w:tcPr>
            <w:tcW w:w="994" w:type="dxa"/>
            <w:tcBorders>
              <w:top w:val="single" w:sz="8" w:space="0" w:color="auto"/>
              <w:left w:val="single" w:sz="8" w:space="0" w:color="auto"/>
              <w:bottom w:val="nil"/>
              <w:right w:val="single" w:sz="8" w:space="0" w:color="auto"/>
            </w:tcBorders>
            <w:shd w:val="clear" w:color="FFBA00" w:fill="FFBA00"/>
            <w:vAlign w:val="bottom"/>
          </w:tcPr>
          <w:p w14:paraId="6B36EDBD" w14:textId="77777777" w:rsidR="00216840" w:rsidRPr="00B100BF" w:rsidRDefault="00216840" w:rsidP="003215BD">
            <w:pPr>
              <w:spacing w:line="204" w:lineRule="auto"/>
              <w:jc w:val="center"/>
              <w:rPr>
                <w:ins w:id="1422" w:author="Balasubramanian, Ruchita" w:date="2025-08-06T09:13:00Z" w16du:dateUtc="2025-08-06T13:13:00Z"/>
                <w:sz w:val="15"/>
                <w:szCs w:val="15"/>
              </w:rPr>
            </w:pPr>
            <w:ins w:id="1423" w:author="Balasubramanian, Ruchita" w:date="2025-08-06T09:13:00Z" w16du:dateUtc="2025-08-06T13:13:00Z">
              <w:r w:rsidRPr="001F1F6A">
                <w:rPr>
                  <w:rFonts w:eastAsia="Times New Roman"/>
                  <w:color w:val="000000"/>
                  <w:sz w:val="16"/>
                  <w:szCs w:val="16"/>
                  <w:lang w:val="en-US"/>
                </w:rPr>
                <w:t>8.1%</w:t>
              </w:r>
            </w:ins>
          </w:p>
        </w:tc>
        <w:tc>
          <w:tcPr>
            <w:tcW w:w="1210" w:type="dxa"/>
            <w:gridSpan w:val="3"/>
            <w:tcBorders>
              <w:top w:val="single" w:sz="8" w:space="0" w:color="auto"/>
              <w:left w:val="single" w:sz="8" w:space="0" w:color="auto"/>
              <w:bottom w:val="nil"/>
              <w:right w:val="single" w:sz="8" w:space="0" w:color="auto"/>
            </w:tcBorders>
            <w:shd w:val="clear" w:color="FFC500" w:fill="FFC500"/>
            <w:vAlign w:val="bottom"/>
          </w:tcPr>
          <w:p w14:paraId="354B554F" w14:textId="77777777" w:rsidR="00216840" w:rsidRPr="00B100BF" w:rsidRDefault="00216840" w:rsidP="003215BD">
            <w:pPr>
              <w:spacing w:line="204" w:lineRule="auto"/>
              <w:jc w:val="center"/>
              <w:rPr>
                <w:ins w:id="1424" w:author="Balasubramanian, Ruchita" w:date="2025-08-06T09:13:00Z" w16du:dateUtc="2025-08-06T13:13:00Z"/>
                <w:sz w:val="15"/>
                <w:szCs w:val="15"/>
              </w:rPr>
            </w:pPr>
            <w:ins w:id="1425" w:author="Balasubramanian, Ruchita" w:date="2025-08-06T09:13:00Z" w16du:dateUtc="2025-08-06T13:13:00Z">
              <w:r w:rsidRPr="001F1F6A">
                <w:rPr>
                  <w:rFonts w:eastAsia="Times New Roman"/>
                  <w:color w:val="000000"/>
                  <w:sz w:val="16"/>
                  <w:szCs w:val="16"/>
                  <w:lang w:val="en-US"/>
                </w:rPr>
                <w:t>300</w:t>
              </w:r>
            </w:ins>
          </w:p>
        </w:tc>
        <w:tc>
          <w:tcPr>
            <w:tcW w:w="994" w:type="dxa"/>
            <w:tcBorders>
              <w:top w:val="single" w:sz="8" w:space="0" w:color="auto"/>
              <w:left w:val="single" w:sz="8" w:space="0" w:color="auto"/>
              <w:bottom w:val="nil"/>
              <w:right w:val="single" w:sz="8" w:space="0" w:color="auto"/>
            </w:tcBorders>
            <w:shd w:val="clear" w:color="FFC500" w:fill="FFC500"/>
            <w:vAlign w:val="bottom"/>
          </w:tcPr>
          <w:p w14:paraId="261495E3" w14:textId="77777777" w:rsidR="00216840" w:rsidRPr="00B100BF" w:rsidRDefault="00216840" w:rsidP="003215BD">
            <w:pPr>
              <w:spacing w:line="204" w:lineRule="auto"/>
              <w:jc w:val="center"/>
              <w:rPr>
                <w:ins w:id="1426" w:author="Balasubramanian, Ruchita" w:date="2025-08-06T09:13:00Z" w16du:dateUtc="2025-08-06T13:13:00Z"/>
                <w:sz w:val="15"/>
                <w:szCs w:val="15"/>
              </w:rPr>
            </w:pPr>
            <w:ins w:id="1427" w:author="Balasubramanian, Ruchita" w:date="2025-08-06T09:13:00Z" w16du:dateUtc="2025-08-06T13:13:00Z">
              <w:r w:rsidRPr="001F1F6A">
                <w:rPr>
                  <w:rFonts w:eastAsia="Times New Roman"/>
                  <w:color w:val="000000"/>
                  <w:sz w:val="16"/>
                  <w:szCs w:val="16"/>
                  <w:lang w:val="en-US"/>
                </w:rPr>
                <w:t>6.9%</w:t>
              </w:r>
            </w:ins>
          </w:p>
        </w:tc>
        <w:tc>
          <w:tcPr>
            <w:tcW w:w="1210" w:type="dxa"/>
            <w:gridSpan w:val="3"/>
            <w:tcBorders>
              <w:top w:val="single" w:sz="8" w:space="0" w:color="auto"/>
              <w:left w:val="single" w:sz="8" w:space="0" w:color="auto"/>
              <w:bottom w:val="nil"/>
              <w:right w:val="single" w:sz="8" w:space="0" w:color="auto"/>
            </w:tcBorders>
            <w:shd w:val="clear" w:color="FFE300" w:fill="FFE300"/>
            <w:vAlign w:val="bottom"/>
          </w:tcPr>
          <w:p w14:paraId="7EC6E54D" w14:textId="77777777" w:rsidR="00216840" w:rsidRPr="00B100BF" w:rsidRDefault="00216840" w:rsidP="003215BD">
            <w:pPr>
              <w:spacing w:line="204" w:lineRule="auto"/>
              <w:jc w:val="center"/>
              <w:rPr>
                <w:ins w:id="1428" w:author="Balasubramanian, Ruchita" w:date="2025-08-06T09:13:00Z" w16du:dateUtc="2025-08-06T13:13:00Z"/>
                <w:sz w:val="15"/>
                <w:szCs w:val="15"/>
              </w:rPr>
            </w:pPr>
            <w:ins w:id="1429" w:author="Balasubramanian, Ruchita" w:date="2025-08-06T09:13:00Z" w16du:dateUtc="2025-08-06T13:13:00Z">
              <w:r w:rsidRPr="001F1F6A">
                <w:rPr>
                  <w:rFonts w:eastAsia="Times New Roman"/>
                  <w:color w:val="000000"/>
                  <w:sz w:val="16"/>
                  <w:szCs w:val="16"/>
                  <w:lang w:val="en-US"/>
                </w:rPr>
                <w:t>146</w:t>
              </w:r>
            </w:ins>
          </w:p>
        </w:tc>
        <w:tc>
          <w:tcPr>
            <w:tcW w:w="994" w:type="dxa"/>
            <w:tcBorders>
              <w:top w:val="single" w:sz="8" w:space="0" w:color="auto"/>
              <w:left w:val="single" w:sz="8" w:space="0" w:color="auto"/>
              <w:bottom w:val="nil"/>
              <w:right w:val="single" w:sz="8" w:space="0" w:color="auto"/>
            </w:tcBorders>
            <w:shd w:val="clear" w:color="FFE300" w:fill="FFE300"/>
            <w:vAlign w:val="bottom"/>
          </w:tcPr>
          <w:p w14:paraId="2F57B1E3" w14:textId="77777777" w:rsidR="00216840" w:rsidRPr="00B100BF" w:rsidRDefault="00216840" w:rsidP="003215BD">
            <w:pPr>
              <w:spacing w:line="204" w:lineRule="auto"/>
              <w:jc w:val="center"/>
              <w:rPr>
                <w:ins w:id="1430" w:author="Balasubramanian, Ruchita" w:date="2025-08-06T09:13:00Z" w16du:dateUtc="2025-08-06T13:13:00Z"/>
                <w:sz w:val="15"/>
                <w:szCs w:val="15"/>
              </w:rPr>
            </w:pPr>
            <w:ins w:id="1431" w:author="Balasubramanian, Ruchita" w:date="2025-08-06T09:13:00Z" w16du:dateUtc="2025-08-06T13:13:00Z">
              <w:r w:rsidRPr="001F1F6A">
                <w:rPr>
                  <w:rFonts w:eastAsia="Times New Roman"/>
                  <w:color w:val="000000"/>
                  <w:sz w:val="16"/>
                  <w:szCs w:val="16"/>
                  <w:lang w:val="en-US"/>
                </w:rPr>
                <w:t>3.3%</w:t>
              </w:r>
            </w:ins>
          </w:p>
        </w:tc>
      </w:tr>
      <w:tr w:rsidR="00216840" w:rsidRPr="006E1E2E" w14:paraId="02FF7703" w14:textId="77777777" w:rsidTr="003215BD">
        <w:trPr>
          <w:trHeight w:val="144"/>
          <w:jc w:val="center"/>
          <w:ins w:id="1432"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646151A2" w14:textId="77777777" w:rsidR="00216840" w:rsidRPr="00811BF5" w:rsidRDefault="00216840" w:rsidP="003215BD">
            <w:pPr>
              <w:spacing w:line="204" w:lineRule="auto"/>
              <w:jc w:val="center"/>
              <w:rPr>
                <w:ins w:id="1433"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4859C3B" w14:textId="77777777" w:rsidR="00216840" w:rsidRPr="00AB48E1" w:rsidRDefault="00216840" w:rsidP="003215BD">
            <w:pPr>
              <w:spacing w:line="204" w:lineRule="auto"/>
              <w:jc w:val="center"/>
              <w:rPr>
                <w:ins w:id="1434" w:author="Balasubramanian, Ruchita" w:date="2025-08-06T09:13:00Z" w16du:dateUtc="2025-08-06T13:13:00Z"/>
                <w:sz w:val="16"/>
                <w:szCs w:val="16"/>
              </w:rPr>
            </w:pPr>
            <w:ins w:id="1435" w:author="Balasubramanian, Ruchita" w:date="2025-08-06T09:13:00Z" w16du:dateUtc="2025-08-06T13:13:00Z">
              <w:r w:rsidRPr="001F1F6A">
                <w:rPr>
                  <w:rFonts w:eastAsia="Times New Roman"/>
                  <w:color w:val="000000"/>
                  <w:sz w:val="16"/>
                  <w:szCs w:val="16"/>
                  <w:lang w:val="en-US"/>
                </w:rPr>
                <w:t>(3,668 - 5,219)</w:t>
              </w:r>
            </w:ins>
          </w:p>
        </w:tc>
        <w:tc>
          <w:tcPr>
            <w:tcW w:w="1210" w:type="dxa"/>
            <w:gridSpan w:val="3"/>
            <w:tcBorders>
              <w:top w:val="nil"/>
              <w:left w:val="single" w:sz="8" w:space="0" w:color="auto"/>
              <w:bottom w:val="single" w:sz="8" w:space="0" w:color="auto"/>
              <w:right w:val="single" w:sz="8" w:space="0" w:color="auto"/>
            </w:tcBorders>
            <w:shd w:val="clear" w:color="FFBA00" w:fill="FFBA00"/>
            <w:vAlign w:val="bottom"/>
          </w:tcPr>
          <w:p w14:paraId="14C737E3" w14:textId="77777777" w:rsidR="00216840" w:rsidRPr="00B100BF" w:rsidRDefault="00216840" w:rsidP="003215BD">
            <w:pPr>
              <w:spacing w:line="204" w:lineRule="auto"/>
              <w:jc w:val="center"/>
              <w:rPr>
                <w:ins w:id="1436" w:author="Balasubramanian, Ruchita" w:date="2025-08-06T09:13:00Z" w16du:dateUtc="2025-08-06T13:13:00Z"/>
                <w:sz w:val="15"/>
                <w:szCs w:val="15"/>
              </w:rPr>
            </w:pPr>
            <w:ins w:id="1437" w:author="Balasubramanian, Ruchita" w:date="2025-08-06T09:13:00Z" w16du:dateUtc="2025-08-06T13:13:00Z">
              <w:r w:rsidRPr="001F1F6A">
                <w:rPr>
                  <w:rFonts w:eastAsia="Times New Roman"/>
                  <w:color w:val="000000"/>
                  <w:sz w:val="16"/>
                  <w:szCs w:val="16"/>
                  <w:lang w:val="en-US"/>
                </w:rPr>
                <w:t>(126 - 646)</w:t>
              </w:r>
            </w:ins>
          </w:p>
        </w:tc>
        <w:tc>
          <w:tcPr>
            <w:tcW w:w="994" w:type="dxa"/>
            <w:tcBorders>
              <w:top w:val="nil"/>
              <w:left w:val="single" w:sz="8" w:space="0" w:color="auto"/>
              <w:bottom w:val="single" w:sz="8" w:space="0" w:color="auto"/>
              <w:right w:val="single" w:sz="8" w:space="0" w:color="auto"/>
            </w:tcBorders>
            <w:shd w:val="clear" w:color="FFBA00" w:fill="FFBA00"/>
            <w:vAlign w:val="bottom"/>
          </w:tcPr>
          <w:p w14:paraId="39B7B8A3" w14:textId="77777777" w:rsidR="00216840" w:rsidRPr="00B100BF" w:rsidRDefault="00216840" w:rsidP="003215BD">
            <w:pPr>
              <w:spacing w:line="204" w:lineRule="auto"/>
              <w:jc w:val="center"/>
              <w:rPr>
                <w:ins w:id="1438" w:author="Balasubramanian, Ruchita" w:date="2025-08-06T09:13:00Z" w16du:dateUtc="2025-08-06T13:13:00Z"/>
                <w:sz w:val="15"/>
                <w:szCs w:val="15"/>
              </w:rPr>
            </w:pPr>
            <w:ins w:id="1439" w:author="Balasubramanian, Ruchita" w:date="2025-08-06T09:13:00Z" w16du:dateUtc="2025-08-06T13:13:00Z">
              <w:r w:rsidRPr="001F1F6A">
                <w:rPr>
                  <w:rFonts w:eastAsia="Times New Roman"/>
                  <w:color w:val="000000"/>
                  <w:sz w:val="16"/>
                  <w:szCs w:val="16"/>
                  <w:lang w:val="en-US"/>
                </w:rPr>
                <w:t>(3.0 - 14.5%)</w:t>
              </w:r>
            </w:ins>
          </w:p>
        </w:tc>
        <w:tc>
          <w:tcPr>
            <w:tcW w:w="1210" w:type="dxa"/>
            <w:gridSpan w:val="3"/>
            <w:tcBorders>
              <w:top w:val="nil"/>
              <w:left w:val="single" w:sz="8" w:space="0" w:color="auto"/>
              <w:bottom w:val="single" w:sz="8" w:space="0" w:color="auto"/>
              <w:right w:val="single" w:sz="8" w:space="0" w:color="auto"/>
            </w:tcBorders>
            <w:shd w:val="clear" w:color="FFC500" w:fill="FFC500"/>
            <w:vAlign w:val="bottom"/>
          </w:tcPr>
          <w:p w14:paraId="58330F65" w14:textId="77777777" w:rsidR="00216840" w:rsidRPr="00B100BF" w:rsidRDefault="00216840" w:rsidP="003215BD">
            <w:pPr>
              <w:spacing w:line="204" w:lineRule="auto"/>
              <w:jc w:val="center"/>
              <w:rPr>
                <w:ins w:id="1440" w:author="Balasubramanian, Ruchita" w:date="2025-08-06T09:13:00Z" w16du:dateUtc="2025-08-06T13:13:00Z"/>
                <w:sz w:val="15"/>
                <w:szCs w:val="15"/>
              </w:rPr>
            </w:pPr>
            <w:ins w:id="1441" w:author="Balasubramanian, Ruchita" w:date="2025-08-06T09:13:00Z" w16du:dateUtc="2025-08-06T13:13:00Z">
              <w:r w:rsidRPr="001F1F6A">
                <w:rPr>
                  <w:rFonts w:eastAsia="Times New Roman"/>
                  <w:color w:val="000000"/>
                  <w:sz w:val="16"/>
                  <w:szCs w:val="16"/>
                  <w:lang w:val="en-US"/>
                </w:rPr>
                <w:t>(108 - 541)</w:t>
              </w:r>
            </w:ins>
          </w:p>
        </w:tc>
        <w:tc>
          <w:tcPr>
            <w:tcW w:w="994" w:type="dxa"/>
            <w:tcBorders>
              <w:top w:val="nil"/>
              <w:left w:val="single" w:sz="8" w:space="0" w:color="auto"/>
              <w:bottom w:val="single" w:sz="8" w:space="0" w:color="auto"/>
              <w:right w:val="single" w:sz="8" w:space="0" w:color="auto"/>
            </w:tcBorders>
            <w:shd w:val="clear" w:color="FFC500" w:fill="FFC500"/>
            <w:vAlign w:val="bottom"/>
          </w:tcPr>
          <w:p w14:paraId="39E268CA" w14:textId="77777777" w:rsidR="00216840" w:rsidRPr="00B100BF" w:rsidRDefault="00216840" w:rsidP="003215BD">
            <w:pPr>
              <w:spacing w:line="204" w:lineRule="auto"/>
              <w:jc w:val="center"/>
              <w:rPr>
                <w:ins w:id="1442" w:author="Balasubramanian, Ruchita" w:date="2025-08-06T09:13:00Z" w16du:dateUtc="2025-08-06T13:13:00Z"/>
                <w:sz w:val="15"/>
                <w:szCs w:val="15"/>
              </w:rPr>
            </w:pPr>
            <w:ins w:id="1443" w:author="Balasubramanian, Ruchita" w:date="2025-08-06T09:13:00Z" w16du:dateUtc="2025-08-06T13:13:00Z">
              <w:r w:rsidRPr="001F1F6A">
                <w:rPr>
                  <w:rFonts w:eastAsia="Times New Roman"/>
                  <w:color w:val="000000"/>
                  <w:sz w:val="16"/>
                  <w:szCs w:val="16"/>
                  <w:lang w:val="en-US"/>
                </w:rPr>
                <w:t>(2.5 - 12.2%)</w:t>
              </w:r>
            </w:ins>
          </w:p>
        </w:tc>
        <w:tc>
          <w:tcPr>
            <w:tcW w:w="1210" w:type="dxa"/>
            <w:gridSpan w:val="3"/>
            <w:tcBorders>
              <w:top w:val="nil"/>
              <w:left w:val="single" w:sz="8" w:space="0" w:color="auto"/>
              <w:bottom w:val="single" w:sz="8" w:space="0" w:color="auto"/>
              <w:right w:val="single" w:sz="8" w:space="0" w:color="auto"/>
            </w:tcBorders>
            <w:shd w:val="clear" w:color="FFE300" w:fill="FFE300"/>
            <w:vAlign w:val="bottom"/>
          </w:tcPr>
          <w:p w14:paraId="3DDAD1B8" w14:textId="77777777" w:rsidR="00216840" w:rsidRPr="00B100BF" w:rsidRDefault="00216840" w:rsidP="003215BD">
            <w:pPr>
              <w:spacing w:line="204" w:lineRule="auto"/>
              <w:jc w:val="center"/>
              <w:rPr>
                <w:ins w:id="1444" w:author="Balasubramanian, Ruchita" w:date="2025-08-06T09:13:00Z" w16du:dateUtc="2025-08-06T13:13:00Z"/>
                <w:sz w:val="15"/>
                <w:szCs w:val="15"/>
              </w:rPr>
            </w:pPr>
            <w:ins w:id="1445" w:author="Balasubramanian, Ruchita" w:date="2025-08-06T09:13:00Z" w16du:dateUtc="2025-08-06T13:13:00Z">
              <w:r w:rsidRPr="001F1F6A">
                <w:rPr>
                  <w:rFonts w:eastAsia="Times New Roman"/>
                  <w:color w:val="000000"/>
                  <w:sz w:val="16"/>
                  <w:szCs w:val="16"/>
                  <w:lang w:val="en-US"/>
                </w:rPr>
                <w:t>(56 - 254)</w:t>
              </w:r>
            </w:ins>
          </w:p>
        </w:tc>
        <w:tc>
          <w:tcPr>
            <w:tcW w:w="994" w:type="dxa"/>
            <w:tcBorders>
              <w:top w:val="nil"/>
              <w:left w:val="single" w:sz="8" w:space="0" w:color="auto"/>
              <w:bottom w:val="single" w:sz="8" w:space="0" w:color="auto"/>
              <w:right w:val="single" w:sz="8" w:space="0" w:color="auto"/>
            </w:tcBorders>
            <w:shd w:val="clear" w:color="FFE300" w:fill="FFE300"/>
            <w:vAlign w:val="bottom"/>
          </w:tcPr>
          <w:p w14:paraId="0EAC4C80" w14:textId="77777777" w:rsidR="00216840" w:rsidRPr="00B100BF" w:rsidRDefault="00216840" w:rsidP="003215BD">
            <w:pPr>
              <w:spacing w:line="204" w:lineRule="auto"/>
              <w:jc w:val="center"/>
              <w:rPr>
                <w:ins w:id="1446" w:author="Balasubramanian, Ruchita" w:date="2025-08-06T09:13:00Z" w16du:dateUtc="2025-08-06T13:13:00Z"/>
                <w:sz w:val="15"/>
                <w:szCs w:val="15"/>
              </w:rPr>
            </w:pPr>
            <w:ins w:id="1447" w:author="Balasubramanian, Ruchita" w:date="2025-08-06T09:13:00Z" w16du:dateUtc="2025-08-06T13:13:00Z">
              <w:r w:rsidRPr="001F1F6A">
                <w:rPr>
                  <w:rFonts w:eastAsia="Times New Roman"/>
                  <w:color w:val="000000"/>
                  <w:sz w:val="16"/>
                  <w:szCs w:val="16"/>
                  <w:lang w:val="en-US"/>
                </w:rPr>
                <w:t>(1.3 - 5.7%)</w:t>
              </w:r>
            </w:ins>
          </w:p>
        </w:tc>
      </w:tr>
      <w:tr w:rsidR="00216840" w:rsidRPr="006E1E2E" w14:paraId="79F26EF3" w14:textId="77777777" w:rsidTr="003215BD">
        <w:trPr>
          <w:trHeight w:val="144"/>
          <w:jc w:val="center"/>
          <w:ins w:id="1448"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D855D86" w14:textId="77777777" w:rsidR="00216840" w:rsidRPr="00811BF5" w:rsidRDefault="00216840" w:rsidP="003215BD">
            <w:pPr>
              <w:spacing w:line="204" w:lineRule="auto"/>
              <w:jc w:val="center"/>
              <w:rPr>
                <w:ins w:id="1449" w:author="Balasubramanian, Ruchita" w:date="2025-08-06T09:13:00Z" w16du:dateUtc="2025-08-06T13:13:00Z"/>
                <w:b/>
                <w:bCs/>
                <w:sz w:val="16"/>
                <w:szCs w:val="16"/>
              </w:rPr>
            </w:pPr>
            <w:ins w:id="1450" w:author="Balasubramanian, Ruchita" w:date="2025-08-06T09:13:00Z" w16du:dateUtc="2025-08-06T13:13:00Z">
              <w:r w:rsidRPr="00811BF5">
                <w:rPr>
                  <w:b/>
                  <w:bCs/>
                  <w:sz w:val="16"/>
                  <w:szCs w:val="16"/>
                </w:rPr>
                <w:t>Florida</w:t>
              </w:r>
            </w:ins>
          </w:p>
        </w:tc>
        <w:tc>
          <w:tcPr>
            <w:tcW w:w="1511" w:type="dxa"/>
            <w:gridSpan w:val="2"/>
            <w:tcBorders>
              <w:top w:val="single" w:sz="8" w:space="0" w:color="auto"/>
              <w:left w:val="nil"/>
              <w:bottom w:val="nil"/>
              <w:right w:val="single" w:sz="8" w:space="0" w:color="auto"/>
            </w:tcBorders>
            <w:shd w:val="clear" w:color="FFFFFF" w:fill="FFFFFF"/>
            <w:vAlign w:val="bottom"/>
          </w:tcPr>
          <w:p w14:paraId="20619056" w14:textId="77777777" w:rsidR="00216840" w:rsidRPr="00AB48E1" w:rsidRDefault="00216840" w:rsidP="003215BD">
            <w:pPr>
              <w:spacing w:line="204" w:lineRule="auto"/>
              <w:jc w:val="center"/>
              <w:rPr>
                <w:ins w:id="1451" w:author="Balasubramanian, Ruchita" w:date="2025-08-06T09:13:00Z" w16du:dateUtc="2025-08-06T13:13:00Z"/>
                <w:sz w:val="16"/>
                <w:szCs w:val="16"/>
              </w:rPr>
            </w:pPr>
            <w:ins w:id="1452" w:author="Balasubramanian, Ruchita" w:date="2025-08-06T09:13:00Z" w16du:dateUtc="2025-08-06T13:13:00Z">
              <w:r w:rsidRPr="001F1F6A">
                <w:rPr>
                  <w:rFonts w:eastAsia="Times New Roman"/>
                  <w:color w:val="000000"/>
                  <w:sz w:val="16"/>
                  <w:szCs w:val="16"/>
                  <w:lang w:val="en-US"/>
                </w:rPr>
                <w:t>19,827</w:t>
              </w:r>
            </w:ins>
          </w:p>
        </w:tc>
        <w:tc>
          <w:tcPr>
            <w:tcW w:w="1210" w:type="dxa"/>
            <w:gridSpan w:val="3"/>
            <w:tcBorders>
              <w:top w:val="single" w:sz="8" w:space="0" w:color="auto"/>
              <w:left w:val="single" w:sz="8" w:space="0" w:color="auto"/>
              <w:bottom w:val="nil"/>
              <w:right w:val="single" w:sz="8" w:space="0" w:color="auto"/>
            </w:tcBorders>
            <w:shd w:val="clear" w:color="FFC600" w:fill="FFC600"/>
            <w:vAlign w:val="bottom"/>
          </w:tcPr>
          <w:p w14:paraId="59EAF5A1" w14:textId="77777777" w:rsidR="00216840" w:rsidRPr="00B100BF" w:rsidRDefault="00216840" w:rsidP="003215BD">
            <w:pPr>
              <w:spacing w:line="204" w:lineRule="auto"/>
              <w:jc w:val="center"/>
              <w:rPr>
                <w:ins w:id="1453" w:author="Balasubramanian, Ruchita" w:date="2025-08-06T09:13:00Z" w16du:dateUtc="2025-08-06T13:13:00Z"/>
                <w:sz w:val="15"/>
                <w:szCs w:val="15"/>
              </w:rPr>
            </w:pPr>
            <w:ins w:id="1454" w:author="Balasubramanian, Ruchita" w:date="2025-08-06T09:13:00Z" w16du:dateUtc="2025-08-06T13:13:00Z">
              <w:r w:rsidRPr="001F1F6A">
                <w:rPr>
                  <w:rFonts w:eastAsia="Times New Roman"/>
                  <w:color w:val="000000"/>
                  <w:sz w:val="16"/>
                  <w:szCs w:val="16"/>
                  <w:lang w:val="en-US"/>
                </w:rPr>
                <w:t>1,330</w:t>
              </w:r>
            </w:ins>
          </w:p>
        </w:tc>
        <w:tc>
          <w:tcPr>
            <w:tcW w:w="994" w:type="dxa"/>
            <w:tcBorders>
              <w:top w:val="single" w:sz="8" w:space="0" w:color="auto"/>
              <w:left w:val="single" w:sz="8" w:space="0" w:color="auto"/>
              <w:bottom w:val="nil"/>
              <w:right w:val="single" w:sz="8" w:space="0" w:color="auto"/>
            </w:tcBorders>
            <w:shd w:val="clear" w:color="FFC600" w:fill="FFC600"/>
            <w:vAlign w:val="bottom"/>
          </w:tcPr>
          <w:p w14:paraId="25DDF8C8" w14:textId="77777777" w:rsidR="00216840" w:rsidRPr="00B100BF" w:rsidRDefault="00216840" w:rsidP="003215BD">
            <w:pPr>
              <w:spacing w:line="204" w:lineRule="auto"/>
              <w:jc w:val="center"/>
              <w:rPr>
                <w:ins w:id="1455" w:author="Balasubramanian, Ruchita" w:date="2025-08-06T09:13:00Z" w16du:dateUtc="2025-08-06T13:13:00Z"/>
                <w:sz w:val="15"/>
                <w:szCs w:val="15"/>
              </w:rPr>
            </w:pPr>
            <w:ins w:id="1456" w:author="Balasubramanian, Ruchita" w:date="2025-08-06T09:13:00Z" w16du:dateUtc="2025-08-06T13:13:00Z">
              <w:r w:rsidRPr="001F1F6A">
                <w:rPr>
                  <w:rFonts w:eastAsia="Times New Roman"/>
                  <w:color w:val="000000"/>
                  <w:sz w:val="16"/>
                  <w:szCs w:val="16"/>
                  <w:lang w:val="en-US"/>
                </w:rPr>
                <w:t>6.7%</w:t>
              </w:r>
            </w:ins>
          </w:p>
        </w:tc>
        <w:tc>
          <w:tcPr>
            <w:tcW w:w="1210" w:type="dxa"/>
            <w:gridSpan w:val="3"/>
            <w:tcBorders>
              <w:top w:val="single" w:sz="8" w:space="0" w:color="auto"/>
              <w:left w:val="single" w:sz="8" w:space="0" w:color="auto"/>
              <w:bottom w:val="nil"/>
              <w:right w:val="single" w:sz="8" w:space="0" w:color="auto"/>
            </w:tcBorders>
            <w:shd w:val="clear" w:color="FFCE00" w:fill="FFCE00"/>
            <w:vAlign w:val="bottom"/>
          </w:tcPr>
          <w:p w14:paraId="4F9DDB95" w14:textId="77777777" w:rsidR="00216840" w:rsidRPr="00B100BF" w:rsidRDefault="00216840" w:rsidP="003215BD">
            <w:pPr>
              <w:spacing w:line="204" w:lineRule="auto"/>
              <w:jc w:val="center"/>
              <w:rPr>
                <w:ins w:id="1457" w:author="Balasubramanian, Ruchita" w:date="2025-08-06T09:13:00Z" w16du:dateUtc="2025-08-06T13:13:00Z"/>
                <w:sz w:val="15"/>
                <w:szCs w:val="15"/>
              </w:rPr>
            </w:pPr>
            <w:ins w:id="1458" w:author="Balasubramanian, Ruchita" w:date="2025-08-06T09:13:00Z" w16du:dateUtc="2025-08-06T13:13:00Z">
              <w:r w:rsidRPr="001F1F6A">
                <w:rPr>
                  <w:rFonts w:eastAsia="Times New Roman"/>
                  <w:color w:val="000000"/>
                  <w:sz w:val="16"/>
                  <w:szCs w:val="16"/>
                  <w:lang w:val="en-US"/>
                </w:rPr>
                <w:t>1,139</w:t>
              </w:r>
            </w:ins>
          </w:p>
        </w:tc>
        <w:tc>
          <w:tcPr>
            <w:tcW w:w="994" w:type="dxa"/>
            <w:tcBorders>
              <w:top w:val="single" w:sz="8" w:space="0" w:color="auto"/>
              <w:left w:val="single" w:sz="8" w:space="0" w:color="auto"/>
              <w:bottom w:val="nil"/>
              <w:right w:val="single" w:sz="8" w:space="0" w:color="auto"/>
            </w:tcBorders>
            <w:shd w:val="clear" w:color="FFCE00" w:fill="FFCE00"/>
            <w:vAlign w:val="bottom"/>
          </w:tcPr>
          <w:p w14:paraId="75FDD58B" w14:textId="77777777" w:rsidR="00216840" w:rsidRPr="00B100BF" w:rsidRDefault="00216840" w:rsidP="003215BD">
            <w:pPr>
              <w:spacing w:line="204" w:lineRule="auto"/>
              <w:jc w:val="center"/>
              <w:rPr>
                <w:ins w:id="1459" w:author="Balasubramanian, Ruchita" w:date="2025-08-06T09:13:00Z" w16du:dateUtc="2025-08-06T13:13:00Z"/>
                <w:sz w:val="15"/>
                <w:szCs w:val="15"/>
              </w:rPr>
            </w:pPr>
            <w:ins w:id="1460" w:author="Balasubramanian, Ruchita" w:date="2025-08-06T09:13:00Z" w16du:dateUtc="2025-08-06T13:13:00Z">
              <w:r w:rsidRPr="001F1F6A">
                <w:rPr>
                  <w:rFonts w:eastAsia="Times New Roman"/>
                  <w:color w:val="000000"/>
                  <w:sz w:val="16"/>
                  <w:szCs w:val="16"/>
                  <w:lang w:val="en-US"/>
                </w:rPr>
                <w:t>5.7%</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25F61D59" w14:textId="77777777" w:rsidR="00216840" w:rsidRPr="00B100BF" w:rsidRDefault="00216840" w:rsidP="003215BD">
            <w:pPr>
              <w:spacing w:line="204" w:lineRule="auto"/>
              <w:jc w:val="center"/>
              <w:rPr>
                <w:ins w:id="1461" w:author="Balasubramanian, Ruchita" w:date="2025-08-06T09:13:00Z" w16du:dateUtc="2025-08-06T13:13:00Z"/>
                <w:sz w:val="15"/>
                <w:szCs w:val="15"/>
              </w:rPr>
            </w:pPr>
            <w:ins w:id="1462" w:author="Balasubramanian, Ruchita" w:date="2025-08-06T09:13:00Z" w16du:dateUtc="2025-08-06T13:13:00Z">
              <w:r w:rsidRPr="001F1F6A">
                <w:rPr>
                  <w:rFonts w:eastAsia="Times New Roman"/>
                  <w:color w:val="000000"/>
                  <w:sz w:val="16"/>
                  <w:szCs w:val="16"/>
                  <w:lang w:val="en-US"/>
                </w:rPr>
                <w:t>581</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6DD0AFBA" w14:textId="77777777" w:rsidR="00216840" w:rsidRPr="00B100BF" w:rsidRDefault="00216840" w:rsidP="003215BD">
            <w:pPr>
              <w:spacing w:line="204" w:lineRule="auto"/>
              <w:jc w:val="center"/>
              <w:rPr>
                <w:ins w:id="1463" w:author="Balasubramanian, Ruchita" w:date="2025-08-06T09:13:00Z" w16du:dateUtc="2025-08-06T13:13:00Z"/>
                <w:sz w:val="15"/>
                <w:szCs w:val="15"/>
              </w:rPr>
            </w:pPr>
            <w:ins w:id="1464" w:author="Balasubramanian, Ruchita" w:date="2025-08-06T09:13:00Z" w16du:dateUtc="2025-08-06T13:13:00Z">
              <w:r w:rsidRPr="001F1F6A">
                <w:rPr>
                  <w:rFonts w:eastAsia="Times New Roman"/>
                  <w:color w:val="000000"/>
                  <w:sz w:val="16"/>
                  <w:szCs w:val="16"/>
                  <w:lang w:val="en-US"/>
                </w:rPr>
                <w:t>2.9%</w:t>
              </w:r>
            </w:ins>
          </w:p>
        </w:tc>
      </w:tr>
      <w:tr w:rsidR="00216840" w:rsidRPr="006E1E2E" w14:paraId="6CEDE008" w14:textId="77777777" w:rsidTr="003215BD">
        <w:trPr>
          <w:trHeight w:val="144"/>
          <w:jc w:val="center"/>
          <w:ins w:id="1465"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64974E32" w14:textId="77777777" w:rsidR="00216840" w:rsidRPr="00811BF5" w:rsidRDefault="00216840" w:rsidP="003215BD">
            <w:pPr>
              <w:spacing w:line="204" w:lineRule="auto"/>
              <w:jc w:val="center"/>
              <w:rPr>
                <w:ins w:id="1466"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B9FBFFD" w14:textId="77777777" w:rsidR="00216840" w:rsidRPr="00AB48E1" w:rsidRDefault="00216840" w:rsidP="003215BD">
            <w:pPr>
              <w:spacing w:line="204" w:lineRule="auto"/>
              <w:jc w:val="center"/>
              <w:rPr>
                <w:ins w:id="1467" w:author="Balasubramanian, Ruchita" w:date="2025-08-06T09:13:00Z" w16du:dateUtc="2025-08-06T13:13:00Z"/>
                <w:sz w:val="16"/>
                <w:szCs w:val="16"/>
              </w:rPr>
            </w:pPr>
            <w:ins w:id="1468" w:author="Balasubramanian, Ruchita" w:date="2025-08-06T09:13:00Z" w16du:dateUtc="2025-08-06T13:13:00Z">
              <w:r w:rsidRPr="001F1F6A">
                <w:rPr>
                  <w:rFonts w:eastAsia="Times New Roman"/>
                  <w:color w:val="000000"/>
                  <w:sz w:val="16"/>
                  <w:szCs w:val="16"/>
                  <w:lang w:val="en-US"/>
                </w:rPr>
                <w:t>(17,435 - 22,839)</w:t>
              </w:r>
            </w:ins>
          </w:p>
        </w:tc>
        <w:tc>
          <w:tcPr>
            <w:tcW w:w="1210" w:type="dxa"/>
            <w:gridSpan w:val="3"/>
            <w:tcBorders>
              <w:top w:val="nil"/>
              <w:left w:val="single" w:sz="8" w:space="0" w:color="auto"/>
              <w:bottom w:val="single" w:sz="8" w:space="0" w:color="auto"/>
              <w:right w:val="single" w:sz="8" w:space="0" w:color="auto"/>
            </w:tcBorders>
            <w:shd w:val="clear" w:color="FFC600" w:fill="FFC600"/>
            <w:vAlign w:val="bottom"/>
          </w:tcPr>
          <w:p w14:paraId="5A950EFF" w14:textId="77777777" w:rsidR="00216840" w:rsidRPr="00B100BF" w:rsidRDefault="00216840" w:rsidP="003215BD">
            <w:pPr>
              <w:spacing w:line="204" w:lineRule="auto"/>
              <w:jc w:val="center"/>
              <w:rPr>
                <w:ins w:id="1469" w:author="Balasubramanian, Ruchita" w:date="2025-08-06T09:13:00Z" w16du:dateUtc="2025-08-06T13:13:00Z"/>
                <w:sz w:val="15"/>
                <w:szCs w:val="15"/>
              </w:rPr>
            </w:pPr>
            <w:ins w:id="1470" w:author="Balasubramanian, Ruchita" w:date="2025-08-06T09:13:00Z" w16du:dateUtc="2025-08-06T13:13:00Z">
              <w:r w:rsidRPr="001F1F6A">
                <w:rPr>
                  <w:rFonts w:eastAsia="Times New Roman"/>
                  <w:color w:val="000000"/>
                  <w:sz w:val="16"/>
                  <w:szCs w:val="16"/>
                  <w:lang w:val="en-US"/>
                </w:rPr>
                <w:t>(483 - 2,407)</w:t>
              </w:r>
            </w:ins>
          </w:p>
        </w:tc>
        <w:tc>
          <w:tcPr>
            <w:tcW w:w="994" w:type="dxa"/>
            <w:tcBorders>
              <w:top w:val="nil"/>
              <w:left w:val="single" w:sz="8" w:space="0" w:color="auto"/>
              <w:bottom w:val="single" w:sz="8" w:space="0" w:color="auto"/>
              <w:right w:val="single" w:sz="8" w:space="0" w:color="auto"/>
            </w:tcBorders>
            <w:shd w:val="clear" w:color="FFC600" w:fill="FFC600"/>
            <w:vAlign w:val="bottom"/>
          </w:tcPr>
          <w:p w14:paraId="236D2E6C" w14:textId="77777777" w:rsidR="00216840" w:rsidRPr="00B100BF" w:rsidRDefault="00216840" w:rsidP="003215BD">
            <w:pPr>
              <w:spacing w:line="204" w:lineRule="auto"/>
              <w:jc w:val="center"/>
              <w:rPr>
                <w:ins w:id="1471" w:author="Balasubramanian, Ruchita" w:date="2025-08-06T09:13:00Z" w16du:dateUtc="2025-08-06T13:13:00Z"/>
                <w:sz w:val="15"/>
                <w:szCs w:val="15"/>
              </w:rPr>
            </w:pPr>
            <w:ins w:id="1472" w:author="Balasubramanian, Ruchita" w:date="2025-08-06T09:13:00Z" w16du:dateUtc="2025-08-06T13:13:00Z">
              <w:r w:rsidRPr="001F1F6A">
                <w:rPr>
                  <w:rFonts w:eastAsia="Times New Roman"/>
                  <w:color w:val="000000"/>
                  <w:sz w:val="16"/>
                  <w:szCs w:val="16"/>
                  <w:lang w:val="en-US"/>
                </w:rPr>
                <w:t>(2.4 - 11.4%)</w:t>
              </w:r>
            </w:ins>
          </w:p>
        </w:tc>
        <w:tc>
          <w:tcPr>
            <w:tcW w:w="1210" w:type="dxa"/>
            <w:gridSpan w:val="3"/>
            <w:tcBorders>
              <w:top w:val="nil"/>
              <w:left w:val="single" w:sz="8" w:space="0" w:color="auto"/>
              <w:bottom w:val="single" w:sz="8" w:space="0" w:color="auto"/>
              <w:right w:val="single" w:sz="8" w:space="0" w:color="auto"/>
            </w:tcBorders>
            <w:shd w:val="clear" w:color="FFCE00" w:fill="FFCE00"/>
            <w:vAlign w:val="bottom"/>
          </w:tcPr>
          <w:p w14:paraId="2E9A9A49" w14:textId="77777777" w:rsidR="00216840" w:rsidRPr="00B100BF" w:rsidRDefault="00216840" w:rsidP="003215BD">
            <w:pPr>
              <w:spacing w:line="204" w:lineRule="auto"/>
              <w:jc w:val="center"/>
              <w:rPr>
                <w:ins w:id="1473" w:author="Balasubramanian, Ruchita" w:date="2025-08-06T09:13:00Z" w16du:dateUtc="2025-08-06T13:13:00Z"/>
                <w:sz w:val="15"/>
                <w:szCs w:val="15"/>
              </w:rPr>
            </w:pPr>
            <w:ins w:id="1474" w:author="Balasubramanian, Ruchita" w:date="2025-08-06T09:13:00Z" w16du:dateUtc="2025-08-06T13:13:00Z">
              <w:r w:rsidRPr="001F1F6A">
                <w:rPr>
                  <w:rFonts w:eastAsia="Times New Roman"/>
                  <w:color w:val="000000"/>
                  <w:sz w:val="16"/>
                  <w:szCs w:val="16"/>
                  <w:lang w:val="en-US"/>
                </w:rPr>
                <w:t>(418 - 2,032)</w:t>
              </w:r>
            </w:ins>
          </w:p>
        </w:tc>
        <w:tc>
          <w:tcPr>
            <w:tcW w:w="994" w:type="dxa"/>
            <w:tcBorders>
              <w:top w:val="nil"/>
              <w:left w:val="single" w:sz="8" w:space="0" w:color="auto"/>
              <w:bottom w:val="single" w:sz="8" w:space="0" w:color="auto"/>
              <w:right w:val="single" w:sz="8" w:space="0" w:color="auto"/>
            </w:tcBorders>
            <w:shd w:val="clear" w:color="FFCE00" w:fill="FFCE00"/>
            <w:vAlign w:val="bottom"/>
          </w:tcPr>
          <w:p w14:paraId="7C1DAD12" w14:textId="77777777" w:rsidR="00216840" w:rsidRPr="00B100BF" w:rsidRDefault="00216840" w:rsidP="003215BD">
            <w:pPr>
              <w:spacing w:line="204" w:lineRule="auto"/>
              <w:jc w:val="center"/>
              <w:rPr>
                <w:ins w:id="1475" w:author="Balasubramanian, Ruchita" w:date="2025-08-06T09:13:00Z" w16du:dateUtc="2025-08-06T13:13:00Z"/>
                <w:sz w:val="15"/>
                <w:szCs w:val="15"/>
              </w:rPr>
            </w:pPr>
            <w:ins w:id="1476" w:author="Balasubramanian, Ruchita" w:date="2025-08-06T09:13:00Z" w16du:dateUtc="2025-08-06T13:13:00Z">
              <w:r w:rsidRPr="001F1F6A">
                <w:rPr>
                  <w:rFonts w:eastAsia="Times New Roman"/>
                  <w:color w:val="000000"/>
                  <w:sz w:val="16"/>
                  <w:szCs w:val="16"/>
                  <w:lang w:val="en-US"/>
                </w:rPr>
                <w:t>(2.1 - 9.7%)</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1985817B" w14:textId="77777777" w:rsidR="00216840" w:rsidRPr="00B100BF" w:rsidRDefault="00216840" w:rsidP="003215BD">
            <w:pPr>
              <w:spacing w:line="204" w:lineRule="auto"/>
              <w:jc w:val="center"/>
              <w:rPr>
                <w:ins w:id="1477" w:author="Balasubramanian, Ruchita" w:date="2025-08-06T09:13:00Z" w16du:dateUtc="2025-08-06T13:13:00Z"/>
                <w:sz w:val="15"/>
                <w:szCs w:val="15"/>
              </w:rPr>
            </w:pPr>
            <w:ins w:id="1478" w:author="Balasubramanian, Ruchita" w:date="2025-08-06T09:13:00Z" w16du:dateUtc="2025-08-06T13:13:00Z">
              <w:r w:rsidRPr="001F1F6A">
                <w:rPr>
                  <w:rFonts w:eastAsia="Times New Roman"/>
                  <w:color w:val="000000"/>
                  <w:sz w:val="16"/>
                  <w:szCs w:val="16"/>
                  <w:lang w:val="en-US"/>
                </w:rPr>
                <w:t>(223 - 996)</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31C4FB6A" w14:textId="77777777" w:rsidR="00216840" w:rsidRPr="00B100BF" w:rsidRDefault="00216840" w:rsidP="003215BD">
            <w:pPr>
              <w:spacing w:line="204" w:lineRule="auto"/>
              <w:jc w:val="center"/>
              <w:rPr>
                <w:ins w:id="1479" w:author="Balasubramanian, Ruchita" w:date="2025-08-06T09:13:00Z" w16du:dateUtc="2025-08-06T13:13:00Z"/>
                <w:sz w:val="15"/>
                <w:szCs w:val="15"/>
              </w:rPr>
            </w:pPr>
            <w:ins w:id="1480" w:author="Balasubramanian, Ruchita" w:date="2025-08-06T09:13:00Z" w16du:dateUtc="2025-08-06T13:13:00Z">
              <w:r w:rsidRPr="001F1F6A">
                <w:rPr>
                  <w:rFonts w:eastAsia="Times New Roman"/>
                  <w:color w:val="000000"/>
                  <w:sz w:val="16"/>
                  <w:szCs w:val="16"/>
                  <w:lang w:val="en-US"/>
                </w:rPr>
                <w:t>(1.1 - 4.8%)</w:t>
              </w:r>
            </w:ins>
          </w:p>
        </w:tc>
      </w:tr>
      <w:tr w:rsidR="00216840" w:rsidRPr="006E1E2E" w14:paraId="3218E86D" w14:textId="77777777" w:rsidTr="003215BD">
        <w:trPr>
          <w:trHeight w:val="144"/>
          <w:jc w:val="center"/>
          <w:ins w:id="1481"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7CB87A87" w14:textId="77777777" w:rsidR="00216840" w:rsidRPr="00811BF5" w:rsidRDefault="00216840" w:rsidP="003215BD">
            <w:pPr>
              <w:spacing w:line="204" w:lineRule="auto"/>
              <w:jc w:val="center"/>
              <w:rPr>
                <w:ins w:id="1482" w:author="Balasubramanian, Ruchita" w:date="2025-08-06T09:13:00Z" w16du:dateUtc="2025-08-06T13:13:00Z"/>
                <w:b/>
                <w:bCs/>
                <w:sz w:val="16"/>
                <w:szCs w:val="16"/>
              </w:rPr>
            </w:pPr>
            <w:ins w:id="1483" w:author="Balasubramanian, Ruchita" w:date="2025-08-06T09:13:00Z" w16du:dateUtc="2025-08-06T13:13:00Z">
              <w:r w:rsidRPr="00811BF5">
                <w:rPr>
                  <w:b/>
                  <w:bCs/>
                  <w:sz w:val="16"/>
                  <w:szCs w:val="16"/>
                </w:rPr>
                <w:t>New York</w:t>
              </w:r>
            </w:ins>
          </w:p>
        </w:tc>
        <w:tc>
          <w:tcPr>
            <w:tcW w:w="1511" w:type="dxa"/>
            <w:gridSpan w:val="2"/>
            <w:tcBorders>
              <w:top w:val="single" w:sz="8" w:space="0" w:color="auto"/>
              <w:left w:val="nil"/>
              <w:bottom w:val="nil"/>
              <w:right w:val="single" w:sz="8" w:space="0" w:color="auto"/>
            </w:tcBorders>
            <w:shd w:val="clear" w:color="FFFFFF" w:fill="FFFFFF"/>
            <w:vAlign w:val="bottom"/>
          </w:tcPr>
          <w:p w14:paraId="4C419556" w14:textId="77777777" w:rsidR="00216840" w:rsidRPr="00AB48E1" w:rsidRDefault="00216840" w:rsidP="003215BD">
            <w:pPr>
              <w:spacing w:line="204" w:lineRule="auto"/>
              <w:jc w:val="center"/>
              <w:rPr>
                <w:ins w:id="1484" w:author="Balasubramanian, Ruchita" w:date="2025-08-06T09:13:00Z" w16du:dateUtc="2025-08-06T13:13:00Z"/>
                <w:sz w:val="16"/>
                <w:szCs w:val="16"/>
              </w:rPr>
            </w:pPr>
            <w:ins w:id="1485" w:author="Balasubramanian, Ruchita" w:date="2025-08-06T09:13:00Z" w16du:dateUtc="2025-08-06T13:13:00Z">
              <w:r w:rsidRPr="001F1F6A">
                <w:rPr>
                  <w:rFonts w:eastAsia="Times New Roman"/>
                  <w:color w:val="000000"/>
                  <w:sz w:val="16"/>
                  <w:szCs w:val="16"/>
                  <w:lang w:val="en-US"/>
                </w:rPr>
                <w:t>10,592</w:t>
              </w:r>
            </w:ins>
          </w:p>
        </w:tc>
        <w:tc>
          <w:tcPr>
            <w:tcW w:w="1210" w:type="dxa"/>
            <w:gridSpan w:val="3"/>
            <w:tcBorders>
              <w:top w:val="single" w:sz="8" w:space="0" w:color="auto"/>
              <w:left w:val="single" w:sz="8" w:space="0" w:color="auto"/>
              <w:bottom w:val="nil"/>
              <w:right w:val="single" w:sz="8" w:space="0" w:color="auto"/>
            </w:tcBorders>
            <w:shd w:val="clear" w:color="FFD700" w:fill="FFD700"/>
            <w:vAlign w:val="bottom"/>
          </w:tcPr>
          <w:p w14:paraId="0B0AEDAB" w14:textId="77777777" w:rsidR="00216840" w:rsidRPr="00B100BF" w:rsidRDefault="00216840" w:rsidP="003215BD">
            <w:pPr>
              <w:spacing w:line="204" w:lineRule="auto"/>
              <w:jc w:val="center"/>
              <w:rPr>
                <w:ins w:id="1486" w:author="Balasubramanian, Ruchita" w:date="2025-08-06T09:13:00Z" w16du:dateUtc="2025-08-06T13:13:00Z"/>
                <w:sz w:val="15"/>
                <w:szCs w:val="15"/>
              </w:rPr>
            </w:pPr>
            <w:ins w:id="1487" w:author="Balasubramanian, Ruchita" w:date="2025-08-06T09:13:00Z" w16du:dateUtc="2025-08-06T13:13:00Z">
              <w:r w:rsidRPr="001F1F6A">
                <w:rPr>
                  <w:rFonts w:eastAsia="Times New Roman"/>
                  <w:color w:val="000000"/>
                  <w:sz w:val="16"/>
                  <w:szCs w:val="16"/>
                  <w:lang w:val="en-US"/>
                </w:rPr>
                <w:t>497</w:t>
              </w:r>
            </w:ins>
          </w:p>
        </w:tc>
        <w:tc>
          <w:tcPr>
            <w:tcW w:w="994" w:type="dxa"/>
            <w:tcBorders>
              <w:top w:val="single" w:sz="8" w:space="0" w:color="auto"/>
              <w:left w:val="single" w:sz="8" w:space="0" w:color="auto"/>
              <w:bottom w:val="nil"/>
              <w:right w:val="single" w:sz="8" w:space="0" w:color="auto"/>
            </w:tcBorders>
            <w:shd w:val="clear" w:color="FFD700" w:fill="FFD700"/>
            <w:vAlign w:val="bottom"/>
          </w:tcPr>
          <w:p w14:paraId="3D4C8267" w14:textId="77777777" w:rsidR="00216840" w:rsidRPr="00B100BF" w:rsidRDefault="00216840" w:rsidP="003215BD">
            <w:pPr>
              <w:spacing w:line="204" w:lineRule="auto"/>
              <w:jc w:val="center"/>
              <w:rPr>
                <w:ins w:id="1488" w:author="Balasubramanian, Ruchita" w:date="2025-08-06T09:13:00Z" w16du:dateUtc="2025-08-06T13:13:00Z"/>
                <w:sz w:val="15"/>
                <w:szCs w:val="15"/>
              </w:rPr>
            </w:pPr>
            <w:ins w:id="1489" w:author="Balasubramanian, Ruchita" w:date="2025-08-06T09:13:00Z" w16du:dateUtc="2025-08-06T13:13:00Z">
              <w:r w:rsidRPr="001F1F6A">
                <w:rPr>
                  <w:rFonts w:eastAsia="Times New Roman"/>
                  <w:color w:val="000000"/>
                  <w:sz w:val="16"/>
                  <w:szCs w:val="16"/>
                  <w:lang w:val="en-US"/>
                </w:rPr>
                <w:t>4.7%</w:t>
              </w:r>
            </w:ins>
          </w:p>
        </w:tc>
        <w:tc>
          <w:tcPr>
            <w:tcW w:w="1210" w:type="dxa"/>
            <w:gridSpan w:val="3"/>
            <w:tcBorders>
              <w:top w:val="single" w:sz="8" w:space="0" w:color="auto"/>
              <w:left w:val="single" w:sz="8" w:space="0" w:color="auto"/>
              <w:bottom w:val="nil"/>
              <w:right w:val="single" w:sz="8" w:space="0" w:color="auto"/>
            </w:tcBorders>
            <w:shd w:val="clear" w:color="FFDD00" w:fill="FFDD00"/>
            <w:vAlign w:val="bottom"/>
          </w:tcPr>
          <w:p w14:paraId="3B33759F" w14:textId="77777777" w:rsidR="00216840" w:rsidRPr="00B100BF" w:rsidRDefault="00216840" w:rsidP="003215BD">
            <w:pPr>
              <w:spacing w:line="204" w:lineRule="auto"/>
              <w:jc w:val="center"/>
              <w:rPr>
                <w:ins w:id="1490" w:author="Balasubramanian, Ruchita" w:date="2025-08-06T09:13:00Z" w16du:dateUtc="2025-08-06T13:13:00Z"/>
                <w:sz w:val="15"/>
                <w:szCs w:val="15"/>
              </w:rPr>
            </w:pPr>
            <w:ins w:id="1491" w:author="Balasubramanian, Ruchita" w:date="2025-08-06T09:13:00Z" w16du:dateUtc="2025-08-06T13:13:00Z">
              <w:r w:rsidRPr="001F1F6A">
                <w:rPr>
                  <w:rFonts w:eastAsia="Times New Roman"/>
                  <w:color w:val="000000"/>
                  <w:sz w:val="16"/>
                  <w:szCs w:val="16"/>
                  <w:lang w:val="en-US"/>
                </w:rPr>
                <w:t>427</w:t>
              </w:r>
            </w:ins>
          </w:p>
        </w:tc>
        <w:tc>
          <w:tcPr>
            <w:tcW w:w="994" w:type="dxa"/>
            <w:tcBorders>
              <w:top w:val="single" w:sz="8" w:space="0" w:color="auto"/>
              <w:left w:val="single" w:sz="8" w:space="0" w:color="auto"/>
              <w:bottom w:val="nil"/>
              <w:right w:val="single" w:sz="8" w:space="0" w:color="auto"/>
            </w:tcBorders>
            <w:shd w:val="clear" w:color="FFDD00" w:fill="FFDD00"/>
            <w:vAlign w:val="bottom"/>
          </w:tcPr>
          <w:p w14:paraId="40342430" w14:textId="77777777" w:rsidR="00216840" w:rsidRPr="00B100BF" w:rsidRDefault="00216840" w:rsidP="003215BD">
            <w:pPr>
              <w:spacing w:line="204" w:lineRule="auto"/>
              <w:jc w:val="center"/>
              <w:rPr>
                <w:ins w:id="1492" w:author="Balasubramanian, Ruchita" w:date="2025-08-06T09:13:00Z" w16du:dateUtc="2025-08-06T13:13:00Z"/>
                <w:sz w:val="15"/>
                <w:szCs w:val="15"/>
              </w:rPr>
            </w:pPr>
            <w:ins w:id="1493" w:author="Balasubramanian, Ruchita" w:date="2025-08-06T09:13:00Z" w16du:dateUtc="2025-08-06T13:13:00Z">
              <w:r w:rsidRPr="001F1F6A">
                <w:rPr>
                  <w:rFonts w:eastAsia="Times New Roman"/>
                  <w:color w:val="000000"/>
                  <w:sz w:val="16"/>
                  <w:szCs w:val="16"/>
                  <w:lang w:val="en-US"/>
                </w:rPr>
                <w:t>4.0%</w:t>
              </w:r>
            </w:ins>
          </w:p>
        </w:tc>
        <w:tc>
          <w:tcPr>
            <w:tcW w:w="1210" w:type="dxa"/>
            <w:gridSpan w:val="3"/>
            <w:tcBorders>
              <w:top w:val="single" w:sz="8" w:space="0" w:color="auto"/>
              <w:left w:val="single" w:sz="8" w:space="0" w:color="auto"/>
              <w:bottom w:val="nil"/>
              <w:right w:val="single" w:sz="8" w:space="0" w:color="auto"/>
            </w:tcBorders>
            <w:shd w:val="clear" w:color="FFEE00" w:fill="FFEE00"/>
            <w:vAlign w:val="bottom"/>
          </w:tcPr>
          <w:p w14:paraId="2B5D0D98" w14:textId="77777777" w:rsidR="00216840" w:rsidRPr="00B100BF" w:rsidRDefault="00216840" w:rsidP="003215BD">
            <w:pPr>
              <w:spacing w:line="204" w:lineRule="auto"/>
              <w:jc w:val="center"/>
              <w:rPr>
                <w:ins w:id="1494" w:author="Balasubramanian, Ruchita" w:date="2025-08-06T09:13:00Z" w16du:dateUtc="2025-08-06T13:13:00Z"/>
                <w:sz w:val="15"/>
                <w:szCs w:val="15"/>
              </w:rPr>
            </w:pPr>
            <w:ins w:id="1495" w:author="Balasubramanian, Ruchita" w:date="2025-08-06T09:13:00Z" w16du:dateUtc="2025-08-06T13:13:00Z">
              <w:r w:rsidRPr="001F1F6A">
                <w:rPr>
                  <w:rFonts w:eastAsia="Times New Roman"/>
                  <w:color w:val="000000"/>
                  <w:sz w:val="16"/>
                  <w:szCs w:val="16"/>
                  <w:lang w:val="en-US"/>
                </w:rPr>
                <w:t>215</w:t>
              </w:r>
            </w:ins>
          </w:p>
        </w:tc>
        <w:tc>
          <w:tcPr>
            <w:tcW w:w="994" w:type="dxa"/>
            <w:tcBorders>
              <w:top w:val="single" w:sz="8" w:space="0" w:color="auto"/>
              <w:left w:val="single" w:sz="8" w:space="0" w:color="auto"/>
              <w:bottom w:val="nil"/>
              <w:right w:val="single" w:sz="8" w:space="0" w:color="auto"/>
            </w:tcBorders>
            <w:shd w:val="clear" w:color="FFEE00" w:fill="FFEE00"/>
            <w:vAlign w:val="bottom"/>
          </w:tcPr>
          <w:p w14:paraId="2BDF56FD" w14:textId="77777777" w:rsidR="00216840" w:rsidRPr="00B100BF" w:rsidRDefault="00216840" w:rsidP="003215BD">
            <w:pPr>
              <w:spacing w:line="204" w:lineRule="auto"/>
              <w:jc w:val="center"/>
              <w:rPr>
                <w:ins w:id="1496" w:author="Balasubramanian, Ruchita" w:date="2025-08-06T09:13:00Z" w16du:dateUtc="2025-08-06T13:13:00Z"/>
                <w:sz w:val="15"/>
                <w:szCs w:val="15"/>
              </w:rPr>
            </w:pPr>
            <w:ins w:id="1497" w:author="Balasubramanian, Ruchita" w:date="2025-08-06T09:13:00Z" w16du:dateUtc="2025-08-06T13:13:00Z">
              <w:r w:rsidRPr="001F1F6A">
                <w:rPr>
                  <w:rFonts w:eastAsia="Times New Roman"/>
                  <w:color w:val="000000"/>
                  <w:sz w:val="16"/>
                  <w:szCs w:val="16"/>
                  <w:lang w:val="en-US"/>
                </w:rPr>
                <w:t>2.0%</w:t>
              </w:r>
            </w:ins>
          </w:p>
        </w:tc>
      </w:tr>
      <w:tr w:rsidR="00216840" w:rsidRPr="006E1E2E" w14:paraId="1FFDA349" w14:textId="77777777" w:rsidTr="003215BD">
        <w:trPr>
          <w:trHeight w:val="144"/>
          <w:jc w:val="center"/>
          <w:ins w:id="1498"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00996023" w14:textId="77777777" w:rsidR="00216840" w:rsidRPr="00811BF5" w:rsidRDefault="00216840" w:rsidP="003215BD">
            <w:pPr>
              <w:spacing w:line="204" w:lineRule="auto"/>
              <w:jc w:val="center"/>
              <w:rPr>
                <w:ins w:id="1499"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709DD95" w14:textId="77777777" w:rsidR="00216840" w:rsidRPr="00AB48E1" w:rsidRDefault="00216840" w:rsidP="003215BD">
            <w:pPr>
              <w:spacing w:line="204" w:lineRule="auto"/>
              <w:jc w:val="center"/>
              <w:rPr>
                <w:ins w:id="1500" w:author="Balasubramanian, Ruchita" w:date="2025-08-06T09:13:00Z" w16du:dateUtc="2025-08-06T13:13:00Z"/>
                <w:sz w:val="16"/>
                <w:szCs w:val="16"/>
              </w:rPr>
            </w:pPr>
            <w:ins w:id="1501" w:author="Balasubramanian, Ruchita" w:date="2025-08-06T09:13:00Z" w16du:dateUtc="2025-08-06T13:13:00Z">
              <w:r w:rsidRPr="001F1F6A">
                <w:rPr>
                  <w:rFonts w:eastAsia="Times New Roman"/>
                  <w:color w:val="000000"/>
                  <w:sz w:val="16"/>
                  <w:szCs w:val="16"/>
                  <w:lang w:val="en-US"/>
                </w:rPr>
                <w:t>(9,173 - 12,397)</w:t>
              </w:r>
            </w:ins>
          </w:p>
        </w:tc>
        <w:tc>
          <w:tcPr>
            <w:tcW w:w="1210" w:type="dxa"/>
            <w:gridSpan w:val="3"/>
            <w:tcBorders>
              <w:top w:val="nil"/>
              <w:left w:val="single" w:sz="8" w:space="0" w:color="auto"/>
              <w:bottom w:val="single" w:sz="8" w:space="0" w:color="auto"/>
              <w:right w:val="single" w:sz="8" w:space="0" w:color="auto"/>
            </w:tcBorders>
            <w:shd w:val="clear" w:color="FFD700" w:fill="FFD700"/>
            <w:vAlign w:val="bottom"/>
          </w:tcPr>
          <w:p w14:paraId="70865FD0" w14:textId="77777777" w:rsidR="00216840" w:rsidRPr="00B100BF" w:rsidRDefault="00216840" w:rsidP="003215BD">
            <w:pPr>
              <w:spacing w:line="204" w:lineRule="auto"/>
              <w:jc w:val="center"/>
              <w:rPr>
                <w:ins w:id="1502" w:author="Balasubramanian, Ruchita" w:date="2025-08-06T09:13:00Z" w16du:dateUtc="2025-08-06T13:13:00Z"/>
                <w:sz w:val="15"/>
                <w:szCs w:val="15"/>
              </w:rPr>
            </w:pPr>
            <w:ins w:id="1503" w:author="Balasubramanian, Ruchita" w:date="2025-08-06T09:13:00Z" w16du:dateUtc="2025-08-06T13:13:00Z">
              <w:r w:rsidRPr="001F1F6A">
                <w:rPr>
                  <w:rFonts w:eastAsia="Times New Roman"/>
                  <w:color w:val="000000"/>
                  <w:sz w:val="16"/>
                  <w:szCs w:val="16"/>
                  <w:lang w:val="en-US"/>
                </w:rPr>
                <w:t>(171 - 920)</w:t>
              </w:r>
            </w:ins>
          </w:p>
        </w:tc>
        <w:tc>
          <w:tcPr>
            <w:tcW w:w="994" w:type="dxa"/>
            <w:tcBorders>
              <w:top w:val="nil"/>
              <w:left w:val="single" w:sz="8" w:space="0" w:color="auto"/>
              <w:bottom w:val="single" w:sz="8" w:space="0" w:color="auto"/>
              <w:right w:val="single" w:sz="8" w:space="0" w:color="auto"/>
            </w:tcBorders>
            <w:shd w:val="clear" w:color="FFD700" w:fill="FFD700"/>
            <w:vAlign w:val="bottom"/>
          </w:tcPr>
          <w:p w14:paraId="6E16AD3A" w14:textId="77777777" w:rsidR="00216840" w:rsidRPr="00B100BF" w:rsidRDefault="00216840" w:rsidP="003215BD">
            <w:pPr>
              <w:spacing w:line="204" w:lineRule="auto"/>
              <w:jc w:val="center"/>
              <w:rPr>
                <w:ins w:id="1504" w:author="Balasubramanian, Ruchita" w:date="2025-08-06T09:13:00Z" w16du:dateUtc="2025-08-06T13:13:00Z"/>
                <w:sz w:val="15"/>
                <w:szCs w:val="15"/>
              </w:rPr>
            </w:pPr>
            <w:ins w:id="1505" w:author="Balasubramanian, Ruchita" w:date="2025-08-06T09:13:00Z" w16du:dateUtc="2025-08-06T13:13:00Z">
              <w:r w:rsidRPr="001F1F6A">
                <w:rPr>
                  <w:rFonts w:eastAsia="Times New Roman"/>
                  <w:color w:val="000000"/>
                  <w:sz w:val="16"/>
                  <w:szCs w:val="16"/>
                  <w:lang w:val="en-US"/>
                </w:rPr>
                <w:t>(1.7 - 8.2%)</w:t>
              </w:r>
            </w:ins>
          </w:p>
        </w:tc>
        <w:tc>
          <w:tcPr>
            <w:tcW w:w="1210" w:type="dxa"/>
            <w:gridSpan w:val="3"/>
            <w:tcBorders>
              <w:top w:val="nil"/>
              <w:left w:val="single" w:sz="8" w:space="0" w:color="auto"/>
              <w:bottom w:val="single" w:sz="8" w:space="0" w:color="auto"/>
              <w:right w:val="single" w:sz="8" w:space="0" w:color="auto"/>
            </w:tcBorders>
            <w:shd w:val="clear" w:color="FFDD00" w:fill="FFDD00"/>
            <w:vAlign w:val="bottom"/>
          </w:tcPr>
          <w:p w14:paraId="7700797C" w14:textId="77777777" w:rsidR="00216840" w:rsidRPr="00B100BF" w:rsidRDefault="00216840" w:rsidP="003215BD">
            <w:pPr>
              <w:spacing w:line="204" w:lineRule="auto"/>
              <w:jc w:val="center"/>
              <w:rPr>
                <w:ins w:id="1506" w:author="Balasubramanian, Ruchita" w:date="2025-08-06T09:13:00Z" w16du:dateUtc="2025-08-06T13:13:00Z"/>
                <w:sz w:val="15"/>
                <w:szCs w:val="15"/>
              </w:rPr>
            </w:pPr>
            <w:ins w:id="1507" w:author="Balasubramanian, Ruchita" w:date="2025-08-06T09:13:00Z" w16du:dateUtc="2025-08-06T13:13:00Z">
              <w:r w:rsidRPr="001F1F6A">
                <w:rPr>
                  <w:rFonts w:eastAsia="Times New Roman"/>
                  <w:color w:val="000000"/>
                  <w:sz w:val="16"/>
                  <w:szCs w:val="16"/>
                  <w:lang w:val="en-US"/>
                </w:rPr>
                <w:t>(149 - 785)</w:t>
              </w:r>
            </w:ins>
          </w:p>
        </w:tc>
        <w:tc>
          <w:tcPr>
            <w:tcW w:w="994" w:type="dxa"/>
            <w:tcBorders>
              <w:top w:val="nil"/>
              <w:left w:val="single" w:sz="8" w:space="0" w:color="auto"/>
              <w:bottom w:val="single" w:sz="8" w:space="0" w:color="auto"/>
              <w:right w:val="single" w:sz="8" w:space="0" w:color="auto"/>
            </w:tcBorders>
            <w:shd w:val="clear" w:color="FFDD00" w:fill="FFDD00"/>
            <w:vAlign w:val="bottom"/>
          </w:tcPr>
          <w:p w14:paraId="68418E25" w14:textId="77777777" w:rsidR="00216840" w:rsidRPr="00B100BF" w:rsidRDefault="00216840" w:rsidP="003215BD">
            <w:pPr>
              <w:spacing w:line="204" w:lineRule="auto"/>
              <w:jc w:val="center"/>
              <w:rPr>
                <w:ins w:id="1508" w:author="Balasubramanian, Ruchita" w:date="2025-08-06T09:13:00Z" w16du:dateUtc="2025-08-06T13:13:00Z"/>
                <w:sz w:val="15"/>
                <w:szCs w:val="15"/>
              </w:rPr>
            </w:pPr>
            <w:ins w:id="1509"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E00" w:fill="FFEE00"/>
            <w:vAlign w:val="bottom"/>
          </w:tcPr>
          <w:p w14:paraId="35F70446" w14:textId="77777777" w:rsidR="00216840" w:rsidRPr="00B100BF" w:rsidRDefault="00216840" w:rsidP="003215BD">
            <w:pPr>
              <w:spacing w:line="204" w:lineRule="auto"/>
              <w:jc w:val="center"/>
              <w:rPr>
                <w:ins w:id="1510" w:author="Balasubramanian, Ruchita" w:date="2025-08-06T09:13:00Z" w16du:dateUtc="2025-08-06T13:13:00Z"/>
                <w:sz w:val="15"/>
                <w:szCs w:val="15"/>
              </w:rPr>
            </w:pPr>
            <w:ins w:id="1511" w:author="Balasubramanian, Ruchita" w:date="2025-08-06T09:13:00Z" w16du:dateUtc="2025-08-06T13:13:00Z">
              <w:r w:rsidRPr="001F1F6A">
                <w:rPr>
                  <w:rFonts w:eastAsia="Times New Roman"/>
                  <w:color w:val="000000"/>
                  <w:sz w:val="16"/>
                  <w:szCs w:val="16"/>
                  <w:lang w:val="en-US"/>
                </w:rPr>
                <w:t>(76 - 390)</w:t>
              </w:r>
            </w:ins>
          </w:p>
        </w:tc>
        <w:tc>
          <w:tcPr>
            <w:tcW w:w="994" w:type="dxa"/>
            <w:tcBorders>
              <w:top w:val="nil"/>
              <w:left w:val="single" w:sz="8" w:space="0" w:color="auto"/>
              <w:bottom w:val="single" w:sz="8" w:space="0" w:color="auto"/>
              <w:right w:val="single" w:sz="8" w:space="0" w:color="auto"/>
            </w:tcBorders>
            <w:shd w:val="clear" w:color="FFEE00" w:fill="FFEE00"/>
            <w:vAlign w:val="bottom"/>
          </w:tcPr>
          <w:p w14:paraId="606BBB4F" w14:textId="77777777" w:rsidR="00216840" w:rsidRPr="00B100BF" w:rsidRDefault="00216840" w:rsidP="003215BD">
            <w:pPr>
              <w:spacing w:line="204" w:lineRule="auto"/>
              <w:jc w:val="center"/>
              <w:rPr>
                <w:ins w:id="1512" w:author="Balasubramanian, Ruchita" w:date="2025-08-06T09:13:00Z" w16du:dateUtc="2025-08-06T13:13:00Z"/>
                <w:sz w:val="15"/>
                <w:szCs w:val="15"/>
              </w:rPr>
            </w:pPr>
            <w:ins w:id="1513" w:author="Balasubramanian, Ruchita" w:date="2025-08-06T09:13:00Z" w16du:dateUtc="2025-08-06T13:13:00Z">
              <w:r w:rsidRPr="001F1F6A">
                <w:rPr>
                  <w:rFonts w:eastAsia="Times New Roman"/>
                  <w:color w:val="000000"/>
                  <w:sz w:val="16"/>
                  <w:szCs w:val="16"/>
                  <w:lang w:val="en-US"/>
                </w:rPr>
                <w:t>(0.7 - 3.5%)</w:t>
              </w:r>
            </w:ins>
          </w:p>
        </w:tc>
      </w:tr>
      <w:tr w:rsidR="00216840" w:rsidRPr="006E1E2E" w14:paraId="210B1AD5" w14:textId="77777777" w:rsidTr="003215BD">
        <w:trPr>
          <w:trHeight w:val="144"/>
          <w:jc w:val="center"/>
          <w:ins w:id="1514"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06DFC56" w14:textId="77777777" w:rsidR="00216840" w:rsidRPr="00811BF5" w:rsidRDefault="00216840" w:rsidP="003215BD">
            <w:pPr>
              <w:spacing w:line="204" w:lineRule="auto"/>
              <w:jc w:val="center"/>
              <w:rPr>
                <w:ins w:id="1515" w:author="Balasubramanian, Ruchita" w:date="2025-08-06T09:13:00Z" w16du:dateUtc="2025-08-06T13:13:00Z"/>
                <w:b/>
                <w:bCs/>
                <w:sz w:val="16"/>
                <w:szCs w:val="16"/>
              </w:rPr>
            </w:pPr>
            <w:ins w:id="1516" w:author="Balasubramanian, Ruchita" w:date="2025-08-06T09:13:00Z" w16du:dateUtc="2025-08-06T13:13:00Z">
              <w:r w:rsidRPr="00811BF5">
                <w:rPr>
                  <w:b/>
                  <w:bCs/>
                  <w:sz w:val="16"/>
                  <w:szCs w:val="16"/>
                </w:rPr>
                <w:t>Wisconsin</w:t>
              </w:r>
            </w:ins>
          </w:p>
        </w:tc>
        <w:tc>
          <w:tcPr>
            <w:tcW w:w="1511" w:type="dxa"/>
            <w:gridSpan w:val="2"/>
            <w:tcBorders>
              <w:top w:val="single" w:sz="8" w:space="0" w:color="auto"/>
              <w:left w:val="nil"/>
              <w:bottom w:val="nil"/>
              <w:right w:val="single" w:sz="8" w:space="0" w:color="auto"/>
            </w:tcBorders>
            <w:shd w:val="clear" w:color="FFFFFF" w:fill="FFFFFF"/>
            <w:vAlign w:val="bottom"/>
          </w:tcPr>
          <w:p w14:paraId="767660C1" w14:textId="77777777" w:rsidR="00216840" w:rsidRPr="00AB48E1" w:rsidRDefault="00216840" w:rsidP="003215BD">
            <w:pPr>
              <w:spacing w:line="204" w:lineRule="auto"/>
              <w:jc w:val="center"/>
              <w:rPr>
                <w:ins w:id="1517" w:author="Balasubramanian, Ruchita" w:date="2025-08-06T09:13:00Z" w16du:dateUtc="2025-08-06T13:13:00Z"/>
                <w:sz w:val="16"/>
                <w:szCs w:val="16"/>
              </w:rPr>
            </w:pPr>
            <w:ins w:id="1518" w:author="Balasubramanian, Ruchita" w:date="2025-08-06T09:13:00Z" w16du:dateUtc="2025-08-06T13:13:00Z">
              <w:r w:rsidRPr="001F1F6A">
                <w:rPr>
                  <w:rFonts w:eastAsia="Times New Roman"/>
                  <w:color w:val="000000"/>
                  <w:sz w:val="16"/>
                  <w:szCs w:val="16"/>
                  <w:lang w:val="en-US"/>
                </w:rPr>
                <w:t>1,468</w:t>
              </w:r>
            </w:ins>
          </w:p>
        </w:tc>
        <w:tc>
          <w:tcPr>
            <w:tcW w:w="1210" w:type="dxa"/>
            <w:gridSpan w:val="3"/>
            <w:tcBorders>
              <w:top w:val="single" w:sz="8" w:space="0" w:color="auto"/>
              <w:left w:val="single" w:sz="8" w:space="0" w:color="auto"/>
              <w:bottom w:val="nil"/>
              <w:right w:val="single" w:sz="8" w:space="0" w:color="auto"/>
            </w:tcBorders>
            <w:shd w:val="clear" w:color="FFDA00" w:fill="FFDA00"/>
            <w:vAlign w:val="bottom"/>
          </w:tcPr>
          <w:p w14:paraId="366AD36F" w14:textId="77777777" w:rsidR="00216840" w:rsidRPr="00B100BF" w:rsidRDefault="00216840" w:rsidP="003215BD">
            <w:pPr>
              <w:spacing w:line="204" w:lineRule="auto"/>
              <w:jc w:val="center"/>
              <w:rPr>
                <w:ins w:id="1519" w:author="Balasubramanian, Ruchita" w:date="2025-08-06T09:13:00Z" w16du:dateUtc="2025-08-06T13:13:00Z"/>
                <w:sz w:val="15"/>
                <w:szCs w:val="15"/>
              </w:rPr>
            </w:pPr>
            <w:ins w:id="1520" w:author="Balasubramanian, Ruchita" w:date="2025-08-06T09:13:00Z" w16du:dateUtc="2025-08-06T13:13:00Z">
              <w:r w:rsidRPr="001F1F6A">
                <w:rPr>
                  <w:rFonts w:eastAsia="Times New Roman"/>
                  <w:color w:val="000000"/>
                  <w:sz w:val="16"/>
                  <w:szCs w:val="16"/>
                  <w:lang w:val="en-US"/>
                </w:rPr>
                <w:t>64</w:t>
              </w:r>
            </w:ins>
          </w:p>
        </w:tc>
        <w:tc>
          <w:tcPr>
            <w:tcW w:w="994" w:type="dxa"/>
            <w:tcBorders>
              <w:top w:val="single" w:sz="8" w:space="0" w:color="auto"/>
              <w:left w:val="single" w:sz="8" w:space="0" w:color="auto"/>
              <w:bottom w:val="nil"/>
              <w:right w:val="single" w:sz="8" w:space="0" w:color="auto"/>
            </w:tcBorders>
            <w:shd w:val="clear" w:color="FFDA00" w:fill="FFDA00"/>
            <w:vAlign w:val="bottom"/>
          </w:tcPr>
          <w:p w14:paraId="3B3E24D0" w14:textId="77777777" w:rsidR="00216840" w:rsidRPr="00B100BF" w:rsidRDefault="00216840" w:rsidP="003215BD">
            <w:pPr>
              <w:spacing w:line="204" w:lineRule="auto"/>
              <w:jc w:val="center"/>
              <w:rPr>
                <w:ins w:id="1521" w:author="Balasubramanian, Ruchita" w:date="2025-08-06T09:13:00Z" w16du:dateUtc="2025-08-06T13:13:00Z"/>
                <w:sz w:val="15"/>
                <w:szCs w:val="15"/>
              </w:rPr>
            </w:pPr>
            <w:ins w:id="1522" w:author="Balasubramanian, Ruchita" w:date="2025-08-06T09:13:00Z" w16du:dateUtc="2025-08-06T13:13:00Z">
              <w:r w:rsidRPr="001F1F6A">
                <w:rPr>
                  <w:rFonts w:eastAsia="Times New Roman"/>
                  <w:color w:val="000000"/>
                  <w:sz w:val="16"/>
                  <w:szCs w:val="16"/>
                  <w:lang w:val="en-US"/>
                </w:rPr>
                <w:t>4.3%</w:t>
              </w:r>
            </w:ins>
          </w:p>
        </w:tc>
        <w:tc>
          <w:tcPr>
            <w:tcW w:w="1210" w:type="dxa"/>
            <w:gridSpan w:val="3"/>
            <w:tcBorders>
              <w:top w:val="single" w:sz="8" w:space="0" w:color="auto"/>
              <w:left w:val="single" w:sz="8" w:space="0" w:color="auto"/>
              <w:bottom w:val="nil"/>
              <w:right w:val="single" w:sz="8" w:space="0" w:color="auto"/>
            </w:tcBorders>
            <w:shd w:val="clear" w:color="FFDF00" w:fill="FFDF00"/>
            <w:vAlign w:val="bottom"/>
          </w:tcPr>
          <w:p w14:paraId="5A171115" w14:textId="77777777" w:rsidR="00216840" w:rsidRPr="00B100BF" w:rsidRDefault="00216840" w:rsidP="003215BD">
            <w:pPr>
              <w:spacing w:line="204" w:lineRule="auto"/>
              <w:jc w:val="center"/>
              <w:rPr>
                <w:ins w:id="1523" w:author="Balasubramanian, Ruchita" w:date="2025-08-06T09:13:00Z" w16du:dateUtc="2025-08-06T13:13:00Z"/>
                <w:sz w:val="15"/>
                <w:szCs w:val="15"/>
              </w:rPr>
            </w:pPr>
            <w:ins w:id="1524" w:author="Balasubramanian, Ruchita" w:date="2025-08-06T09:13:00Z" w16du:dateUtc="2025-08-06T13:13:00Z">
              <w:r w:rsidRPr="001F1F6A">
                <w:rPr>
                  <w:rFonts w:eastAsia="Times New Roman"/>
                  <w:color w:val="000000"/>
                  <w:sz w:val="16"/>
                  <w:szCs w:val="16"/>
                  <w:lang w:val="en-US"/>
                </w:rPr>
                <w:t>55</w:t>
              </w:r>
            </w:ins>
          </w:p>
        </w:tc>
        <w:tc>
          <w:tcPr>
            <w:tcW w:w="994" w:type="dxa"/>
            <w:tcBorders>
              <w:top w:val="single" w:sz="8" w:space="0" w:color="auto"/>
              <w:left w:val="single" w:sz="8" w:space="0" w:color="auto"/>
              <w:bottom w:val="nil"/>
              <w:right w:val="single" w:sz="8" w:space="0" w:color="auto"/>
            </w:tcBorders>
            <w:shd w:val="clear" w:color="FFDF00" w:fill="FFDF00"/>
            <w:vAlign w:val="bottom"/>
          </w:tcPr>
          <w:p w14:paraId="41F74472" w14:textId="77777777" w:rsidR="00216840" w:rsidRPr="00B100BF" w:rsidRDefault="00216840" w:rsidP="003215BD">
            <w:pPr>
              <w:spacing w:line="204" w:lineRule="auto"/>
              <w:jc w:val="center"/>
              <w:rPr>
                <w:ins w:id="1525" w:author="Balasubramanian, Ruchita" w:date="2025-08-06T09:13:00Z" w16du:dateUtc="2025-08-06T13:13:00Z"/>
                <w:sz w:val="15"/>
                <w:szCs w:val="15"/>
              </w:rPr>
            </w:pPr>
            <w:ins w:id="1526" w:author="Balasubramanian, Ruchita" w:date="2025-08-06T09:13:00Z" w16du:dateUtc="2025-08-06T13:13:00Z">
              <w:r w:rsidRPr="001F1F6A">
                <w:rPr>
                  <w:rFonts w:eastAsia="Times New Roman"/>
                  <w:color w:val="000000"/>
                  <w:sz w:val="16"/>
                  <w:szCs w:val="16"/>
                  <w:lang w:val="en-US"/>
                </w:rPr>
                <w:t>3.8%</w:t>
              </w:r>
            </w:ins>
          </w:p>
        </w:tc>
        <w:tc>
          <w:tcPr>
            <w:tcW w:w="1210" w:type="dxa"/>
            <w:gridSpan w:val="3"/>
            <w:tcBorders>
              <w:top w:val="single" w:sz="8" w:space="0" w:color="auto"/>
              <w:left w:val="single" w:sz="8" w:space="0" w:color="auto"/>
              <w:bottom w:val="nil"/>
              <w:right w:val="single" w:sz="8" w:space="0" w:color="auto"/>
            </w:tcBorders>
            <w:shd w:val="clear" w:color="FFEF00" w:fill="FFEF00"/>
            <w:vAlign w:val="bottom"/>
          </w:tcPr>
          <w:p w14:paraId="46099FE2" w14:textId="77777777" w:rsidR="00216840" w:rsidRPr="00B100BF" w:rsidRDefault="00216840" w:rsidP="003215BD">
            <w:pPr>
              <w:spacing w:line="204" w:lineRule="auto"/>
              <w:jc w:val="center"/>
              <w:rPr>
                <w:ins w:id="1527" w:author="Balasubramanian, Ruchita" w:date="2025-08-06T09:13:00Z" w16du:dateUtc="2025-08-06T13:13:00Z"/>
                <w:sz w:val="15"/>
                <w:szCs w:val="15"/>
              </w:rPr>
            </w:pPr>
            <w:ins w:id="1528" w:author="Balasubramanian, Ruchita" w:date="2025-08-06T09:13:00Z" w16du:dateUtc="2025-08-06T13:13:00Z">
              <w:r w:rsidRPr="001F1F6A">
                <w:rPr>
                  <w:rFonts w:eastAsia="Times New Roman"/>
                  <w:color w:val="000000"/>
                  <w:sz w:val="16"/>
                  <w:szCs w:val="16"/>
                  <w:lang w:val="en-US"/>
                </w:rPr>
                <w:t>28</w:t>
              </w:r>
            </w:ins>
          </w:p>
        </w:tc>
        <w:tc>
          <w:tcPr>
            <w:tcW w:w="994" w:type="dxa"/>
            <w:tcBorders>
              <w:top w:val="single" w:sz="8" w:space="0" w:color="auto"/>
              <w:left w:val="single" w:sz="8" w:space="0" w:color="auto"/>
              <w:bottom w:val="nil"/>
              <w:right w:val="single" w:sz="8" w:space="0" w:color="auto"/>
            </w:tcBorders>
            <w:shd w:val="clear" w:color="FFEF00" w:fill="FFEF00"/>
            <w:vAlign w:val="bottom"/>
          </w:tcPr>
          <w:p w14:paraId="7A476C1A" w14:textId="77777777" w:rsidR="00216840" w:rsidRPr="00B100BF" w:rsidRDefault="00216840" w:rsidP="003215BD">
            <w:pPr>
              <w:spacing w:line="204" w:lineRule="auto"/>
              <w:jc w:val="center"/>
              <w:rPr>
                <w:ins w:id="1529" w:author="Balasubramanian, Ruchita" w:date="2025-08-06T09:13:00Z" w16du:dateUtc="2025-08-06T13:13:00Z"/>
                <w:sz w:val="15"/>
                <w:szCs w:val="15"/>
              </w:rPr>
            </w:pPr>
            <w:ins w:id="1530" w:author="Balasubramanian, Ruchita" w:date="2025-08-06T09:13:00Z" w16du:dateUtc="2025-08-06T13:13:00Z">
              <w:r w:rsidRPr="001F1F6A">
                <w:rPr>
                  <w:rFonts w:eastAsia="Times New Roman"/>
                  <w:color w:val="000000"/>
                  <w:sz w:val="16"/>
                  <w:szCs w:val="16"/>
                  <w:lang w:val="en-US"/>
                </w:rPr>
                <w:t>1.9%</w:t>
              </w:r>
            </w:ins>
          </w:p>
        </w:tc>
      </w:tr>
      <w:tr w:rsidR="00216840" w:rsidRPr="006E1E2E" w14:paraId="520B8357" w14:textId="77777777" w:rsidTr="003215BD">
        <w:trPr>
          <w:trHeight w:val="144"/>
          <w:jc w:val="center"/>
          <w:ins w:id="1531"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42111ABF" w14:textId="77777777" w:rsidR="00216840" w:rsidRPr="00811BF5" w:rsidRDefault="00216840" w:rsidP="003215BD">
            <w:pPr>
              <w:spacing w:line="204" w:lineRule="auto"/>
              <w:jc w:val="center"/>
              <w:rPr>
                <w:ins w:id="1532"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53BE229" w14:textId="77777777" w:rsidR="00216840" w:rsidRPr="00AB48E1" w:rsidRDefault="00216840" w:rsidP="003215BD">
            <w:pPr>
              <w:spacing w:line="204" w:lineRule="auto"/>
              <w:jc w:val="center"/>
              <w:rPr>
                <w:ins w:id="1533" w:author="Balasubramanian, Ruchita" w:date="2025-08-06T09:13:00Z" w16du:dateUtc="2025-08-06T13:13:00Z"/>
                <w:sz w:val="16"/>
                <w:szCs w:val="16"/>
              </w:rPr>
            </w:pPr>
            <w:ins w:id="1534" w:author="Balasubramanian, Ruchita" w:date="2025-08-06T09:13:00Z" w16du:dateUtc="2025-08-06T13:13:00Z">
              <w:r w:rsidRPr="001F1F6A">
                <w:rPr>
                  <w:rFonts w:eastAsia="Times New Roman"/>
                  <w:color w:val="000000"/>
                  <w:sz w:val="16"/>
                  <w:szCs w:val="16"/>
                  <w:lang w:val="en-US"/>
                </w:rPr>
                <w:t>(1,170 - 1,802)</w:t>
              </w:r>
            </w:ins>
          </w:p>
        </w:tc>
        <w:tc>
          <w:tcPr>
            <w:tcW w:w="1210" w:type="dxa"/>
            <w:gridSpan w:val="3"/>
            <w:tcBorders>
              <w:top w:val="nil"/>
              <w:left w:val="single" w:sz="8" w:space="0" w:color="auto"/>
              <w:bottom w:val="single" w:sz="8" w:space="0" w:color="auto"/>
              <w:right w:val="single" w:sz="8" w:space="0" w:color="auto"/>
            </w:tcBorders>
            <w:shd w:val="clear" w:color="FFDA00" w:fill="FFDA00"/>
            <w:vAlign w:val="bottom"/>
          </w:tcPr>
          <w:p w14:paraId="05601165" w14:textId="77777777" w:rsidR="00216840" w:rsidRPr="00B100BF" w:rsidRDefault="00216840" w:rsidP="003215BD">
            <w:pPr>
              <w:spacing w:line="204" w:lineRule="auto"/>
              <w:jc w:val="center"/>
              <w:rPr>
                <w:ins w:id="1535" w:author="Balasubramanian, Ruchita" w:date="2025-08-06T09:13:00Z" w16du:dateUtc="2025-08-06T13:13:00Z"/>
                <w:sz w:val="15"/>
                <w:szCs w:val="15"/>
              </w:rPr>
            </w:pPr>
            <w:ins w:id="1536" w:author="Balasubramanian, Ruchita" w:date="2025-08-06T09:13:00Z" w16du:dateUtc="2025-08-06T13:13:00Z">
              <w:r w:rsidRPr="001F1F6A">
                <w:rPr>
                  <w:rFonts w:eastAsia="Times New Roman"/>
                  <w:color w:val="000000"/>
                  <w:sz w:val="16"/>
                  <w:szCs w:val="16"/>
                  <w:lang w:val="en-US"/>
                </w:rPr>
                <w:t>(23 - 119)</w:t>
              </w:r>
            </w:ins>
          </w:p>
        </w:tc>
        <w:tc>
          <w:tcPr>
            <w:tcW w:w="994" w:type="dxa"/>
            <w:tcBorders>
              <w:top w:val="nil"/>
              <w:left w:val="single" w:sz="8" w:space="0" w:color="auto"/>
              <w:bottom w:val="single" w:sz="8" w:space="0" w:color="auto"/>
              <w:right w:val="single" w:sz="8" w:space="0" w:color="auto"/>
            </w:tcBorders>
            <w:shd w:val="clear" w:color="FFDA00" w:fill="FFDA00"/>
            <w:vAlign w:val="bottom"/>
          </w:tcPr>
          <w:p w14:paraId="518802A4" w14:textId="77777777" w:rsidR="00216840" w:rsidRPr="00B100BF" w:rsidRDefault="00216840" w:rsidP="003215BD">
            <w:pPr>
              <w:spacing w:line="204" w:lineRule="auto"/>
              <w:jc w:val="center"/>
              <w:rPr>
                <w:ins w:id="1537" w:author="Balasubramanian, Ruchita" w:date="2025-08-06T09:13:00Z" w16du:dateUtc="2025-08-06T13:13:00Z"/>
                <w:sz w:val="15"/>
                <w:szCs w:val="15"/>
              </w:rPr>
            </w:pPr>
            <w:ins w:id="1538" w:author="Balasubramanian, Ruchita" w:date="2025-08-06T09:13:00Z" w16du:dateUtc="2025-08-06T13:13:00Z">
              <w:r w:rsidRPr="001F1F6A">
                <w:rPr>
                  <w:rFonts w:eastAsia="Times New Roman"/>
                  <w:color w:val="000000"/>
                  <w:sz w:val="16"/>
                  <w:szCs w:val="16"/>
                  <w:lang w:val="en-US"/>
                </w:rPr>
                <w:t>(1.5 - 8.1%)</w:t>
              </w:r>
            </w:ins>
          </w:p>
        </w:tc>
        <w:tc>
          <w:tcPr>
            <w:tcW w:w="1210" w:type="dxa"/>
            <w:gridSpan w:val="3"/>
            <w:tcBorders>
              <w:top w:val="nil"/>
              <w:left w:val="single" w:sz="8" w:space="0" w:color="auto"/>
              <w:bottom w:val="single" w:sz="8" w:space="0" w:color="auto"/>
              <w:right w:val="single" w:sz="8" w:space="0" w:color="auto"/>
            </w:tcBorders>
            <w:shd w:val="clear" w:color="FFDF00" w:fill="FFDF00"/>
            <w:vAlign w:val="bottom"/>
          </w:tcPr>
          <w:p w14:paraId="69DA3B32" w14:textId="77777777" w:rsidR="00216840" w:rsidRPr="00B100BF" w:rsidRDefault="00216840" w:rsidP="003215BD">
            <w:pPr>
              <w:spacing w:line="204" w:lineRule="auto"/>
              <w:jc w:val="center"/>
              <w:rPr>
                <w:ins w:id="1539" w:author="Balasubramanian, Ruchita" w:date="2025-08-06T09:13:00Z" w16du:dateUtc="2025-08-06T13:13:00Z"/>
                <w:sz w:val="15"/>
                <w:szCs w:val="15"/>
              </w:rPr>
            </w:pPr>
            <w:ins w:id="1540" w:author="Balasubramanian, Ruchita" w:date="2025-08-06T09:13:00Z" w16du:dateUtc="2025-08-06T13:13:00Z">
              <w:r w:rsidRPr="001F1F6A">
                <w:rPr>
                  <w:rFonts w:eastAsia="Times New Roman"/>
                  <w:color w:val="000000"/>
                  <w:sz w:val="16"/>
                  <w:szCs w:val="16"/>
                  <w:lang w:val="en-US"/>
                </w:rPr>
                <w:t>(20 - 103)</w:t>
              </w:r>
            </w:ins>
          </w:p>
        </w:tc>
        <w:tc>
          <w:tcPr>
            <w:tcW w:w="994" w:type="dxa"/>
            <w:tcBorders>
              <w:top w:val="nil"/>
              <w:left w:val="single" w:sz="8" w:space="0" w:color="auto"/>
              <w:bottom w:val="single" w:sz="8" w:space="0" w:color="auto"/>
              <w:right w:val="single" w:sz="8" w:space="0" w:color="auto"/>
            </w:tcBorders>
            <w:shd w:val="clear" w:color="FFDF00" w:fill="FFDF00"/>
            <w:vAlign w:val="bottom"/>
          </w:tcPr>
          <w:p w14:paraId="741DE366" w14:textId="77777777" w:rsidR="00216840" w:rsidRPr="00B100BF" w:rsidRDefault="00216840" w:rsidP="003215BD">
            <w:pPr>
              <w:spacing w:line="204" w:lineRule="auto"/>
              <w:jc w:val="center"/>
              <w:rPr>
                <w:ins w:id="1541" w:author="Balasubramanian, Ruchita" w:date="2025-08-06T09:13:00Z" w16du:dateUtc="2025-08-06T13:13:00Z"/>
                <w:sz w:val="15"/>
                <w:szCs w:val="15"/>
              </w:rPr>
            </w:pPr>
            <w:ins w:id="1542"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F00" w:fill="FFEF00"/>
            <w:vAlign w:val="bottom"/>
          </w:tcPr>
          <w:p w14:paraId="39A9B205" w14:textId="77777777" w:rsidR="00216840" w:rsidRPr="00B100BF" w:rsidRDefault="00216840" w:rsidP="003215BD">
            <w:pPr>
              <w:spacing w:line="204" w:lineRule="auto"/>
              <w:jc w:val="center"/>
              <w:rPr>
                <w:ins w:id="1543" w:author="Balasubramanian, Ruchita" w:date="2025-08-06T09:13:00Z" w16du:dateUtc="2025-08-06T13:13:00Z"/>
                <w:sz w:val="15"/>
                <w:szCs w:val="15"/>
              </w:rPr>
            </w:pPr>
            <w:ins w:id="1544" w:author="Balasubramanian, Ruchita" w:date="2025-08-06T09:13:00Z" w16du:dateUtc="2025-08-06T13:13:00Z">
              <w:r w:rsidRPr="001F1F6A">
                <w:rPr>
                  <w:rFonts w:eastAsia="Times New Roman"/>
                  <w:color w:val="000000"/>
                  <w:sz w:val="16"/>
                  <w:szCs w:val="16"/>
                  <w:lang w:val="en-US"/>
                </w:rPr>
                <w:t>(11 - 52)</w:t>
              </w:r>
            </w:ins>
          </w:p>
        </w:tc>
        <w:tc>
          <w:tcPr>
            <w:tcW w:w="994" w:type="dxa"/>
            <w:tcBorders>
              <w:top w:val="nil"/>
              <w:left w:val="single" w:sz="8" w:space="0" w:color="auto"/>
              <w:bottom w:val="single" w:sz="8" w:space="0" w:color="auto"/>
              <w:right w:val="single" w:sz="8" w:space="0" w:color="auto"/>
            </w:tcBorders>
            <w:shd w:val="clear" w:color="FFEF00" w:fill="FFEF00"/>
            <w:vAlign w:val="bottom"/>
          </w:tcPr>
          <w:p w14:paraId="3E1F4E4C" w14:textId="77777777" w:rsidR="00216840" w:rsidRPr="00B100BF" w:rsidRDefault="00216840" w:rsidP="003215BD">
            <w:pPr>
              <w:spacing w:line="204" w:lineRule="auto"/>
              <w:jc w:val="center"/>
              <w:rPr>
                <w:ins w:id="1545" w:author="Balasubramanian, Ruchita" w:date="2025-08-06T09:13:00Z" w16du:dateUtc="2025-08-06T13:13:00Z"/>
                <w:sz w:val="15"/>
                <w:szCs w:val="15"/>
              </w:rPr>
            </w:pPr>
            <w:ins w:id="1546" w:author="Balasubramanian, Ruchita" w:date="2025-08-06T09:13:00Z" w16du:dateUtc="2025-08-06T13:13:00Z">
              <w:r w:rsidRPr="001F1F6A">
                <w:rPr>
                  <w:rFonts w:eastAsia="Times New Roman"/>
                  <w:color w:val="000000"/>
                  <w:sz w:val="16"/>
                  <w:szCs w:val="16"/>
                  <w:lang w:val="en-US"/>
                </w:rPr>
                <w:t>(0.7 - 3.5%)</w:t>
              </w:r>
            </w:ins>
          </w:p>
        </w:tc>
      </w:tr>
      <w:tr w:rsidR="00216840" w:rsidRPr="006E1E2E" w14:paraId="3D968E6A" w14:textId="77777777" w:rsidTr="003215BD">
        <w:trPr>
          <w:trHeight w:val="144"/>
          <w:jc w:val="center"/>
          <w:ins w:id="1547"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EBA7042" w14:textId="77777777" w:rsidR="00216840" w:rsidRPr="00811BF5" w:rsidRDefault="00216840" w:rsidP="003215BD">
            <w:pPr>
              <w:spacing w:line="204" w:lineRule="auto"/>
              <w:jc w:val="center"/>
              <w:rPr>
                <w:ins w:id="1548" w:author="Balasubramanian, Ruchita" w:date="2025-08-06T09:13:00Z" w16du:dateUtc="2025-08-06T13:13:00Z"/>
                <w:b/>
                <w:bCs/>
                <w:sz w:val="16"/>
                <w:szCs w:val="16"/>
              </w:rPr>
            </w:pPr>
            <w:ins w:id="1549" w:author="Balasubramanian, Ruchita" w:date="2025-08-06T09:13:00Z" w16du:dateUtc="2025-08-06T13:13:00Z">
              <w:r>
                <w:rPr>
                  <w:b/>
                  <w:bCs/>
                  <w:sz w:val="16"/>
                  <w:szCs w:val="16"/>
                </w:rPr>
                <w:t>Kentucky</w:t>
              </w:r>
            </w:ins>
          </w:p>
        </w:tc>
        <w:tc>
          <w:tcPr>
            <w:tcW w:w="1511" w:type="dxa"/>
            <w:gridSpan w:val="2"/>
            <w:tcBorders>
              <w:top w:val="single" w:sz="8" w:space="0" w:color="auto"/>
              <w:left w:val="nil"/>
              <w:bottom w:val="nil"/>
              <w:right w:val="single" w:sz="8" w:space="0" w:color="auto"/>
            </w:tcBorders>
            <w:shd w:val="clear" w:color="FFFFFF" w:fill="FFFFFF"/>
            <w:vAlign w:val="bottom"/>
          </w:tcPr>
          <w:p w14:paraId="71714AAC" w14:textId="77777777" w:rsidR="00216840" w:rsidRPr="00AB48E1" w:rsidRDefault="00216840" w:rsidP="003215BD">
            <w:pPr>
              <w:spacing w:line="204" w:lineRule="auto"/>
              <w:jc w:val="center"/>
              <w:rPr>
                <w:ins w:id="1550" w:author="Balasubramanian, Ruchita" w:date="2025-08-06T09:13:00Z" w16du:dateUtc="2025-08-06T13:13:00Z"/>
                <w:sz w:val="16"/>
                <w:szCs w:val="16"/>
              </w:rPr>
            </w:pPr>
            <w:ins w:id="1551" w:author="Balasubramanian, Ruchita" w:date="2025-08-06T09:13:00Z" w16du:dateUtc="2025-08-06T13:13:00Z">
              <w:r w:rsidRPr="001F1F6A">
                <w:rPr>
                  <w:rFonts w:eastAsia="Times New Roman"/>
                  <w:color w:val="000000"/>
                  <w:sz w:val="16"/>
                  <w:szCs w:val="16"/>
                  <w:lang w:val="en-US"/>
                </w:rPr>
                <w:t>1,365</w:t>
              </w:r>
            </w:ins>
          </w:p>
        </w:tc>
        <w:tc>
          <w:tcPr>
            <w:tcW w:w="1210" w:type="dxa"/>
            <w:gridSpan w:val="3"/>
            <w:tcBorders>
              <w:top w:val="single" w:sz="8" w:space="0" w:color="auto"/>
              <w:left w:val="single" w:sz="8" w:space="0" w:color="auto"/>
              <w:bottom w:val="nil"/>
              <w:right w:val="single" w:sz="8" w:space="0" w:color="auto"/>
            </w:tcBorders>
            <w:shd w:val="clear" w:color="FFDD00" w:fill="FFDD00"/>
            <w:vAlign w:val="bottom"/>
          </w:tcPr>
          <w:p w14:paraId="224A9941" w14:textId="77777777" w:rsidR="00216840" w:rsidRPr="00B100BF" w:rsidRDefault="00216840" w:rsidP="003215BD">
            <w:pPr>
              <w:spacing w:line="204" w:lineRule="auto"/>
              <w:jc w:val="center"/>
              <w:rPr>
                <w:ins w:id="1552" w:author="Balasubramanian, Ruchita" w:date="2025-08-06T09:13:00Z" w16du:dateUtc="2025-08-06T13:13:00Z"/>
                <w:sz w:val="15"/>
                <w:szCs w:val="15"/>
              </w:rPr>
            </w:pPr>
            <w:ins w:id="1553" w:author="Balasubramanian, Ruchita" w:date="2025-08-06T09:13:00Z" w16du:dateUtc="2025-08-06T13:13:00Z">
              <w:r w:rsidRPr="001F1F6A">
                <w:rPr>
                  <w:rFonts w:eastAsia="Times New Roman"/>
                  <w:color w:val="000000"/>
                  <w:sz w:val="16"/>
                  <w:szCs w:val="16"/>
                  <w:lang w:val="en-US"/>
                </w:rPr>
                <w:t>55</w:t>
              </w:r>
            </w:ins>
          </w:p>
        </w:tc>
        <w:tc>
          <w:tcPr>
            <w:tcW w:w="994" w:type="dxa"/>
            <w:tcBorders>
              <w:top w:val="single" w:sz="8" w:space="0" w:color="auto"/>
              <w:left w:val="single" w:sz="8" w:space="0" w:color="auto"/>
              <w:bottom w:val="nil"/>
              <w:right w:val="single" w:sz="8" w:space="0" w:color="auto"/>
            </w:tcBorders>
            <w:shd w:val="clear" w:color="FFDD00" w:fill="FFDD00"/>
            <w:vAlign w:val="bottom"/>
          </w:tcPr>
          <w:p w14:paraId="22E61454" w14:textId="77777777" w:rsidR="00216840" w:rsidRPr="00B100BF" w:rsidRDefault="00216840" w:rsidP="003215BD">
            <w:pPr>
              <w:spacing w:line="204" w:lineRule="auto"/>
              <w:jc w:val="center"/>
              <w:rPr>
                <w:ins w:id="1554" w:author="Balasubramanian, Ruchita" w:date="2025-08-06T09:13:00Z" w16du:dateUtc="2025-08-06T13:13:00Z"/>
                <w:sz w:val="15"/>
                <w:szCs w:val="15"/>
              </w:rPr>
            </w:pPr>
            <w:ins w:id="1555" w:author="Balasubramanian, Ruchita" w:date="2025-08-06T09:13:00Z" w16du:dateUtc="2025-08-06T13:13:00Z">
              <w:r w:rsidRPr="001F1F6A">
                <w:rPr>
                  <w:rFonts w:eastAsia="Times New Roman"/>
                  <w:color w:val="000000"/>
                  <w:sz w:val="16"/>
                  <w:szCs w:val="16"/>
                  <w:lang w:val="en-US"/>
                </w:rPr>
                <w:t>4.0%</w:t>
              </w:r>
            </w:ins>
          </w:p>
        </w:tc>
        <w:tc>
          <w:tcPr>
            <w:tcW w:w="1210" w:type="dxa"/>
            <w:gridSpan w:val="3"/>
            <w:tcBorders>
              <w:top w:val="single" w:sz="8" w:space="0" w:color="auto"/>
              <w:left w:val="single" w:sz="8" w:space="0" w:color="auto"/>
              <w:bottom w:val="nil"/>
              <w:right w:val="single" w:sz="8" w:space="0" w:color="auto"/>
            </w:tcBorders>
            <w:shd w:val="clear" w:color="FFE100" w:fill="FFE100"/>
            <w:vAlign w:val="bottom"/>
          </w:tcPr>
          <w:p w14:paraId="6FA69974" w14:textId="77777777" w:rsidR="00216840" w:rsidRPr="00B100BF" w:rsidRDefault="00216840" w:rsidP="003215BD">
            <w:pPr>
              <w:spacing w:line="204" w:lineRule="auto"/>
              <w:jc w:val="center"/>
              <w:rPr>
                <w:ins w:id="1556" w:author="Balasubramanian, Ruchita" w:date="2025-08-06T09:13:00Z" w16du:dateUtc="2025-08-06T13:13:00Z"/>
                <w:sz w:val="15"/>
                <w:szCs w:val="15"/>
              </w:rPr>
            </w:pPr>
            <w:ins w:id="1557" w:author="Balasubramanian, Ruchita" w:date="2025-08-06T09:13:00Z" w16du:dateUtc="2025-08-06T13:13:00Z">
              <w:r w:rsidRPr="001F1F6A">
                <w:rPr>
                  <w:rFonts w:eastAsia="Times New Roman"/>
                  <w:color w:val="000000"/>
                  <w:sz w:val="16"/>
                  <w:szCs w:val="16"/>
                  <w:lang w:val="en-US"/>
                </w:rPr>
                <w:t>48</w:t>
              </w:r>
            </w:ins>
          </w:p>
        </w:tc>
        <w:tc>
          <w:tcPr>
            <w:tcW w:w="994" w:type="dxa"/>
            <w:tcBorders>
              <w:top w:val="single" w:sz="8" w:space="0" w:color="auto"/>
              <w:left w:val="single" w:sz="8" w:space="0" w:color="auto"/>
              <w:bottom w:val="nil"/>
              <w:right w:val="single" w:sz="8" w:space="0" w:color="auto"/>
            </w:tcBorders>
            <w:shd w:val="clear" w:color="FFE100" w:fill="FFE100"/>
            <w:vAlign w:val="bottom"/>
          </w:tcPr>
          <w:p w14:paraId="6559E728" w14:textId="77777777" w:rsidR="00216840" w:rsidRPr="00B100BF" w:rsidRDefault="00216840" w:rsidP="003215BD">
            <w:pPr>
              <w:spacing w:line="204" w:lineRule="auto"/>
              <w:jc w:val="center"/>
              <w:rPr>
                <w:ins w:id="1558" w:author="Balasubramanian, Ruchita" w:date="2025-08-06T09:13:00Z" w16du:dateUtc="2025-08-06T13:13:00Z"/>
                <w:sz w:val="15"/>
                <w:szCs w:val="15"/>
              </w:rPr>
            </w:pPr>
            <w:ins w:id="1559" w:author="Balasubramanian, Ruchita" w:date="2025-08-06T09:13:00Z" w16du:dateUtc="2025-08-06T13:13:00Z">
              <w:r w:rsidRPr="001F1F6A">
                <w:rPr>
                  <w:rFonts w:eastAsia="Times New Roman"/>
                  <w:color w:val="000000"/>
                  <w:sz w:val="16"/>
                  <w:szCs w:val="16"/>
                  <w:lang w:val="en-US"/>
                </w:rPr>
                <w:t>3.5%</w:t>
              </w:r>
            </w:ins>
          </w:p>
        </w:tc>
        <w:tc>
          <w:tcPr>
            <w:tcW w:w="1210" w:type="dxa"/>
            <w:gridSpan w:val="3"/>
            <w:tcBorders>
              <w:top w:val="single" w:sz="8" w:space="0" w:color="auto"/>
              <w:left w:val="single" w:sz="8" w:space="0" w:color="auto"/>
              <w:bottom w:val="nil"/>
              <w:right w:val="single" w:sz="8" w:space="0" w:color="auto"/>
            </w:tcBorders>
            <w:shd w:val="clear" w:color="FFEF00" w:fill="FFEF00"/>
            <w:vAlign w:val="bottom"/>
          </w:tcPr>
          <w:p w14:paraId="4505D8A6" w14:textId="77777777" w:rsidR="00216840" w:rsidRPr="00B100BF" w:rsidRDefault="00216840" w:rsidP="003215BD">
            <w:pPr>
              <w:spacing w:line="204" w:lineRule="auto"/>
              <w:jc w:val="center"/>
              <w:rPr>
                <w:ins w:id="1560" w:author="Balasubramanian, Ruchita" w:date="2025-08-06T09:13:00Z" w16du:dateUtc="2025-08-06T13:13:00Z"/>
                <w:sz w:val="15"/>
                <w:szCs w:val="15"/>
              </w:rPr>
            </w:pPr>
            <w:ins w:id="1561" w:author="Balasubramanian, Ruchita" w:date="2025-08-06T09:13:00Z" w16du:dateUtc="2025-08-06T13:13:00Z">
              <w:r w:rsidRPr="001F1F6A">
                <w:rPr>
                  <w:rFonts w:eastAsia="Times New Roman"/>
                  <w:color w:val="000000"/>
                  <w:sz w:val="16"/>
                  <w:szCs w:val="16"/>
                  <w:lang w:val="en-US"/>
                </w:rPr>
                <w:t>26</w:t>
              </w:r>
            </w:ins>
          </w:p>
        </w:tc>
        <w:tc>
          <w:tcPr>
            <w:tcW w:w="994" w:type="dxa"/>
            <w:tcBorders>
              <w:top w:val="single" w:sz="8" w:space="0" w:color="auto"/>
              <w:left w:val="single" w:sz="8" w:space="0" w:color="auto"/>
              <w:bottom w:val="nil"/>
              <w:right w:val="single" w:sz="8" w:space="0" w:color="auto"/>
            </w:tcBorders>
            <w:shd w:val="clear" w:color="FFEF00" w:fill="FFEF00"/>
            <w:vAlign w:val="bottom"/>
          </w:tcPr>
          <w:p w14:paraId="0C554075" w14:textId="77777777" w:rsidR="00216840" w:rsidRPr="00B100BF" w:rsidRDefault="00216840" w:rsidP="003215BD">
            <w:pPr>
              <w:spacing w:line="204" w:lineRule="auto"/>
              <w:jc w:val="center"/>
              <w:rPr>
                <w:ins w:id="1562" w:author="Balasubramanian, Ruchita" w:date="2025-08-06T09:13:00Z" w16du:dateUtc="2025-08-06T13:13:00Z"/>
                <w:sz w:val="15"/>
                <w:szCs w:val="15"/>
              </w:rPr>
            </w:pPr>
            <w:ins w:id="1563" w:author="Balasubramanian, Ruchita" w:date="2025-08-06T09:13:00Z" w16du:dateUtc="2025-08-06T13:13:00Z">
              <w:r w:rsidRPr="001F1F6A">
                <w:rPr>
                  <w:rFonts w:eastAsia="Times New Roman"/>
                  <w:color w:val="000000"/>
                  <w:sz w:val="16"/>
                  <w:szCs w:val="16"/>
                  <w:lang w:val="en-US"/>
                </w:rPr>
                <w:t>1.9%</w:t>
              </w:r>
            </w:ins>
          </w:p>
        </w:tc>
      </w:tr>
      <w:tr w:rsidR="00216840" w:rsidRPr="006E1E2E" w14:paraId="30BBCD14" w14:textId="77777777" w:rsidTr="003215BD">
        <w:trPr>
          <w:trHeight w:val="144"/>
          <w:jc w:val="center"/>
          <w:ins w:id="1564"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53E23E0A" w14:textId="77777777" w:rsidR="00216840" w:rsidRPr="00811BF5" w:rsidRDefault="00216840" w:rsidP="003215BD">
            <w:pPr>
              <w:spacing w:line="204" w:lineRule="auto"/>
              <w:jc w:val="center"/>
              <w:rPr>
                <w:ins w:id="1565"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972F50E" w14:textId="77777777" w:rsidR="00216840" w:rsidRPr="00AB48E1" w:rsidRDefault="00216840" w:rsidP="003215BD">
            <w:pPr>
              <w:spacing w:line="204" w:lineRule="auto"/>
              <w:jc w:val="center"/>
              <w:rPr>
                <w:ins w:id="1566" w:author="Balasubramanian, Ruchita" w:date="2025-08-06T09:13:00Z" w16du:dateUtc="2025-08-06T13:13:00Z"/>
                <w:sz w:val="16"/>
                <w:szCs w:val="16"/>
              </w:rPr>
            </w:pPr>
            <w:ins w:id="1567" w:author="Balasubramanian, Ruchita" w:date="2025-08-06T09:13:00Z" w16du:dateUtc="2025-08-06T13:13:00Z">
              <w:r w:rsidRPr="001F1F6A">
                <w:rPr>
                  <w:rFonts w:eastAsia="Times New Roman"/>
                  <w:color w:val="000000"/>
                  <w:sz w:val="16"/>
                  <w:szCs w:val="16"/>
                  <w:lang w:val="en-US"/>
                </w:rPr>
                <w:t>(1,153 - 1,661)</w:t>
              </w:r>
            </w:ins>
          </w:p>
        </w:tc>
        <w:tc>
          <w:tcPr>
            <w:tcW w:w="1210" w:type="dxa"/>
            <w:gridSpan w:val="3"/>
            <w:tcBorders>
              <w:top w:val="nil"/>
              <w:left w:val="single" w:sz="8" w:space="0" w:color="auto"/>
              <w:bottom w:val="single" w:sz="8" w:space="0" w:color="auto"/>
              <w:right w:val="single" w:sz="8" w:space="0" w:color="auto"/>
            </w:tcBorders>
            <w:shd w:val="clear" w:color="FFDD00" w:fill="FFDD00"/>
            <w:vAlign w:val="bottom"/>
          </w:tcPr>
          <w:p w14:paraId="3A2FD162" w14:textId="77777777" w:rsidR="00216840" w:rsidRPr="00B100BF" w:rsidRDefault="00216840" w:rsidP="003215BD">
            <w:pPr>
              <w:spacing w:line="204" w:lineRule="auto"/>
              <w:jc w:val="center"/>
              <w:rPr>
                <w:ins w:id="1568" w:author="Balasubramanian, Ruchita" w:date="2025-08-06T09:13:00Z" w16du:dateUtc="2025-08-06T13:13:00Z"/>
                <w:sz w:val="15"/>
                <w:szCs w:val="15"/>
              </w:rPr>
            </w:pPr>
            <w:ins w:id="1569" w:author="Balasubramanian, Ruchita" w:date="2025-08-06T09:13:00Z" w16du:dateUtc="2025-08-06T13:13:00Z">
              <w:r w:rsidRPr="001F1F6A">
                <w:rPr>
                  <w:rFonts w:eastAsia="Times New Roman"/>
                  <w:color w:val="000000"/>
                  <w:sz w:val="16"/>
                  <w:szCs w:val="16"/>
                  <w:lang w:val="en-US"/>
                </w:rPr>
                <w:t>(19 - 106)</w:t>
              </w:r>
            </w:ins>
          </w:p>
        </w:tc>
        <w:tc>
          <w:tcPr>
            <w:tcW w:w="994" w:type="dxa"/>
            <w:tcBorders>
              <w:top w:val="nil"/>
              <w:left w:val="single" w:sz="8" w:space="0" w:color="auto"/>
              <w:bottom w:val="single" w:sz="8" w:space="0" w:color="auto"/>
              <w:right w:val="single" w:sz="8" w:space="0" w:color="auto"/>
            </w:tcBorders>
            <w:shd w:val="clear" w:color="FFDD00" w:fill="FFDD00"/>
            <w:vAlign w:val="bottom"/>
          </w:tcPr>
          <w:p w14:paraId="57807863" w14:textId="77777777" w:rsidR="00216840" w:rsidRPr="00B100BF" w:rsidRDefault="00216840" w:rsidP="003215BD">
            <w:pPr>
              <w:spacing w:line="204" w:lineRule="auto"/>
              <w:jc w:val="center"/>
              <w:rPr>
                <w:ins w:id="1570" w:author="Balasubramanian, Ruchita" w:date="2025-08-06T09:13:00Z" w16du:dateUtc="2025-08-06T13:13:00Z"/>
                <w:sz w:val="15"/>
                <w:szCs w:val="15"/>
              </w:rPr>
            </w:pPr>
            <w:ins w:id="1571"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100" w:fill="FFE100"/>
            <w:vAlign w:val="bottom"/>
          </w:tcPr>
          <w:p w14:paraId="76975B5B" w14:textId="77777777" w:rsidR="00216840" w:rsidRPr="00B100BF" w:rsidRDefault="00216840" w:rsidP="003215BD">
            <w:pPr>
              <w:spacing w:line="204" w:lineRule="auto"/>
              <w:jc w:val="center"/>
              <w:rPr>
                <w:ins w:id="1572" w:author="Balasubramanian, Ruchita" w:date="2025-08-06T09:13:00Z" w16du:dateUtc="2025-08-06T13:13:00Z"/>
                <w:sz w:val="15"/>
                <w:szCs w:val="15"/>
              </w:rPr>
            </w:pPr>
            <w:ins w:id="1573" w:author="Balasubramanian, Ruchita" w:date="2025-08-06T09:13:00Z" w16du:dateUtc="2025-08-06T13:13:00Z">
              <w:r w:rsidRPr="001F1F6A">
                <w:rPr>
                  <w:rFonts w:eastAsia="Times New Roman"/>
                  <w:color w:val="000000"/>
                  <w:sz w:val="16"/>
                  <w:szCs w:val="16"/>
                  <w:lang w:val="en-US"/>
                </w:rPr>
                <w:t>(16 - 92)</w:t>
              </w:r>
            </w:ins>
          </w:p>
        </w:tc>
        <w:tc>
          <w:tcPr>
            <w:tcW w:w="994" w:type="dxa"/>
            <w:tcBorders>
              <w:top w:val="nil"/>
              <w:left w:val="single" w:sz="8" w:space="0" w:color="auto"/>
              <w:bottom w:val="single" w:sz="8" w:space="0" w:color="auto"/>
              <w:right w:val="single" w:sz="8" w:space="0" w:color="auto"/>
            </w:tcBorders>
            <w:shd w:val="clear" w:color="FFE100" w:fill="FFE100"/>
            <w:vAlign w:val="bottom"/>
          </w:tcPr>
          <w:p w14:paraId="2798B9C1" w14:textId="77777777" w:rsidR="00216840" w:rsidRPr="00B100BF" w:rsidRDefault="00216840" w:rsidP="003215BD">
            <w:pPr>
              <w:spacing w:line="204" w:lineRule="auto"/>
              <w:jc w:val="center"/>
              <w:rPr>
                <w:ins w:id="1574" w:author="Balasubramanian, Ruchita" w:date="2025-08-06T09:13:00Z" w16du:dateUtc="2025-08-06T13:13:00Z"/>
                <w:sz w:val="15"/>
                <w:szCs w:val="15"/>
              </w:rPr>
            </w:pPr>
            <w:ins w:id="1575" w:author="Balasubramanian, Ruchita" w:date="2025-08-06T09:13:00Z" w16du:dateUtc="2025-08-06T13:13:00Z">
              <w:r w:rsidRPr="001F1F6A">
                <w:rPr>
                  <w:rFonts w:eastAsia="Times New Roman"/>
                  <w:color w:val="000000"/>
                  <w:sz w:val="16"/>
                  <w:szCs w:val="16"/>
                  <w:lang w:val="en-US"/>
                </w:rPr>
                <w:t>(1.2 - 6.2%)</w:t>
              </w:r>
            </w:ins>
          </w:p>
        </w:tc>
        <w:tc>
          <w:tcPr>
            <w:tcW w:w="1210" w:type="dxa"/>
            <w:gridSpan w:val="3"/>
            <w:tcBorders>
              <w:top w:val="nil"/>
              <w:left w:val="single" w:sz="8" w:space="0" w:color="auto"/>
              <w:bottom w:val="single" w:sz="8" w:space="0" w:color="auto"/>
              <w:right w:val="single" w:sz="8" w:space="0" w:color="auto"/>
            </w:tcBorders>
            <w:shd w:val="clear" w:color="FFEF00" w:fill="FFEF00"/>
            <w:vAlign w:val="bottom"/>
          </w:tcPr>
          <w:p w14:paraId="291AF928" w14:textId="77777777" w:rsidR="00216840" w:rsidRPr="00B100BF" w:rsidRDefault="00216840" w:rsidP="003215BD">
            <w:pPr>
              <w:spacing w:line="204" w:lineRule="auto"/>
              <w:jc w:val="center"/>
              <w:rPr>
                <w:ins w:id="1576" w:author="Balasubramanian, Ruchita" w:date="2025-08-06T09:13:00Z" w16du:dateUtc="2025-08-06T13:13:00Z"/>
                <w:sz w:val="15"/>
                <w:szCs w:val="15"/>
              </w:rPr>
            </w:pPr>
            <w:ins w:id="1577" w:author="Balasubramanian, Ruchita" w:date="2025-08-06T09:13:00Z" w16du:dateUtc="2025-08-06T13:13:00Z">
              <w:r w:rsidRPr="001F1F6A">
                <w:rPr>
                  <w:rFonts w:eastAsia="Times New Roman"/>
                  <w:color w:val="000000"/>
                  <w:sz w:val="16"/>
                  <w:szCs w:val="16"/>
                  <w:lang w:val="en-US"/>
                </w:rPr>
                <w:t>(9 - 49)</w:t>
              </w:r>
            </w:ins>
          </w:p>
        </w:tc>
        <w:tc>
          <w:tcPr>
            <w:tcW w:w="994" w:type="dxa"/>
            <w:tcBorders>
              <w:top w:val="nil"/>
              <w:left w:val="single" w:sz="8" w:space="0" w:color="auto"/>
              <w:bottom w:val="single" w:sz="8" w:space="0" w:color="auto"/>
              <w:right w:val="single" w:sz="8" w:space="0" w:color="auto"/>
            </w:tcBorders>
            <w:shd w:val="clear" w:color="FFEF00" w:fill="FFEF00"/>
            <w:vAlign w:val="bottom"/>
          </w:tcPr>
          <w:p w14:paraId="0AD5376B" w14:textId="77777777" w:rsidR="00216840" w:rsidRPr="00B100BF" w:rsidRDefault="00216840" w:rsidP="003215BD">
            <w:pPr>
              <w:spacing w:line="204" w:lineRule="auto"/>
              <w:jc w:val="center"/>
              <w:rPr>
                <w:ins w:id="1578" w:author="Balasubramanian, Ruchita" w:date="2025-08-06T09:13:00Z" w16du:dateUtc="2025-08-06T13:13:00Z"/>
                <w:sz w:val="15"/>
                <w:szCs w:val="15"/>
              </w:rPr>
            </w:pPr>
            <w:ins w:id="1579" w:author="Balasubramanian, Ruchita" w:date="2025-08-06T09:13:00Z" w16du:dateUtc="2025-08-06T13:13:00Z">
              <w:r w:rsidRPr="001F1F6A">
                <w:rPr>
                  <w:rFonts w:eastAsia="Times New Roman"/>
                  <w:color w:val="000000"/>
                  <w:sz w:val="16"/>
                  <w:szCs w:val="16"/>
                  <w:lang w:val="en-US"/>
                </w:rPr>
                <w:t>(0.7 - 3.2%)</w:t>
              </w:r>
            </w:ins>
          </w:p>
        </w:tc>
      </w:tr>
      <w:tr w:rsidR="00216840" w:rsidRPr="006E1E2E" w14:paraId="48D52C5F" w14:textId="77777777" w:rsidTr="003215BD">
        <w:trPr>
          <w:trHeight w:val="144"/>
          <w:jc w:val="center"/>
          <w:ins w:id="1580"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FB73D80" w14:textId="77777777" w:rsidR="00216840" w:rsidRPr="00811BF5" w:rsidRDefault="00216840" w:rsidP="003215BD">
            <w:pPr>
              <w:spacing w:line="204" w:lineRule="auto"/>
              <w:jc w:val="center"/>
              <w:rPr>
                <w:ins w:id="1581" w:author="Balasubramanian, Ruchita" w:date="2025-08-06T09:13:00Z" w16du:dateUtc="2025-08-06T13:13:00Z"/>
                <w:b/>
                <w:bCs/>
                <w:sz w:val="16"/>
                <w:szCs w:val="16"/>
              </w:rPr>
            </w:pPr>
            <w:ins w:id="1582" w:author="Balasubramanian, Ruchita" w:date="2025-08-06T09:13:00Z" w16du:dateUtc="2025-08-06T13:13:00Z">
              <w:r>
                <w:rPr>
                  <w:b/>
                  <w:bCs/>
                  <w:sz w:val="16"/>
                  <w:szCs w:val="16"/>
                </w:rPr>
                <w:t>Illinois</w:t>
              </w:r>
            </w:ins>
          </w:p>
        </w:tc>
        <w:tc>
          <w:tcPr>
            <w:tcW w:w="1511" w:type="dxa"/>
            <w:gridSpan w:val="2"/>
            <w:tcBorders>
              <w:top w:val="single" w:sz="8" w:space="0" w:color="auto"/>
              <w:left w:val="nil"/>
              <w:bottom w:val="nil"/>
              <w:right w:val="single" w:sz="8" w:space="0" w:color="auto"/>
            </w:tcBorders>
            <w:shd w:val="clear" w:color="FFFFFF" w:fill="FFFFFF"/>
            <w:vAlign w:val="bottom"/>
          </w:tcPr>
          <w:p w14:paraId="23BF2B0C" w14:textId="77777777" w:rsidR="00216840" w:rsidRPr="00AB48E1" w:rsidRDefault="00216840" w:rsidP="003215BD">
            <w:pPr>
              <w:spacing w:line="204" w:lineRule="auto"/>
              <w:jc w:val="center"/>
              <w:rPr>
                <w:ins w:id="1583" w:author="Balasubramanian, Ruchita" w:date="2025-08-06T09:13:00Z" w16du:dateUtc="2025-08-06T13:13:00Z"/>
                <w:sz w:val="16"/>
                <w:szCs w:val="16"/>
              </w:rPr>
            </w:pPr>
            <w:ins w:id="1584" w:author="Balasubramanian, Ruchita" w:date="2025-08-06T09:13:00Z" w16du:dateUtc="2025-08-06T13:13:00Z">
              <w:r w:rsidRPr="001F1F6A">
                <w:rPr>
                  <w:rFonts w:eastAsia="Times New Roman"/>
                  <w:color w:val="000000"/>
                  <w:sz w:val="16"/>
                  <w:szCs w:val="16"/>
                  <w:lang w:val="en-US"/>
                </w:rPr>
                <w:t>5,125</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77E33323" w14:textId="77777777" w:rsidR="00216840" w:rsidRPr="00B100BF" w:rsidRDefault="00216840" w:rsidP="003215BD">
            <w:pPr>
              <w:spacing w:line="204" w:lineRule="auto"/>
              <w:jc w:val="center"/>
              <w:rPr>
                <w:ins w:id="1585" w:author="Balasubramanian, Ruchita" w:date="2025-08-06T09:13:00Z" w16du:dateUtc="2025-08-06T13:13:00Z"/>
                <w:sz w:val="15"/>
                <w:szCs w:val="15"/>
              </w:rPr>
            </w:pPr>
            <w:ins w:id="1586" w:author="Balasubramanian, Ruchita" w:date="2025-08-06T09:13:00Z" w16du:dateUtc="2025-08-06T13:13:00Z">
              <w:r w:rsidRPr="001F1F6A">
                <w:rPr>
                  <w:rFonts w:eastAsia="Times New Roman"/>
                  <w:color w:val="000000"/>
                  <w:sz w:val="16"/>
                  <w:szCs w:val="16"/>
                  <w:lang w:val="en-US"/>
                </w:rPr>
                <w:t>174</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622DC65D" w14:textId="77777777" w:rsidR="00216840" w:rsidRPr="00B100BF" w:rsidRDefault="00216840" w:rsidP="003215BD">
            <w:pPr>
              <w:spacing w:line="204" w:lineRule="auto"/>
              <w:jc w:val="center"/>
              <w:rPr>
                <w:ins w:id="1587" w:author="Balasubramanian, Ruchita" w:date="2025-08-06T09:13:00Z" w16du:dateUtc="2025-08-06T13:13:00Z"/>
                <w:sz w:val="15"/>
                <w:szCs w:val="15"/>
              </w:rPr>
            </w:pPr>
            <w:ins w:id="1588" w:author="Balasubramanian, Ruchita" w:date="2025-08-06T09:13:00Z" w16du:dateUtc="2025-08-06T13:13:00Z">
              <w:r w:rsidRPr="001F1F6A">
                <w:rPr>
                  <w:rFonts w:eastAsia="Times New Roman"/>
                  <w:color w:val="000000"/>
                  <w:sz w:val="16"/>
                  <w:szCs w:val="16"/>
                  <w:lang w:val="en-US"/>
                </w:rPr>
                <w:t>3.4%</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111FD958" w14:textId="77777777" w:rsidR="00216840" w:rsidRPr="00B100BF" w:rsidRDefault="00216840" w:rsidP="003215BD">
            <w:pPr>
              <w:spacing w:line="204" w:lineRule="auto"/>
              <w:jc w:val="center"/>
              <w:rPr>
                <w:ins w:id="1589" w:author="Balasubramanian, Ruchita" w:date="2025-08-06T09:13:00Z" w16du:dateUtc="2025-08-06T13:13:00Z"/>
                <w:sz w:val="15"/>
                <w:szCs w:val="15"/>
              </w:rPr>
            </w:pPr>
            <w:ins w:id="1590" w:author="Balasubramanian, Ruchita" w:date="2025-08-06T09:13:00Z" w16du:dateUtc="2025-08-06T13:13:00Z">
              <w:r w:rsidRPr="001F1F6A">
                <w:rPr>
                  <w:rFonts w:eastAsia="Times New Roman"/>
                  <w:color w:val="000000"/>
                  <w:sz w:val="16"/>
                  <w:szCs w:val="16"/>
                  <w:lang w:val="en-US"/>
                </w:rPr>
                <w:t>150</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0DE1CC9B" w14:textId="77777777" w:rsidR="00216840" w:rsidRPr="00B100BF" w:rsidRDefault="00216840" w:rsidP="003215BD">
            <w:pPr>
              <w:spacing w:line="204" w:lineRule="auto"/>
              <w:jc w:val="center"/>
              <w:rPr>
                <w:ins w:id="1591" w:author="Balasubramanian, Ruchita" w:date="2025-08-06T09:13:00Z" w16du:dateUtc="2025-08-06T13:13:00Z"/>
                <w:sz w:val="15"/>
                <w:szCs w:val="15"/>
              </w:rPr>
            </w:pPr>
            <w:ins w:id="1592" w:author="Balasubramanian, Ruchita" w:date="2025-08-06T09:13:00Z" w16du:dateUtc="2025-08-06T13:13:00Z">
              <w:r w:rsidRPr="001F1F6A">
                <w:rPr>
                  <w:rFonts w:eastAsia="Times New Roman"/>
                  <w:color w:val="000000"/>
                  <w:sz w:val="16"/>
                  <w:szCs w:val="16"/>
                  <w:lang w:val="en-US"/>
                </w:rPr>
                <w:t>2.9%</w:t>
              </w:r>
            </w:ins>
          </w:p>
        </w:tc>
        <w:tc>
          <w:tcPr>
            <w:tcW w:w="1210" w:type="dxa"/>
            <w:gridSpan w:val="3"/>
            <w:tcBorders>
              <w:top w:val="single" w:sz="8" w:space="0" w:color="auto"/>
              <w:left w:val="single" w:sz="8" w:space="0" w:color="auto"/>
              <w:bottom w:val="nil"/>
              <w:right w:val="single" w:sz="8" w:space="0" w:color="auto"/>
            </w:tcBorders>
            <w:shd w:val="clear" w:color="FFF200" w:fill="FFF200"/>
            <w:vAlign w:val="bottom"/>
          </w:tcPr>
          <w:p w14:paraId="2A72FC4D" w14:textId="77777777" w:rsidR="00216840" w:rsidRPr="00B100BF" w:rsidRDefault="00216840" w:rsidP="003215BD">
            <w:pPr>
              <w:spacing w:line="204" w:lineRule="auto"/>
              <w:jc w:val="center"/>
              <w:rPr>
                <w:ins w:id="1593" w:author="Balasubramanian, Ruchita" w:date="2025-08-06T09:13:00Z" w16du:dateUtc="2025-08-06T13:13:00Z"/>
                <w:sz w:val="15"/>
                <w:szCs w:val="15"/>
              </w:rPr>
            </w:pPr>
            <w:ins w:id="1594" w:author="Balasubramanian, Ruchita" w:date="2025-08-06T09:13:00Z" w16du:dateUtc="2025-08-06T13:13:00Z">
              <w:r w:rsidRPr="001F1F6A">
                <w:rPr>
                  <w:rFonts w:eastAsia="Times New Roman"/>
                  <w:color w:val="000000"/>
                  <w:sz w:val="16"/>
                  <w:szCs w:val="16"/>
                  <w:lang w:val="en-US"/>
                </w:rPr>
                <w:t>77</w:t>
              </w:r>
            </w:ins>
          </w:p>
        </w:tc>
        <w:tc>
          <w:tcPr>
            <w:tcW w:w="994" w:type="dxa"/>
            <w:tcBorders>
              <w:top w:val="single" w:sz="8" w:space="0" w:color="auto"/>
              <w:left w:val="single" w:sz="8" w:space="0" w:color="auto"/>
              <w:bottom w:val="nil"/>
              <w:right w:val="single" w:sz="8" w:space="0" w:color="auto"/>
            </w:tcBorders>
            <w:shd w:val="clear" w:color="FFF200" w:fill="FFF200"/>
            <w:vAlign w:val="bottom"/>
          </w:tcPr>
          <w:p w14:paraId="1845CCF9" w14:textId="77777777" w:rsidR="00216840" w:rsidRPr="00B100BF" w:rsidRDefault="00216840" w:rsidP="003215BD">
            <w:pPr>
              <w:spacing w:line="204" w:lineRule="auto"/>
              <w:jc w:val="center"/>
              <w:rPr>
                <w:ins w:id="1595" w:author="Balasubramanian, Ruchita" w:date="2025-08-06T09:13:00Z" w16du:dateUtc="2025-08-06T13:13:00Z"/>
                <w:sz w:val="15"/>
                <w:szCs w:val="15"/>
              </w:rPr>
            </w:pPr>
            <w:ins w:id="1596" w:author="Balasubramanian, Ruchita" w:date="2025-08-06T09:13:00Z" w16du:dateUtc="2025-08-06T13:13:00Z">
              <w:r w:rsidRPr="001F1F6A">
                <w:rPr>
                  <w:rFonts w:eastAsia="Times New Roman"/>
                  <w:color w:val="000000"/>
                  <w:sz w:val="16"/>
                  <w:szCs w:val="16"/>
                  <w:lang w:val="en-US"/>
                </w:rPr>
                <w:t>1.5%</w:t>
              </w:r>
            </w:ins>
          </w:p>
        </w:tc>
      </w:tr>
      <w:tr w:rsidR="00216840" w:rsidRPr="006E1E2E" w14:paraId="1D1D92F1" w14:textId="77777777" w:rsidTr="003215BD">
        <w:trPr>
          <w:trHeight w:val="144"/>
          <w:jc w:val="center"/>
          <w:ins w:id="1597"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35141007" w14:textId="77777777" w:rsidR="00216840" w:rsidRPr="00811BF5" w:rsidRDefault="00216840" w:rsidP="003215BD">
            <w:pPr>
              <w:spacing w:line="204" w:lineRule="auto"/>
              <w:jc w:val="center"/>
              <w:rPr>
                <w:ins w:id="1598"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DB7BC60" w14:textId="77777777" w:rsidR="00216840" w:rsidRPr="00AB48E1" w:rsidRDefault="00216840" w:rsidP="003215BD">
            <w:pPr>
              <w:spacing w:line="204" w:lineRule="auto"/>
              <w:jc w:val="center"/>
              <w:rPr>
                <w:ins w:id="1599" w:author="Balasubramanian, Ruchita" w:date="2025-08-06T09:13:00Z" w16du:dateUtc="2025-08-06T13:13:00Z"/>
                <w:sz w:val="16"/>
                <w:szCs w:val="16"/>
              </w:rPr>
            </w:pPr>
            <w:ins w:id="1600" w:author="Balasubramanian, Ruchita" w:date="2025-08-06T09:13:00Z" w16du:dateUtc="2025-08-06T13:13:00Z">
              <w:r w:rsidRPr="001F1F6A">
                <w:rPr>
                  <w:rFonts w:eastAsia="Times New Roman"/>
                  <w:color w:val="000000"/>
                  <w:sz w:val="16"/>
                  <w:szCs w:val="16"/>
                  <w:lang w:val="en-US"/>
                </w:rPr>
                <w:t>(4,373 - 6,029)</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6CC294ED" w14:textId="77777777" w:rsidR="00216840" w:rsidRPr="00B100BF" w:rsidRDefault="00216840" w:rsidP="003215BD">
            <w:pPr>
              <w:spacing w:line="204" w:lineRule="auto"/>
              <w:jc w:val="center"/>
              <w:rPr>
                <w:ins w:id="1601" w:author="Balasubramanian, Ruchita" w:date="2025-08-06T09:13:00Z" w16du:dateUtc="2025-08-06T13:13:00Z"/>
                <w:sz w:val="15"/>
                <w:szCs w:val="15"/>
              </w:rPr>
            </w:pPr>
            <w:ins w:id="1602" w:author="Balasubramanian, Ruchita" w:date="2025-08-06T09:13:00Z" w16du:dateUtc="2025-08-06T13:13:00Z">
              <w:r w:rsidRPr="001F1F6A">
                <w:rPr>
                  <w:rFonts w:eastAsia="Times New Roman"/>
                  <w:color w:val="000000"/>
                  <w:sz w:val="16"/>
                  <w:szCs w:val="16"/>
                  <w:lang w:val="en-US"/>
                </w:rPr>
                <w:t>(62 - 320)</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7FD83112" w14:textId="77777777" w:rsidR="00216840" w:rsidRPr="00B100BF" w:rsidRDefault="00216840" w:rsidP="003215BD">
            <w:pPr>
              <w:spacing w:line="204" w:lineRule="auto"/>
              <w:jc w:val="center"/>
              <w:rPr>
                <w:ins w:id="1603" w:author="Balasubramanian, Ruchita" w:date="2025-08-06T09:13:00Z" w16du:dateUtc="2025-08-06T13:13:00Z"/>
                <w:sz w:val="15"/>
                <w:szCs w:val="15"/>
              </w:rPr>
            </w:pPr>
            <w:ins w:id="1604" w:author="Balasubramanian, Ruchita" w:date="2025-08-06T09:13:00Z" w16du:dateUtc="2025-08-06T13:13:00Z">
              <w:r w:rsidRPr="001F1F6A">
                <w:rPr>
                  <w:rFonts w:eastAsia="Times New Roman"/>
                  <w:color w:val="000000"/>
                  <w:sz w:val="16"/>
                  <w:szCs w:val="16"/>
                  <w:lang w:val="en-US"/>
                </w:rPr>
                <w:t>(1.2 - 5.9%)</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23DF6BD0" w14:textId="77777777" w:rsidR="00216840" w:rsidRPr="00B100BF" w:rsidRDefault="00216840" w:rsidP="003215BD">
            <w:pPr>
              <w:spacing w:line="204" w:lineRule="auto"/>
              <w:jc w:val="center"/>
              <w:rPr>
                <w:ins w:id="1605" w:author="Balasubramanian, Ruchita" w:date="2025-08-06T09:13:00Z" w16du:dateUtc="2025-08-06T13:13:00Z"/>
                <w:sz w:val="15"/>
                <w:szCs w:val="15"/>
              </w:rPr>
            </w:pPr>
            <w:ins w:id="1606" w:author="Balasubramanian, Ruchita" w:date="2025-08-06T09:13:00Z" w16du:dateUtc="2025-08-06T13:13:00Z">
              <w:r w:rsidRPr="001F1F6A">
                <w:rPr>
                  <w:rFonts w:eastAsia="Times New Roman"/>
                  <w:color w:val="000000"/>
                  <w:sz w:val="16"/>
                  <w:szCs w:val="16"/>
                  <w:lang w:val="en-US"/>
                </w:rPr>
                <w:t>(53 - 274)</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4D37D02C" w14:textId="77777777" w:rsidR="00216840" w:rsidRPr="00B100BF" w:rsidRDefault="00216840" w:rsidP="003215BD">
            <w:pPr>
              <w:spacing w:line="204" w:lineRule="auto"/>
              <w:jc w:val="center"/>
              <w:rPr>
                <w:ins w:id="1607" w:author="Balasubramanian, Ruchita" w:date="2025-08-06T09:13:00Z" w16du:dateUtc="2025-08-06T13:13:00Z"/>
                <w:sz w:val="15"/>
                <w:szCs w:val="15"/>
              </w:rPr>
            </w:pPr>
            <w:ins w:id="1608" w:author="Balasubramanian, Ruchita" w:date="2025-08-06T09:13:00Z" w16du:dateUtc="2025-08-06T13:13:00Z">
              <w:r w:rsidRPr="001F1F6A">
                <w:rPr>
                  <w:rFonts w:eastAsia="Times New Roman"/>
                  <w:color w:val="000000"/>
                  <w:sz w:val="16"/>
                  <w:szCs w:val="16"/>
                  <w:lang w:val="en-US"/>
                </w:rPr>
                <w:t>(1.1 - 5.1%)</w:t>
              </w:r>
            </w:ins>
          </w:p>
        </w:tc>
        <w:tc>
          <w:tcPr>
            <w:tcW w:w="1210" w:type="dxa"/>
            <w:gridSpan w:val="3"/>
            <w:tcBorders>
              <w:top w:val="nil"/>
              <w:left w:val="single" w:sz="8" w:space="0" w:color="auto"/>
              <w:bottom w:val="single" w:sz="8" w:space="0" w:color="auto"/>
              <w:right w:val="single" w:sz="8" w:space="0" w:color="auto"/>
            </w:tcBorders>
            <w:shd w:val="clear" w:color="FFF200" w:fill="FFF200"/>
            <w:vAlign w:val="bottom"/>
          </w:tcPr>
          <w:p w14:paraId="7139F801" w14:textId="77777777" w:rsidR="00216840" w:rsidRPr="00B100BF" w:rsidRDefault="00216840" w:rsidP="003215BD">
            <w:pPr>
              <w:spacing w:line="204" w:lineRule="auto"/>
              <w:jc w:val="center"/>
              <w:rPr>
                <w:ins w:id="1609" w:author="Balasubramanian, Ruchita" w:date="2025-08-06T09:13:00Z" w16du:dateUtc="2025-08-06T13:13:00Z"/>
                <w:sz w:val="15"/>
                <w:szCs w:val="15"/>
              </w:rPr>
            </w:pPr>
            <w:ins w:id="1610" w:author="Balasubramanian, Ruchita" w:date="2025-08-06T09:13:00Z" w16du:dateUtc="2025-08-06T13:13:00Z">
              <w:r w:rsidRPr="001F1F6A">
                <w:rPr>
                  <w:rFonts w:eastAsia="Times New Roman"/>
                  <w:color w:val="000000"/>
                  <w:sz w:val="16"/>
                  <w:szCs w:val="16"/>
                  <w:lang w:val="en-US"/>
                </w:rPr>
                <w:t>(28 - 138)</w:t>
              </w:r>
            </w:ins>
          </w:p>
        </w:tc>
        <w:tc>
          <w:tcPr>
            <w:tcW w:w="994" w:type="dxa"/>
            <w:tcBorders>
              <w:top w:val="nil"/>
              <w:left w:val="single" w:sz="8" w:space="0" w:color="auto"/>
              <w:bottom w:val="single" w:sz="8" w:space="0" w:color="auto"/>
              <w:right w:val="single" w:sz="8" w:space="0" w:color="auto"/>
            </w:tcBorders>
            <w:shd w:val="clear" w:color="FFF200" w:fill="FFF200"/>
            <w:vAlign w:val="bottom"/>
          </w:tcPr>
          <w:p w14:paraId="57EC3E44" w14:textId="77777777" w:rsidR="00216840" w:rsidRPr="00B100BF" w:rsidRDefault="00216840" w:rsidP="003215BD">
            <w:pPr>
              <w:spacing w:line="204" w:lineRule="auto"/>
              <w:jc w:val="center"/>
              <w:rPr>
                <w:ins w:id="1611" w:author="Balasubramanian, Ruchita" w:date="2025-08-06T09:13:00Z" w16du:dateUtc="2025-08-06T13:13:00Z"/>
                <w:sz w:val="15"/>
                <w:szCs w:val="15"/>
              </w:rPr>
            </w:pPr>
            <w:ins w:id="1612" w:author="Balasubramanian, Ruchita" w:date="2025-08-06T09:13:00Z" w16du:dateUtc="2025-08-06T13:13:00Z">
              <w:r w:rsidRPr="001F1F6A">
                <w:rPr>
                  <w:rFonts w:eastAsia="Times New Roman"/>
                  <w:color w:val="000000"/>
                  <w:sz w:val="16"/>
                  <w:szCs w:val="16"/>
                  <w:lang w:val="en-US"/>
                </w:rPr>
                <w:t>(0.5 - 2.6%)</w:t>
              </w:r>
            </w:ins>
          </w:p>
        </w:tc>
      </w:tr>
      <w:tr w:rsidR="00216840" w:rsidRPr="006E1E2E" w14:paraId="0012FFC4" w14:textId="77777777" w:rsidTr="003215BD">
        <w:trPr>
          <w:trHeight w:val="144"/>
          <w:jc w:val="center"/>
          <w:ins w:id="1613"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AF208" w14:textId="77777777" w:rsidR="00216840" w:rsidRPr="00811BF5" w:rsidRDefault="00216840" w:rsidP="003215BD">
            <w:pPr>
              <w:spacing w:line="204" w:lineRule="auto"/>
              <w:jc w:val="center"/>
              <w:rPr>
                <w:ins w:id="1614" w:author="Balasubramanian, Ruchita" w:date="2025-08-06T09:13:00Z" w16du:dateUtc="2025-08-06T13:13:00Z"/>
                <w:b/>
                <w:bCs/>
                <w:sz w:val="16"/>
                <w:szCs w:val="16"/>
              </w:rPr>
            </w:pPr>
            <w:ins w:id="1615" w:author="Balasubramanian, Ruchita" w:date="2025-08-06T09:13:00Z" w16du:dateUtc="2025-08-06T13:13:00Z">
              <w:r>
                <w:rPr>
                  <w:b/>
                  <w:bCs/>
                  <w:sz w:val="16"/>
                  <w:szCs w:val="16"/>
                </w:rPr>
                <w:t>Maryland</w:t>
              </w:r>
            </w:ins>
          </w:p>
        </w:tc>
        <w:tc>
          <w:tcPr>
            <w:tcW w:w="1511" w:type="dxa"/>
            <w:gridSpan w:val="2"/>
            <w:tcBorders>
              <w:top w:val="single" w:sz="8" w:space="0" w:color="auto"/>
              <w:left w:val="nil"/>
              <w:bottom w:val="nil"/>
              <w:right w:val="single" w:sz="8" w:space="0" w:color="auto"/>
            </w:tcBorders>
            <w:shd w:val="clear" w:color="FFFFFF" w:fill="FFFFFF"/>
            <w:vAlign w:val="bottom"/>
          </w:tcPr>
          <w:p w14:paraId="5D43E583" w14:textId="77777777" w:rsidR="00216840" w:rsidRPr="00AB48E1" w:rsidRDefault="00216840" w:rsidP="003215BD">
            <w:pPr>
              <w:spacing w:line="204" w:lineRule="auto"/>
              <w:jc w:val="center"/>
              <w:rPr>
                <w:ins w:id="1616" w:author="Balasubramanian, Ruchita" w:date="2025-08-06T09:13:00Z" w16du:dateUtc="2025-08-06T13:13:00Z"/>
                <w:sz w:val="16"/>
                <w:szCs w:val="16"/>
              </w:rPr>
            </w:pPr>
            <w:ins w:id="1617" w:author="Balasubramanian, Ruchita" w:date="2025-08-06T09:13:00Z" w16du:dateUtc="2025-08-06T13:13:00Z">
              <w:r w:rsidRPr="001F1F6A">
                <w:rPr>
                  <w:rFonts w:eastAsia="Times New Roman"/>
                  <w:color w:val="000000"/>
                  <w:sz w:val="16"/>
                  <w:szCs w:val="16"/>
                  <w:lang w:val="en-US"/>
                </w:rPr>
                <w:t>2,692</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10C8ACCF" w14:textId="77777777" w:rsidR="00216840" w:rsidRPr="00B100BF" w:rsidRDefault="00216840" w:rsidP="003215BD">
            <w:pPr>
              <w:spacing w:line="204" w:lineRule="auto"/>
              <w:jc w:val="center"/>
              <w:rPr>
                <w:ins w:id="1618" w:author="Balasubramanian, Ruchita" w:date="2025-08-06T09:13:00Z" w16du:dateUtc="2025-08-06T13:13:00Z"/>
                <w:sz w:val="15"/>
                <w:szCs w:val="15"/>
              </w:rPr>
            </w:pPr>
            <w:ins w:id="1619" w:author="Balasubramanian, Ruchita" w:date="2025-08-06T09:13:00Z" w16du:dateUtc="2025-08-06T13:13:00Z">
              <w:r w:rsidRPr="001F1F6A">
                <w:rPr>
                  <w:rFonts w:eastAsia="Times New Roman"/>
                  <w:color w:val="000000"/>
                  <w:sz w:val="16"/>
                  <w:szCs w:val="16"/>
                  <w:lang w:val="en-US"/>
                </w:rPr>
                <w:t>90</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7D9A28FC" w14:textId="77777777" w:rsidR="00216840" w:rsidRPr="00B100BF" w:rsidRDefault="00216840" w:rsidP="003215BD">
            <w:pPr>
              <w:spacing w:line="204" w:lineRule="auto"/>
              <w:jc w:val="center"/>
              <w:rPr>
                <w:ins w:id="1620" w:author="Balasubramanian, Ruchita" w:date="2025-08-06T09:13:00Z" w16du:dateUtc="2025-08-06T13:13:00Z"/>
                <w:sz w:val="15"/>
                <w:szCs w:val="15"/>
              </w:rPr>
            </w:pPr>
            <w:ins w:id="1621" w:author="Balasubramanian, Ruchita" w:date="2025-08-06T09:13:00Z" w16du:dateUtc="2025-08-06T13:13:00Z">
              <w:r w:rsidRPr="001F1F6A">
                <w:rPr>
                  <w:rFonts w:eastAsia="Times New Roman"/>
                  <w:color w:val="000000"/>
                  <w:sz w:val="16"/>
                  <w:szCs w:val="16"/>
                  <w:lang w:val="en-US"/>
                </w:rPr>
                <w:t>3.4%</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1E2336B2" w14:textId="77777777" w:rsidR="00216840" w:rsidRPr="00B100BF" w:rsidRDefault="00216840" w:rsidP="003215BD">
            <w:pPr>
              <w:spacing w:line="204" w:lineRule="auto"/>
              <w:jc w:val="center"/>
              <w:rPr>
                <w:ins w:id="1622" w:author="Balasubramanian, Ruchita" w:date="2025-08-06T09:13:00Z" w16du:dateUtc="2025-08-06T13:13:00Z"/>
                <w:sz w:val="15"/>
                <w:szCs w:val="15"/>
              </w:rPr>
            </w:pPr>
            <w:ins w:id="1623" w:author="Balasubramanian, Ruchita" w:date="2025-08-06T09:13:00Z" w16du:dateUtc="2025-08-06T13:13:00Z">
              <w:r w:rsidRPr="001F1F6A">
                <w:rPr>
                  <w:rFonts w:eastAsia="Times New Roman"/>
                  <w:color w:val="000000"/>
                  <w:sz w:val="16"/>
                  <w:szCs w:val="16"/>
                  <w:lang w:val="en-US"/>
                </w:rPr>
                <w:t>79</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47F61AC3" w14:textId="77777777" w:rsidR="00216840" w:rsidRPr="00B100BF" w:rsidRDefault="00216840" w:rsidP="003215BD">
            <w:pPr>
              <w:spacing w:line="204" w:lineRule="auto"/>
              <w:jc w:val="center"/>
              <w:rPr>
                <w:ins w:id="1624" w:author="Balasubramanian, Ruchita" w:date="2025-08-06T09:13:00Z" w16du:dateUtc="2025-08-06T13:13:00Z"/>
                <w:sz w:val="15"/>
                <w:szCs w:val="15"/>
              </w:rPr>
            </w:pPr>
            <w:ins w:id="1625" w:author="Balasubramanian, Ruchita" w:date="2025-08-06T09:13:00Z" w16du:dateUtc="2025-08-06T13:13:00Z">
              <w:r w:rsidRPr="001F1F6A">
                <w:rPr>
                  <w:rFonts w:eastAsia="Times New Roman"/>
                  <w:color w:val="000000"/>
                  <w:sz w:val="16"/>
                  <w:szCs w:val="16"/>
                  <w:lang w:val="en-US"/>
                </w:rPr>
                <w:t>2.9%</w:t>
              </w:r>
            </w:ins>
          </w:p>
        </w:tc>
        <w:tc>
          <w:tcPr>
            <w:tcW w:w="1210" w:type="dxa"/>
            <w:gridSpan w:val="3"/>
            <w:tcBorders>
              <w:top w:val="single" w:sz="8" w:space="0" w:color="auto"/>
              <w:left w:val="single" w:sz="8" w:space="0" w:color="auto"/>
              <w:bottom w:val="nil"/>
              <w:right w:val="single" w:sz="8" w:space="0" w:color="auto"/>
            </w:tcBorders>
            <w:shd w:val="clear" w:color="FFF100" w:fill="FFF100"/>
            <w:vAlign w:val="bottom"/>
          </w:tcPr>
          <w:p w14:paraId="476D8B59" w14:textId="77777777" w:rsidR="00216840" w:rsidRPr="00B100BF" w:rsidRDefault="00216840" w:rsidP="003215BD">
            <w:pPr>
              <w:spacing w:line="204" w:lineRule="auto"/>
              <w:jc w:val="center"/>
              <w:rPr>
                <w:ins w:id="1626" w:author="Balasubramanian, Ruchita" w:date="2025-08-06T09:13:00Z" w16du:dateUtc="2025-08-06T13:13:00Z"/>
                <w:sz w:val="15"/>
                <w:szCs w:val="15"/>
              </w:rPr>
            </w:pPr>
            <w:ins w:id="1627" w:author="Balasubramanian, Ruchita" w:date="2025-08-06T09:13:00Z" w16du:dateUtc="2025-08-06T13:13:00Z">
              <w:r w:rsidRPr="001F1F6A">
                <w:rPr>
                  <w:rFonts w:eastAsia="Times New Roman"/>
                  <w:color w:val="000000"/>
                  <w:sz w:val="16"/>
                  <w:szCs w:val="16"/>
                  <w:lang w:val="en-US"/>
                </w:rPr>
                <w:t>43</w:t>
              </w:r>
            </w:ins>
          </w:p>
        </w:tc>
        <w:tc>
          <w:tcPr>
            <w:tcW w:w="994" w:type="dxa"/>
            <w:tcBorders>
              <w:top w:val="single" w:sz="8" w:space="0" w:color="auto"/>
              <w:left w:val="single" w:sz="8" w:space="0" w:color="auto"/>
              <w:bottom w:val="nil"/>
              <w:right w:val="single" w:sz="8" w:space="0" w:color="auto"/>
            </w:tcBorders>
            <w:shd w:val="clear" w:color="FFF100" w:fill="FFF100"/>
            <w:vAlign w:val="bottom"/>
          </w:tcPr>
          <w:p w14:paraId="5087AD5F" w14:textId="77777777" w:rsidR="00216840" w:rsidRPr="00B100BF" w:rsidRDefault="00216840" w:rsidP="003215BD">
            <w:pPr>
              <w:spacing w:line="204" w:lineRule="auto"/>
              <w:jc w:val="center"/>
              <w:rPr>
                <w:ins w:id="1628" w:author="Balasubramanian, Ruchita" w:date="2025-08-06T09:13:00Z" w16du:dateUtc="2025-08-06T13:13:00Z"/>
                <w:sz w:val="15"/>
                <w:szCs w:val="15"/>
              </w:rPr>
            </w:pPr>
            <w:ins w:id="1629" w:author="Balasubramanian, Ruchita" w:date="2025-08-06T09:13:00Z" w16du:dateUtc="2025-08-06T13:13:00Z">
              <w:r w:rsidRPr="001F1F6A">
                <w:rPr>
                  <w:rFonts w:eastAsia="Times New Roman"/>
                  <w:color w:val="000000"/>
                  <w:sz w:val="16"/>
                  <w:szCs w:val="16"/>
                  <w:lang w:val="en-US"/>
                </w:rPr>
                <w:t>1.6%</w:t>
              </w:r>
            </w:ins>
          </w:p>
        </w:tc>
      </w:tr>
      <w:tr w:rsidR="00216840" w:rsidRPr="006E1E2E" w14:paraId="79A12BD8" w14:textId="77777777" w:rsidTr="003215BD">
        <w:trPr>
          <w:trHeight w:val="144"/>
          <w:jc w:val="center"/>
          <w:ins w:id="1630"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73EAA50B" w14:textId="77777777" w:rsidR="00216840" w:rsidRPr="00811BF5" w:rsidRDefault="00216840" w:rsidP="003215BD">
            <w:pPr>
              <w:spacing w:line="204" w:lineRule="auto"/>
              <w:jc w:val="center"/>
              <w:rPr>
                <w:ins w:id="1631"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BCA8299" w14:textId="77777777" w:rsidR="00216840" w:rsidRPr="00AB48E1" w:rsidRDefault="00216840" w:rsidP="003215BD">
            <w:pPr>
              <w:spacing w:line="204" w:lineRule="auto"/>
              <w:jc w:val="center"/>
              <w:rPr>
                <w:ins w:id="1632" w:author="Balasubramanian, Ruchita" w:date="2025-08-06T09:13:00Z" w16du:dateUtc="2025-08-06T13:13:00Z"/>
                <w:sz w:val="16"/>
                <w:szCs w:val="16"/>
              </w:rPr>
            </w:pPr>
            <w:ins w:id="1633" w:author="Balasubramanian, Ruchita" w:date="2025-08-06T09:13:00Z" w16du:dateUtc="2025-08-06T13:13:00Z">
              <w:r w:rsidRPr="001F1F6A">
                <w:rPr>
                  <w:rFonts w:eastAsia="Times New Roman"/>
                  <w:color w:val="000000"/>
                  <w:sz w:val="16"/>
                  <w:szCs w:val="16"/>
                  <w:lang w:val="en-US"/>
                </w:rPr>
                <w:t>(2,202 - 3,273)</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7300E266" w14:textId="77777777" w:rsidR="00216840" w:rsidRPr="00B100BF" w:rsidRDefault="00216840" w:rsidP="003215BD">
            <w:pPr>
              <w:spacing w:line="204" w:lineRule="auto"/>
              <w:jc w:val="center"/>
              <w:rPr>
                <w:ins w:id="1634" w:author="Balasubramanian, Ruchita" w:date="2025-08-06T09:13:00Z" w16du:dateUtc="2025-08-06T13:13:00Z"/>
                <w:sz w:val="15"/>
                <w:szCs w:val="15"/>
              </w:rPr>
            </w:pPr>
            <w:ins w:id="1635" w:author="Balasubramanian, Ruchita" w:date="2025-08-06T09:13:00Z" w16du:dateUtc="2025-08-06T13:13:00Z">
              <w:r w:rsidRPr="001F1F6A">
                <w:rPr>
                  <w:rFonts w:eastAsia="Times New Roman"/>
                  <w:color w:val="000000"/>
                  <w:sz w:val="16"/>
                  <w:szCs w:val="16"/>
                  <w:lang w:val="en-US"/>
                </w:rPr>
                <w:t>(33 - 155)</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03FA5373" w14:textId="77777777" w:rsidR="00216840" w:rsidRPr="00B100BF" w:rsidRDefault="00216840" w:rsidP="003215BD">
            <w:pPr>
              <w:spacing w:line="204" w:lineRule="auto"/>
              <w:jc w:val="center"/>
              <w:rPr>
                <w:ins w:id="1636" w:author="Balasubramanian, Ruchita" w:date="2025-08-06T09:13:00Z" w16du:dateUtc="2025-08-06T13:13:00Z"/>
                <w:sz w:val="15"/>
                <w:szCs w:val="15"/>
              </w:rPr>
            </w:pPr>
            <w:ins w:id="1637" w:author="Balasubramanian, Ruchita" w:date="2025-08-06T09:13:00Z" w16du:dateUtc="2025-08-06T13:13:00Z">
              <w:r w:rsidRPr="001F1F6A">
                <w:rPr>
                  <w:rFonts w:eastAsia="Times New Roman"/>
                  <w:color w:val="000000"/>
                  <w:sz w:val="16"/>
                  <w:szCs w:val="16"/>
                  <w:lang w:val="en-US"/>
                </w:rPr>
                <w:t>(1.2 - 5.8%)</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356027F0" w14:textId="77777777" w:rsidR="00216840" w:rsidRPr="00B100BF" w:rsidRDefault="00216840" w:rsidP="003215BD">
            <w:pPr>
              <w:spacing w:line="204" w:lineRule="auto"/>
              <w:jc w:val="center"/>
              <w:rPr>
                <w:ins w:id="1638" w:author="Balasubramanian, Ruchita" w:date="2025-08-06T09:13:00Z" w16du:dateUtc="2025-08-06T13:13:00Z"/>
                <w:sz w:val="15"/>
                <w:szCs w:val="15"/>
              </w:rPr>
            </w:pPr>
            <w:ins w:id="1639" w:author="Balasubramanian, Ruchita" w:date="2025-08-06T09:13:00Z" w16du:dateUtc="2025-08-06T13:13:00Z">
              <w:r w:rsidRPr="001F1F6A">
                <w:rPr>
                  <w:rFonts w:eastAsia="Times New Roman"/>
                  <w:color w:val="000000"/>
                  <w:sz w:val="16"/>
                  <w:szCs w:val="16"/>
                  <w:lang w:val="en-US"/>
                </w:rPr>
                <w:t>(29 - 134)</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44E8EEC4" w14:textId="77777777" w:rsidR="00216840" w:rsidRPr="00B100BF" w:rsidRDefault="00216840" w:rsidP="003215BD">
            <w:pPr>
              <w:spacing w:line="204" w:lineRule="auto"/>
              <w:jc w:val="center"/>
              <w:rPr>
                <w:ins w:id="1640" w:author="Balasubramanian, Ruchita" w:date="2025-08-06T09:13:00Z" w16du:dateUtc="2025-08-06T13:13:00Z"/>
                <w:sz w:val="15"/>
                <w:szCs w:val="15"/>
              </w:rPr>
            </w:pPr>
            <w:ins w:id="1641" w:author="Balasubramanian, Ruchita" w:date="2025-08-06T09:13:00Z" w16du:dateUtc="2025-08-06T13:13:00Z">
              <w:r w:rsidRPr="001F1F6A">
                <w:rPr>
                  <w:rFonts w:eastAsia="Times New Roman"/>
                  <w:color w:val="000000"/>
                  <w:sz w:val="16"/>
                  <w:szCs w:val="16"/>
                  <w:lang w:val="en-US"/>
                </w:rPr>
                <w:t>(1.1 - 5.0%)</w:t>
              </w:r>
            </w:ins>
          </w:p>
        </w:tc>
        <w:tc>
          <w:tcPr>
            <w:tcW w:w="1210" w:type="dxa"/>
            <w:gridSpan w:val="3"/>
            <w:tcBorders>
              <w:top w:val="nil"/>
              <w:left w:val="single" w:sz="8" w:space="0" w:color="auto"/>
              <w:bottom w:val="single" w:sz="8" w:space="0" w:color="auto"/>
              <w:right w:val="single" w:sz="8" w:space="0" w:color="auto"/>
            </w:tcBorders>
            <w:shd w:val="clear" w:color="FFF100" w:fill="FFF100"/>
            <w:vAlign w:val="bottom"/>
          </w:tcPr>
          <w:p w14:paraId="371CA11B" w14:textId="77777777" w:rsidR="00216840" w:rsidRPr="00B100BF" w:rsidRDefault="00216840" w:rsidP="003215BD">
            <w:pPr>
              <w:spacing w:line="204" w:lineRule="auto"/>
              <w:jc w:val="center"/>
              <w:rPr>
                <w:ins w:id="1642" w:author="Balasubramanian, Ruchita" w:date="2025-08-06T09:13:00Z" w16du:dateUtc="2025-08-06T13:13:00Z"/>
                <w:sz w:val="15"/>
                <w:szCs w:val="15"/>
              </w:rPr>
            </w:pPr>
            <w:ins w:id="1643" w:author="Balasubramanian, Ruchita" w:date="2025-08-06T09:13:00Z" w16du:dateUtc="2025-08-06T13:13:00Z">
              <w:r w:rsidRPr="001F1F6A">
                <w:rPr>
                  <w:rFonts w:eastAsia="Times New Roman"/>
                  <w:color w:val="000000"/>
                  <w:sz w:val="16"/>
                  <w:szCs w:val="16"/>
                  <w:lang w:val="en-US"/>
                </w:rPr>
                <w:t>(16 - 71)</w:t>
              </w:r>
            </w:ins>
          </w:p>
        </w:tc>
        <w:tc>
          <w:tcPr>
            <w:tcW w:w="994" w:type="dxa"/>
            <w:tcBorders>
              <w:top w:val="nil"/>
              <w:left w:val="single" w:sz="8" w:space="0" w:color="auto"/>
              <w:bottom w:val="single" w:sz="8" w:space="0" w:color="auto"/>
              <w:right w:val="single" w:sz="8" w:space="0" w:color="auto"/>
            </w:tcBorders>
            <w:shd w:val="clear" w:color="FFF100" w:fill="FFF100"/>
            <w:vAlign w:val="bottom"/>
          </w:tcPr>
          <w:p w14:paraId="605D62B9" w14:textId="77777777" w:rsidR="00216840" w:rsidRPr="00B100BF" w:rsidRDefault="00216840" w:rsidP="003215BD">
            <w:pPr>
              <w:spacing w:line="204" w:lineRule="auto"/>
              <w:jc w:val="center"/>
              <w:rPr>
                <w:ins w:id="1644" w:author="Balasubramanian, Ruchita" w:date="2025-08-06T09:13:00Z" w16du:dateUtc="2025-08-06T13:13:00Z"/>
                <w:sz w:val="15"/>
                <w:szCs w:val="15"/>
              </w:rPr>
            </w:pPr>
            <w:ins w:id="1645" w:author="Balasubramanian, Ruchita" w:date="2025-08-06T09:13:00Z" w16du:dateUtc="2025-08-06T13:13:00Z">
              <w:r w:rsidRPr="001F1F6A">
                <w:rPr>
                  <w:rFonts w:eastAsia="Times New Roman"/>
                  <w:color w:val="000000"/>
                  <w:sz w:val="16"/>
                  <w:szCs w:val="16"/>
                  <w:lang w:val="en-US"/>
                </w:rPr>
                <w:t>(0.6 - 2.7%)</w:t>
              </w:r>
            </w:ins>
          </w:p>
        </w:tc>
      </w:tr>
      <w:tr w:rsidR="00216840" w:rsidRPr="006E1E2E" w14:paraId="599E15D1" w14:textId="77777777" w:rsidTr="003215BD">
        <w:trPr>
          <w:trHeight w:val="144"/>
          <w:jc w:val="center"/>
          <w:ins w:id="1646" w:author="Balasubramanian, Ruchita" w:date="2025-08-06T09: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71BF91A" w14:textId="77777777" w:rsidR="00216840" w:rsidRPr="00811BF5" w:rsidRDefault="00216840" w:rsidP="003215BD">
            <w:pPr>
              <w:spacing w:line="204" w:lineRule="auto"/>
              <w:jc w:val="center"/>
              <w:rPr>
                <w:ins w:id="1647" w:author="Balasubramanian, Ruchita" w:date="2025-08-06T09:13:00Z" w16du:dateUtc="2025-08-06T13:13:00Z"/>
                <w:b/>
                <w:bCs/>
                <w:sz w:val="16"/>
                <w:szCs w:val="16"/>
              </w:rPr>
            </w:pPr>
            <w:ins w:id="1648" w:author="Balasubramanian, Ruchita" w:date="2025-08-06T09:13:00Z" w16du:dateUtc="2025-08-06T13:13:00Z">
              <w:r>
                <w:rPr>
                  <w:b/>
                  <w:bCs/>
                  <w:sz w:val="16"/>
                  <w:szCs w:val="16"/>
                </w:rPr>
                <w:t>Washington</w:t>
              </w:r>
            </w:ins>
          </w:p>
        </w:tc>
        <w:tc>
          <w:tcPr>
            <w:tcW w:w="1511" w:type="dxa"/>
            <w:gridSpan w:val="2"/>
            <w:tcBorders>
              <w:top w:val="single" w:sz="8" w:space="0" w:color="auto"/>
              <w:left w:val="nil"/>
              <w:bottom w:val="nil"/>
              <w:right w:val="single" w:sz="8" w:space="0" w:color="auto"/>
            </w:tcBorders>
            <w:shd w:val="clear" w:color="FFFFFF" w:fill="FFFFFF"/>
            <w:vAlign w:val="bottom"/>
          </w:tcPr>
          <w:p w14:paraId="4730290C" w14:textId="77777777" w:rsidR="00216840" w:rsidRPr="00AB48E1" w:rsidRDefault="00216840" w:rsidP="003215BD">
            <w:pPr>
              <w:spacing w:line="204" w:lineRule="auto"/>
              <w:jc w:val="center"/>
              <w:rPr>
                <w:ins w:id="1649" w:author="Balasubramanian, Ruchita" w:date="2025-08-06T09:13:00Z" w16du:dateUtc="2025-08-06T13:13:00Z"/>
                <w:sz w:val="16"/>
                <w:szCs w:val="16"/>
              </w:rPr>
            </w:pPr>
            <w:ins w:id="1650" w:author="Balasubramanian, Ruchita" w:date="2025-08-06T09:13:00Z" w16du:dateUtc="2025-08-06T13:13:00Z">
              <w:r w:rsidRPr="001F1F6A">
                <w:rPr>
                  <w:rFonts w:eastAsia="Times New Roman"/>
                  <w:color w:val="000000"/>
                  <w:sz w:val="16"/>
                  <w:szCs w:val="16"/>
                  <w:lang w:val="en-US"/>
                </w:rPr>
                <w:t>3,404</w:t>
              </w:r>
            </w:ins>
          </w:p>
        </w:tc>
        <w:tc>
          <w:tcPr>
            <w:tcW w:w="1210" w:type="dxa"/>
            <w:gridSpan w:val="3"/>
            <w:tcBorders>
              <w:top w:val="single" w:sz="8" w:space="0" w:color="auto"/>
              <w:left w:val="single" w:sz="8" w:space="0" w:color="auto"/>
              <w:bottom w:val="nil"/>
              <w:right w:val="single" w:sz="8" w:space="0" w:color="auto"/>
            </w:tcBorders>
            <w:shd w:val="clear" w:color="FFE800" w:fill="FFE800"/>
            <w:vAlign w:val="bottom"/>
          </w:tcPr>
          <w:p w14:paraId="1DA37998" w14:textId="77777777" w:rsidR="00216840" w:rsidRPr="00B100BF" w:rsidRDefault="00216840" w:rsidP="003215BD">
            <w:pPr>
              <w:spacing w:line="204" w:lineRule="auto"/>
              <w:jc w:val="center"/>
              <w:rPr>
                <w:ins w:id="1651" w:author="Balasubramanian, Ruchita" w:date="2025-08-06T09:13:00Z" w16du:dateUtc="2025-08-06T13:13:00Z"/>
                <w:sz w:val="15"/>
                <w:szCs w:val="15"/>
              </w:rPr>
            </w:pPr>
            <w:ins w:id="1652" w:author="Balasubramanian, Ruchita" w:date="2025-08-06T09:13:00Z" w16du:dateUtc="2025-08-06T13:13:00Z">
              <w:r w:rsidRPr="001F1F6A">
                <w:rPr>
                  <w:rFonts w:eastAsia="Times New Roman"/>
                  <w:color w:val="000000"/>
                  <w:sz w:val="16"/>
                  <w:szCs w:val="16"/>
                  <w:lang w:val="en-US"/>
                </w:rPr>
                <w:t>92</w:t>
              </w:r>
            </w:ins>
          </w:p>
        </w:tc>
        <w:tc>
          <w:tcPr>
            <w:tcW w:w="994" w:type="dxa"/>
            <w:tcBorders>
              <w:top w:val="single" w:sz="8" w:space="0" w:color="auto"/>
              <w:left w:val="single" w:sz="8" w:space="0" w:color="auto"/>
              <w:bottom w:val="nil"/>
              <w:right w:val="single" w:sz="8" w:space="0" w:color="auto"/>
            </w:tcBorders>
            <w:shd w:val="clear" w:color="FFE800" w:fill="FFE800"/>
            <w:vAlign w:val="bottom"/>
          </w:tcPr>
          <w:p w14:paraId="237C7398" w14:textId="77777777" w:rsidR="00216840" w:rsidRPr="00B100BF" w:rsidRDefault="00216840" w:rsidP="003215BD">
            <w:pPr>
              <w:spacing w:line="204" w:lineRule="auto"/>
              <w:jc w:val="center"/>
              <w:rPr>
                <w:ins w:id="1653" w:author="Balasubramanian, Ruchita" w:date="2025-08-06T09:13:00Z" w16du:dateUtc="2025-08-06T13:13:00Z"/>
                <w:sz w:val="15"/>
                <w:szCs w:val="15"/>
              </w:rPr>
            </w:pPr>
            <w:ins w:id="1654" w:author="Balasubramanian, Ruchita" w:date="2025-08-06T09:13:00Z" w16du:dateUtc="2025-08-06T13:13:00Z">
              <w:r w:rsidRPr="001F1F6A">
                <w:rPr>
                  <w:rFonts w:eastAsia="Times New Roman"/>
                  <w:color w:val="000000"/>
                  <w:sz w:val="16"/>
                  <w:szCs w:val="16"/>
                  <w:lang w:val="en-US"/>
                </w:rPr>
                <w:t>2.7%</w:t>
              </w:r>
            </w:ins>
          </w:p>
        </w:tc>
        <w:tc>
          <w:tcPr>
            <w:tcW w:w="1210" w:type="dxa"/>
            <w:gridSpan w:val="3"/>
            <w:tcBorders>
              <w:top w:val="single" w:sz="8" w:space="0" w:color="auto"/>
              <w:left w:val="single" w:sz="8" w:space="0" w:color="auto"/>
              <w:bottom w:val="nil"/>
              <w:right w:val="single" w:sz="8" w:space="0" w:color="auto"/>
            </w:tcBorders>
            <w:shd w:val="clear" w:color="FFEA00" w:fill="FFEA00"/>
            <w:vAlign w:val="bottom"/>
          </w:tcPr>
          <w:p w14:paraId="786B4A9C" w14:textId="77777777" w:rsidR="00216840" w:rsidRPr="00B100BF" w:rsidRDefault="00216840" w:rsidP="003215BD">
            <w:pPr>
              <w:spacing w:line="204" w:lineRule="auto"/>
              <w:jc w:val="center"/>
              <w:rPr>
                <w:ins w:id="1655" w:author="Balasubramanian, Ruchita" w:date="2025-08-06T09:13:00Z" w16du:dateUtc="2025-08-06T13:13:00Z"/>
                <w:sz w:val="15"/>
                <w:szCs w:val="15"/>
              </w:rPr>
            </w:pPr>
            <w:ins w:id="1656" w:author="Balasubramanian, Ruchita" w:date="2025-08-06T09:13:00Z" w16du:dateUtc="2025-08-06T13:13:00Z">
              <w:r w:rsidRPr="001F1F6A">
                <w:rPr>
                  <w:rFonts w:eastAsia="Times New Roman"/>
                  <w:color w:val="000000"/>
                  <w:sz w:val="16"/>
                  <w:szCs w:val="16"/>
                  <w:lang w:val="en-US"/>
                </w:rPr>
                <w:t>83</w:t>
              </w:r>
            </w:ins>
          </w:p>
        </w:tc>
        <w:tc>
          <w:tcPr>
            <w:tcW w:w="994" w:type="dxa"/>
            <w:tcBorders>
              <w:top w:val="single" w:sz="8" w:space="0" w:color="auto"/>
              <w:left w:val="single" w:sz="8" w:space="0" w:color="auto"/>
              <w:bottom w:val="nil"/>
              <w:right w:val="single" w:sz="8" w:space="0" w:color="auto"/>
            </w:tcBorders>
            <w:shd w:val="clear" w:color="FFEA00" w:fill="FFEA00"/>
            <w:vAlign w:val="bottom"/>
          </w:tcPr>
          <w:p w14:paraId="471A2BF2" w14:textId="77777777" w:rsidR="00216840" w:rsidRPr="00B100BF" w:rsidRDefault="00216840" w:rsidP="003215BD">
            <w:pPr>
              <w:spacing w:line="204" w:lineRule="auto"/>
              <w:jc w:val="center"/>
              <w:rPr>
                <w:ins w:id="1657" w:author="Balasubramanian, Ruchita" w:date="2025-08-06T09:13:00Z" w16du:dateUtc="2025-08-06T13:13:00Z"/>
                <w:sz w:val="15"/>
                <w:szCs w:val="15"/>
              </w:rPr>
            </w:pPr>
            <w:ins w:id="1658" w:author="Balasubramanian, Ruchita" w:date="2025-08-06T09:13:00Z" w16du:dateUtc="2025-08-06T13:13:00Z">
              <w:r w:rsidRPr="001F1F6A">
                <w:rPr>
                  <w:rFonts w:eastAsia="Times New Roman"/>
                  <w:color w:val="000000"/>
                  <w:sz w:val="16"/>
                  <w:szCs w:val="16"/>
                  <w:lang w:val="en-US"/>
                </w:rPr>
                <w:t>2.4%</w:t>
              </w:r>
            </w:ins>
          </w:p>
        </w:tc>
        <w:tc>
          <w:tcPr>
            <w:tcW w:w="1210" w:type="dxa"/>
            <w:gridSpan w:val="3"/>
            <w:tcBorders>
              <w:top w:val="single" w:sz="8" w:space="0" w:color="auto"/>
              <w:left w:val="single" w:sz="8" w:space="0" w:color="auto"/>
              <w:bottom w:val="nil"/>
              <w:right w:val="single" w:sz="8" w:space="0" w:color="auto"/>
            </w:tcBorders>
            <w:shd w:val="clear" w:color="FFF300" w:fill="FFF300"/>
            <w:vAlign w:val="bottom"/>
          </w:tcPr>
          <w:p w14:paraId="5214C4B2" w14:textId="77777777" w:rsidR="00216840" w:rsidRPr="00B100BF" w:rsidRDefault="00216840" w:rsidP="003215BD">
            <w:pPr>
              <w:spacing w:line="204" w:lineRule="auto"/>
              <w:jc w:val="center"/>
              <w:rPr>
                <w:ins w:id="1659" w:author="Balasubramanian, Ruchita" w:date="2025-08-06T09:13:00Z" w16du:dateUtc="2025-08-06T13:13:00Z"/>
                <w:sz w:val="15"/>
                <w:szCs w:val="15"/>
              </w:rPr>
            </w:pPr>
            <w:ins w:id="1660" w:author="Balasubramanian, Ruchita" w:date="2025-08-06T09:13:00Z" w16du:dateUtc="2025-08-06T13:13:00Z">
              <w:r w:rsidRPr="001F1F6A">
                <w:rPr>
                  <w:rFonts w:eastAsia="Times New Roman"/>
                  <w:color w:val="000000"/>
                  <w:sz w:val="16"/>
                  <w:szCs w:val="16"/>
                  <w:lang w:val="en-US"/>
                </w:rPr>
                <w:t>47</w:t>
              </w:r>
            </w:ins>
          </w:p>
        </w:tc>
        <w:tc>
          <w:tcPr>
            <w:tcW w:w="994" w:type="dxa"/>
            <w:tcBorders>
              <w:top w:val="single" w:sz="8" w:space="0" w:color="auto"/>
              <w:left w:val="single" w:sz="8" w:space="0" w:color="auto"/>
              <w:bottom w:val="nil"/>
              <w:right w:val="single" w:sz="8" w:space="0" w:color="auto"/>
            </w:tcBorders>
            <w:shd w:val="clear" w:color="FFF300" w:fill="FFF300"/>
            <w:vAlign w:val="bottom"/>
          </w:tcPr>
          <w:p w14:paraId="01CABC15" w14:textId="77777777" w:rsidR="00216840" w:rsidRPr="00B100BF" w:rsidRDefault="00216840" w:rsidP="003215BD">
            <w:pPr>
              <w:spacing w:line="204" w:lineRule="auto"/>
              <w:jc w:val="center"/>
              <w:rPr>
                <w:ins w:id="1661" w:author="Balasubramanian, Ruchita" w:date="2025-08-06T09:13:00Z" w16du:dateUtc="2025-08-06T13:13:00Z"/>
                <w:sz w:val="15"/>
                <w:szCs w:val="15"/>
              </w:rPr>
            </w:pPr>
            <w:ins w:id="1662" w:author="Balasubramanian, Ruchita" w:date="2025-08-06T09:13:00Z" w16du:dateUtc="2025-08-06T13:13:00Z">
              <w:r w:rsidRPr="001F1F6A">
                <w:rPr>
                  <w:rFonts w:eastAsia="Times New Roman"/>
                  <w:color w:val="000000"/>
                  <w:sz w:val="16"/>
                  <w:szCs w:val="16"/>
                  <w:lang w:val="en-US"/>
                </w:rPr>
                <w:t>1.4%</w:t>
              </w:r>
            </w:ins>
          </w:p>
        </w:tc>
      </w:tr>
      <w:tr w:rsidR="00216840" w:rsidRPr="006E1E2E" w14:paraId="366CE945" w14:textId="77777777" w:rsidTr="003215BD">
        <w:trPr>
          <w:trHeight w:val="144"/>
          <w:jc w:val="center"/>
          <w:ins w:id="1663"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20B7E8DE" w14:textId="77777777" w:rsidR="00216840" w:rsidRPr="00811BF5" w:rsidRDefault="00216840" w:rsidP="003215BD">
            <w:pPr>
              <w:spacing w:line="204" w:lineRule="auto"/>
              <w:jc w:val="center"/>
              <w:rPr>
                <w:ins w:id="1664"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4A6D5361" w14:textId="77777777" w:rsidR="00216840" w:rsidRPr="00AB48E1" w:rsidRDefault="00216840" w:rsidP="003215BD">
            <w:pPr>
              <w:spacing w:line="204" w:lineRule="auto"/>
              <w:jc w:val="center"/>
              <w:rPr>
                <w:ins w:id="1665" w:author="Balasubramanian, Ruchita" w:date="2025-08-06T09:13:00Z" w16du:dateUtc="2025-08-06T13:13:00Z"/>
                <w:sz w:val="16"/>
                <w:szCs w:val="16"/>
              </w:rPr>
            </w:pPr>
            <w:ins w:id="1666" w:author="Balasubramanian, Ruchita" w:date="2025-08-06T09:13:00Z" w16du:dateUtc="2025-08-06T13:13:00Z">
              <w:r w:rsidRPr="001F1F6A">
                <w:rPr>
                  <w:rFonts w:eastAsia="Times New Roman"/>
                  <w:color w:val="000000"/>
                  <w:sz w:val="16"/>
                  <w:szCs w:val="16"/>
                  <w:lang w:val="en-US"/>
                </w:rPr>
                <w:t>(2,815 - 3,983)</w:t>
              </w:r>
            </w:ins>
          </w:p>
        </w:tc>
        <w:tc>
          <w:tcPr>
            <w:tcW w:w="1210" w:type="dxa"/>
            <w:gridSpan w:val="3"/>
            <w:tcBorders>
              <w:top w:val="nil"/>
              <w:left w:val="single" w:sz="8" w:space="0" w:color="auto"/>
              <w:bottom w:val="single" w:sz="8" w:space="0" w:color="auto"/>
              <w:right w:val="single" w:sz="8" w:space="0" w:color="auto"/>
            </w:tcBorders>
            <w:shd w:val="clear" w:color="FFE800" w:fill="FFE800"/>
            <w:vAlign w:val="bottom"/>
          </w:tcPr>
          <w:p w14:paraId="5F249C0F" w14:textId="77777777" w:rsidR="00216840" w:rsidRPr="00B100BF" w:rsidRDefault="00216840" w:rsidP="003215BD">
            <w:pPr>
              <w:spacing w:line="204" w:lineRule="auto"/>
              <w:jc w:val="center"/>
              <w:rPr>
                <w:ins w:id="1667" w:author="Balasubramanian, Ruchita" w:date="2025-08-06T09:13:00Z" w16du:dateUtc="2025-08-06T13:13:00Z"/>
                <w:sz w:val="15"/>
                <w:szCs w:val="15"/>
              </w:rPr>
            </w:pPr>
            <w:ins w:id="1668" w:author="Balasubramanian, Ruchita" w:date="2025-08-06T09:13:00Z" w16du:dateUtc="2025-08-06T13:13:00Z">
              <w:r w:rsidRPr="001F1F6A">
                <w:rPr>
                  <w:rFonts w:eastAsia="Times New Roman"/>
                  <w:color w:val="000000"/>
                  <w:sz w:val="16"/>
                  <w:szCs w:val="16"/>
                  <w:lang w:val="en-US"/>
                </w:rPr>
                <w:t>(34 - 157)</w:t>
              </w:r>
            </w:ins>
          </w:p>
        </w:tc>
        <w:tc>
          <w:tcPr>
            <w:tcW w:w="994" w:type="dxa"/>
            <w:tcBorders>
              <w:top w:val="nil"/>
              <w:left w:val="single" w:sz="8" w:space="0" w:color="auto"/>
              <w:bottom w:val="single" w:sz="8" w:space="0" w:color="auto"/>
              <w:right w:val="single" w:sz="8" w:space="0" w:color="auto"/>
            </w:tcBorders>
            <w:shd w:val="clear" w:color="FFE800" w:fill="FFE800"/>
            <w:vAlign w:val="bottom"/>
          </w:tcPr>
          <w:p w14:paraId="1A83D3E7" w14:textId="77777777" w:rsidR="00216840" w:rsidRPr="00B100BF" w:rsidRDefault="00216840" w:rsidP="003215BD">
            <w:pPr>
              <w:spacing w:line="204" w:lineRule="auto"/>
              <w:jc w:val="center"/>
              <w:rPr>
                <w:ins w:id="1669" w:author="Balasubramanian, Ruchita" w:date="2025-08-06T09:13:00Z" w16du:dateUtc="2025-08-06T13:13:00Z"/>
                <w:sz w:val="15"/>
                <w:szCs w:val="15"/>
              </w:rPr>
            </w:pPr>
            <w:ins w:id="1670" w:author="Balasubramanian, Ruchita" w:date="2025-08-06T09:13:00Z" w16du:dateUtc="2025-08-06T13:13:00Z">
              <w:r w:rsidRPr="001F1F6A">
                <w:rPr>
                  <w:rFonts w:eastAsia="Times New Roman"/>
                  <w:color w:val="000000"/>
                  <w:sz w:val="16"/>
                  <w:szCs w:val="16"/>
                  <w:lang w:val="en-US"/>
                </w:rPr>
                <w:t>(1.0 - 4.7%)</w:t>
              </w:r>
            </w:ins>
          </w:p>
        </w:tc>
        <w:tc>
          <w:tcPr>
            <w:tcW w:w="1210" w:type="dxa"/>
            <w:gridSpan w:val="3"/>
            <w:tcBorders>
              <w:top w:val="nil"/>
              <w:left w:val="single" w:sz="8" w:space="0" w:color="auto"/>
              <w:bottom w:val="single" w:sz="8" w:space="0" w:color="auto"/>
              <w:right w:val="single" w:sz="8" w:space="0" w:color="auto"/>
            </w:tcBorders>
            <w:shd w:val="clear" w:color="FFEA00" w:fill="FFEA00"/>
            <w:vAlign w:val="bottom"/>
          </w:tcPr>
          <w:p w14:paraId="4E650056" w14:textId="77777777" w:rsidR="00216840" w:rsidRPr="00B100BF" w:rsidRDefault="00216840" w:rsidP="003215BD">
            <w:pPr>
              <w:spacing w:line="204" w:lineRule="auto"/>
              <w:jc w:val="center"/>
              <w:rPr>
                <w:ins w:id="1671" w:author="Balasubramanian, Ruchita" w:date="2025-08-06T09:13:00Z" w16du:dateUtc="2025-08-06T13:13:00Z"/>
                <w:sz w:val="15"/>
                <w:szCs w:val="15"/>
              </w:rPr>
            </w:pPr>
            <w:ins w:id="1672" w:author="Balasubramanian, Ruchita" w:date="2025-08-06T09:13:00Z" w16du:dateUtc="2025-08-06T13:13:00Z">
              <w:r w:rsidRPr="001F1F6A">
                <w:rPr>
                  <w:rFonts w:eastAsia="Times New Roman"/>
                  <w:color w:val="000000"/>
                  <w:sz w:val="16"/>
                  <w:szCs w:val="16"/>
                  <w:lang w:val="en-US"/>
                </w:rPr>
                <w:t>(31 - 140)</w:t>
              </w:r>
            </w:ins>
          </w:p>
        </w:tc>
        <w:tc>
          <w:tcPr>
            <w:tcW w:w="994" w:type="dxa"/>
            <w:tcBorders>
              <w:top w:val="nil"/>
              <w:left w:val="single" w:sz="8" w:space="0" w:color="auto"/>
              <w:bottom w:val="single" w:sz="8" w:space="0" w:color="auto"/>
              <w:right w:val="single" w:sz="8" w:space="0" w:color="auto"/>
            </w:tcBorders>
            <w:shd w:val="clear" w:color="FFEA00" w:fill="FFEA00"/>
            <w:vAlign w:val="bottom"/>
          </w:tcPr>
          <w:p w14:paraId="13CABEA8" w14:textId="77777777" w:rsidR="00216840" w:rsidRPr="00B100BF" w:rsidRDefault="00216840" w:rsidP="003215BD">
            <w:pPr>
              <w:spacing w:line="204" w:lineRule="auto"/>
              <w:jc w:val="center"/>
              <w:rPr>
                <w:ins w:id="1673" w:author="Balasubramanian, Ruchita" w:date="2025-08-06T09:13:00Z" w16du:dateUtc="2025-08-06T13:13:00Z"/>
                <w:sz w:val="15"/>
                <w:szCs w:val="15"/>
              </w:rPr>
            </w:pPr>
            <w:ins w:id="1674" w:author="Balasubramanian, Ruchita" w:date="2025-08-06T09:13:00Z" w16du:dateUtc="2025-08-06T13:13:00Z">
              <w:r w:rsidRPr="001F1F6A">
                <w:rPr>
                  <w:rFonts w:eastAsia="Times New Roman"/>
                  <w:color w:val="000000"/>
                  <w:sz w:val="16"/>
                  <w:szCs w:val="16"/>
                  <w:lang w:val="en-US"/>
                </w:rPr>
                <w:t>(0.9 - 4.2%)</w:t>
              </w:r>
            </w:ins>
          </w:p>
        </w:tc>
        <w:tc>
          <w:tcPr>
            <w:tcW w:w="1210" w:type="dxa"/>
            <w:gridSpan w:val="3"/>
            <w:tcBorders>
              <w:top w:val="nil"/>
              <w:left w:val="single" w:sz="8" w:space="0" w:color="auto"/>
              <w:bottom w:val="single" w:sz="8" w:space="0" w:color="auto"/>
              <w:right w:val="single" w:sz="8" w:space="0" w:color="auto"/>
            </w:tcBorders>
            <w:shd w:val="clear" w:color="FFF300" w:fill="FFF300"/>
            <w:vAlign w:val="bottom"/>
          </w:tcPr>
          <w:p w14:paraId="6400FD95" w14:textId="77777777" w:rsidR="00216840" w:rsidRPr="00B100BF" w:rsidRDefault="00216840" w:rsidP="003215BD">
            <w:pPr>
              <w:spacing w:line="204" w:lineRule="auto"/>
              <w:jc w:val="center"/>
              <w:rPr>
                <w:ins w:id="1675" w:author="Balasubramanian, Ruchita" w:date="2025-08-06T09:13:00Z" w16du:dateUtc="2025-08-06T13:13:00Z"/>
                <w:sz w:val="15"/>
                <w:szCs w:val="15"/>
              </w:rPr>
            </w:pPr>
            <w:ins w:id="1676" w:author="Balasubramanian, Ruchita" w:date="2025-08-06T09:13:00Z" w16du:dateUtc="2025-08-06T13:13:00Z">
              <w:r w:rsidRPr="001F1F6A">
                <w:rPr>
                  <w:rFonts w:eastAsia="Times New Roman"/>
                  <w:color w:val="000000"/>
                  <w:sz w:val="16"/>
                  <w:szCs w:val="16"/>
                  <w:lang w:val="en-US"/>
                </w:rPr>
                <w:t>(18 - 78)</w:t>
              </w:r>
            </w:ins>
          </w:p>
        </w:tc>
        <w:tc>
          <w:tcPr>
            <w:tcW w:w="994" w:type="dxa"/>
            <w:tcBorders>
              <w:top w:val="nil"/>
              <w:left w:val="single" w:sz="8" w:space="0" w:color="auto"/>
              <w:bottom w:val="single" w:sz="8" w:space="0" w:color="auto"/>
              <w:right w:val="single" w:sz="8" w:space="0" w:color="auto"/>
            </w:tcBorders>
            <w:shd w:val="clear" w:color="FFF300" w:fill="FFF300"/>
            <w:vAlign w:val="bottom"/>
          </w:tcPr>
          <w:p w14:paraId="150D3312" w14:textId="77777777" w:rsidR="00216840" w:rsidRPr="00B100BF" w:rsidRDefault="00216840" w:rsidP="003215BD">
            <w:pPr>
              <w:spacing w:line="204" w:lineRule="auto"/>
              <w:jc w:val="center"/>
              <w:rPr>
                <w:ins w:id="1677" w:author="Balasubramanian, Ruchita" w:date="2025-08-06T09:13:00Z" w16du:dateUtc="2025-08-06T13:13:00Z"/>
                <w:sz w:val="15"/>
                <w:szCs w:val="15"/>
              </w:rPr>
            </w:pPr>
            <w:ins w:id="1678" w:author="Balasubramanian, Ruchita" w:date="2025-08-06T09:13:00Z" w16du:dateUtc="2025-08-06T13:13:00Z">
              <w:r w:rsidRPr="001F1F6A">
                <w:rPr>
                  <w:rFonts w:eastAsia="Times New Roman"/>
                  <w:color w:val="000000"/>
                  <w:sz w:val="16"/>
                  <w:szCs w:val="16"/>
                  <w:lang w:val="en-US"/>
                </w:rPr>
                <w:t>(0.5 - 2.3%)</w:t>
              </w:r>
            </w:ins>
          </w:p>
        </w:tc>
      </w:tr>
      <w:tr w:rsidR="00216840" w:rsidRPr="006E1E2E" w14:paraId="43467FEF" w14:textId="77777777" w:rsidTr="003215BD">
        <w:trPr>
          <w:trHeight w:val="144"/>
          <w:jc w:val="center"/>
          <w:ins w:id="1679" w:author="Balasubramanian, Ruchita" w:date="2025-08-06T09:13:00Z"/>
        </w:trPr>
        <w:tc>
          <w:tcPr>
            <w:tcW w:w="1123" w:type="dxa"/>
            <w:vMerge w:val="restart"/>
            <w:tcBorders>
              <w:top w:val="single" w:sz="8" w:space="0" w:color="auto"/>
              <w:left w:val="single" w:sz="8" w:space="0" w:color="auto"/>
              <w:bottom w:val="single" w:sz="8" w:space="0" w:color="auto"/>
              <w:right w:val="single" w:sz="8" w:space="0" w:color="auto"/>
            </w:tcBorders>
            <w:vAlign w:val="center"/>
          </w:tcPr>
          <w:p w14:paraId="0B3DCA98" w14:textId="77777777" w:rsidR="00216840" w:rsidRPr="00811BF5" w:rsidRDefault="00216840" w:rsidP="003215BD">
            <w:pPr>
              <w:spacing w:line="204" w:lineRule="auto"/>
              <w:jc w:val="center"/>
              <w:rPr>
                <w:ins w:id="1680" w:author="Balasubramanian, Ruchita" w:date="2025-08-06T09:13:00Z" w16du:dateUtc="2025-08-06T13:13:00Z"/>
                <w:b/>
                <w:bCs/>
                <w:sz w:val="16"/>
                <w:szCs w:val="16"/>
              </w:rPr>
            </w:pPr>
            <w:ins w:id="1681" w:author="Balasubramanian, Ruchita" w:date="2025-08-06T09:13:00Z" w16du:dateUtc="2025-08-06T13:13:00Z">
              <w:r w:rsidRPr="00811BF5">
                <w:rPr>
                  <w:b/>
                  <w:bCs/>
                  <w:sz w:val="16"/>
                  <w:szCs w:val="16"/>
                </w:rPr>
                <w:t>Total</w:t>
              </w:r>
            </w:ins>
          </w:p>
        </w:tc>
        <w:tc>
          <w:tcPr>
            <w:tcW w:w="1511" w:type="dxa"/>
            <w:gridSpan w:val="2"/>
            <w:tcBorders>
              <w:top w:val="single" w:sz="8" w:space="0" w:color="auto"/>
              <w:left w:val="nil"/>
              <w:bottom w:val="nil"/>
              <w:right w:val="single" w:sz="8" w:space="0" w:color="auto"/>
            </w:tcBorders>
            <w:shd w:val="clear" w:color="FFFFFF" w:fill="FFFFFF"/>
            <w:vAlign w:val="bottom"/>
          </w:tcPr>
          <w:p w14:paraId="5C91EA7B" w14:textId="77777777" w:rsidR="00216840" w:rsidRPr="00AB48E1" w:rsidRDefault="00216840" w:rsidP="003215BD">
            <w:pPr>
              <w:spacing w:line="204" w:lineRule="auto"/>
              <w:jc w:val="center"/>
              <w:rPr>
                <w:ins w:id="1682" w:author="Balasubramanian, Ruchita" w:date="2025-08-06T09:13:00Z" w16du:dateUtc="2025-08-06T13:13:00Z"/>
                <w:b/>
                <w:bCs/>
                <w:sz w:val="16"/>
                <w:szCs w:val="16"/>
              </w:rPr>
            </w:pPr>
            <w:ins w:id="1683" w:author="Balasubramanian, Ruchita" w:date="2025-08-06T09:13:00Z" w16du:dateUtc="2025-08-06T13:13:00Z">
              <w:r w:rsidRPr="001F1F6A">
                <w:rPr>
                  <w:rFonts w:eastAsia="Times New Roman"/>
                  <w:color w:val="000000"/>
                  <w:sz w:val="16"/>
                  <w:szCs w:val="16"/>
                  <w:lang w:val="en-US"/>
                </w:rPr>
                <w:t>128,900</w:t>
              </w:r>
            </w:ins>
          </w:p>
        </w:tc>
        <w:tc>
          <w:tcPr>
            <w:tcW w:w="1210" w:type="dxa"/>
            <w:gridSpan w:val="3"/>
            <w:tcBorders>
              <w:top w:val="single" w:sz="8" w:space="0" w:color="auto"/>
              <w:left w:val="single" w:sz="8" w:space="0" w:color="auto"/>
              <w:bottom w:val="nil"/>
              <w:right w:val="single" w:sz="8" w:space="0" w:color="auto"/>
            </w:tcBorders>
            <w:shd w:val="clear" w:color="FFAB00" w:fill="FFAB00"/>
            <w:vAlign w:val="bottom"/>
          </w:tcPr>
          <w:p w14:paraId="64DD528A" w14:textId="77777777" w:rsidR="00216840" w:rsidRPr="00811BF5" w:rsidRDefault="00216840" w:rsidP="003215BD">
            <w:pPr>
              <w:spacing w:line="204" w:lineRule="auto"/>
              <w:jc w:val="center"/>
              <w:rPr>
                <w:ins w:id="1684" w:author="Balasubramanian, Ruchita" w:date="2025-08-06T09:13:00Z" w16du:dateUtc="2025-08-06T13:13:00Z"/>
                <w:b/>
                <w:bCs/>
                <w:sz w:val="16"/>
                <w:szCs w:val="16"/>
              </w:rPr>
            </w:pPr>
            <w:ins w:id="1685" w:author="Balasubramanian, Ruchita" w:date="2025-08-06T09:13:00Z" w16du:dateUtc="2025-08-06T13:13:00Z">
              <w:r w:rsidRPr="001F1F6A">
                <w:rPr>
                  <w:rFonts w:eastAsia="Times New Roman"/>
                  <w:color w:val="000000"/>
                  <w:sz w:val="16"/>
                  <w:szCs w:val="16"/>
                  <w:lang w:val="en-US"/>
                </w:rPr>
                <w:t>12,719</w:t>
              </w:r>
            </w:ins>
          </w:p>
        </w:tc>
        <w:tc>
          <w:tcPr>
            <w:tcW w:w="994" w:type="dxa"/>
            <w:tcBorders>
              <w:top w:val="single" w:sz="8" w:space="0" w:color="auto"/>
              <w:left w:val="single" w:sz="8" w:space="0" w:color="auto"/>
              <w:bottom w:val="nil"/>
              <w:right w:val="single" w:sz="8" w:space="0" w:color="auto"/>
            </w:tcBorders>
            <w:shd w:val="clear" w:color="FFAB00" w:fill="FFAB00"/>
            <w:vAlign w:val="bottom"/>
          </w:tcPr>
          <w:p w14:paraId="19B45A84" w14:textId="77777777" w:rsidR="00216840" w:rsidRPr="00811BF5" w:rsidRDefault="00216840" w:rsidP="003215BD">
            <w:pPr>
              <w:spacing w:line="204" w:lineRule="auto"/>
              <w:jc w:val="center"/>
              <w:rPr>
                <w:ins w:id="1686" w:author="Balasubramanian, Ruchita" w:date="2025-08-06T09:13:00Z" w16du:dateUtc="2025-08-06T13:13:00Z"/>
                <w:b/>
                <w:bCs/>
                <w:sz w:val="16"/>
                <w:szCs w:val="16"/>
              </w:rPr>
            </w:pPr>
            <w:ins w:id="1687" w:author="Balasubramanian, Ruchita" w:date="2025-08-06T09:13:00Z" w16du:dateUtc="2025-08-06T13:13:00Z">
              <w:r w:rsidRPr="001F1F6A">
                <w:rPr>
                  <w:rFonts w:eastAsia="Times New Roman"/>
                  <w:color w:val="000000"/>
                  <w:sz w:val="16"/>
                  <w:szCs w:val="16"/>
                  <w:lang w:val="en-US"/>
                </w:rPr>
                <w:t>9.9%</w:t>
              </w:r>
            </w:ins>
          </w:p>
        </w:tc>
        <w:tc>
          <w:tcPr>
            <w:tcW w:w="1210" w:type="dxa"/>
            <w:gridSpan w:val="3"/>
            <w:tcBorders>
              <w:top w:val="single" w:sz="8" w:space="0" w:color="auto"/>
              <w:left w:val="single" w:sz="8" w:space="0" w:color="auto"/>
              <w:bottom w:val="nil"/>
              <w:right w:val="single" w:sz="8" w:space="0" w:color="auto"/>
            </w:tcBorders>
            <w:shd w:val="clear" w:color="FFB900" w:fill="FFB900"/>
            <w:vAlign w:val="bottom"/>
          </w:tcPr>
          <w:p w14:paraId="37014063" w14:textId="77777777" w:rsidR="00216840" w:rsidRPr="00811BF5" w:rsidRDefault="00216840" w:rsidP="003215BD">
            <w:pPr>
              <w:spacing w:line="204" w:lineRule="auto"/>
              <w:jc w:val="center"/>
              <w:rPr>
                <w:ins w:id="1688" w:author="Balasubramanian, Ruchita" w:date="2025-08-06T09:13:00Z" w16du:dateUtc="2025-08-06T13:13:00Z"/>
                <w:b/>
                <w:bCs/>
                <w:sz w:val="16"/>
                <w:szCs w:val="16"/>
              </w:rPr>
            </w:pPr>
            <w:ins w:id="1689" w:author="Balasubramanian, Ruchita" w:date="2025-08-06T09:13:00Z" w16du:dateUtc="2025-08-06T13:13:00Z">
              <w:r w:rsidRPr="001F1F6A">
                <w:rPr>
                  <w:rFonts w:eastAsia="Times New Roman"/>
                  <w:color w:val="000000"/>
                  <w:sz w:val="16"/>
                  <w:szCs w:val="16"/>
                  <w:lang w:val="en-US"/>
                </w:rPr>
                <w:t>10,601</w:t>
              </w:r>
            </w:ins>
          </w:p>
        </w:tc>
        <w:tc>
          <w:tcPr>
            <w:tcW w:w="994" w:type="dxa"/>
            <w:tcBorders>
              <w:top w:val="single" w:sz="8" w:space="0" w:color="auto"/>
              <w:left w:val="single" w:sz="8" w:space="0" w:color="auto"/>
              <w:bottom w:val="nil"/>
              <w:right w:val="single" w:sz="8" w:space="0" w:color="auto"/>
            </w:tcBorders>
            <w:shd w:val="clear" w:color="FFB900" w:fill="FFB900"/>
            <w:vAlign w:val="bottom"/>
          </w:tcPr>
          <w:p w14:paraId="460FE5EA" w14:textId="77777777" w:rsidR="00216840" w:rsidRPr="00811BF5" w:rsidRDefault="00216840" w:rsidP="003215BD">
            <w:pPr>
              <w:spacing w:line="204" w:lineRule="auto"/>
              <w:jc w:val="center"/>
              <w:rPr>
                <w:ins w:id="1690" w:author="Balasubramanian, Ruchita" w:date="2025-08-06T09:13:00Z" w16du:dateUtc="2025-08-06T13:13:00Z"/>
                <w:b/>
                <w:bCs/>
                <w:sz w:val="16"/>
                <w:szCs w:val="16"/>
              </w:rPr>
            </w:pPr>
            <w:ins w:id="1691" w:author="Balasubramanian, Ruchita" w:date="2025-08-06T09:13:00Z" w16du:dateUtc="2025-08-06T13:13:00Z">
              <w:r w:rsidRPr="001F1F6A">
                <w:rPr>
                  <w:rFonts w:eastAsia="Times New Roman"/>
                  <w:color w:val="000000"/>
                  <w:sz w:val="16"/>
                  <w:szCs w:val="16"/>
                  <w:lang w:val="en-US"/>
                </w:rPr>
                <w:t>8.2%</w:t>
              </w:r>
            </w:ins>
          </w:p>
        </w:tc>
        <w:tc>
          <w:tcPr>
            <w:tcW w:w="1210" w:type="dxa"/>
            <w:gridSpan w:val="3"/>
            <w:tcBorders>
              <w:top w:val="single" w:sz="8" w:space="0" w:color="auto"/>
              <w:left w:val="single" w:sz="8" w:space="0" w:color="auto"/>
              <w:bottom w:val="nil"/>
              <w:right w:val="single" w:sz="8" w:space="0" w:color="auto"/>
            </w:tcBorders>
            <w:shd w:val="clear" w:color="FFDE00" w:fill="FFDE00"/>
            <w:vAlign w:val="bottom"/>
          </w:tcPr>
          <w:p w14:paraId="6AF41494" w14:textId="77777777" w:rsidR="00216840" w:rsidRPr="00811BF5" w:rsidRDefault="00216840" w:rsidP="003215BD">
            <w:pPr>
              <w:spacing w:line="204" w:lineRule="auto"/>
              <w:jc w:val="center"/>
              <w:rPr>
                <w:ins w:id="1692" w:author="Balasubramanian, Ruchita" w:date="2025-08-06T09:13:00Z" w16du:dateUtc="2025-08-06T13:13:00Z"/>
                <w:b/>
                <w:bCs/>
                <w:sz w:val="16"/>
                <w:szCs w:val="16"/>
              </w:rPr>
            </w:pPr>
            <w:ins w:id="1693" w:author="Balasubramanian, Ruchita" w:date="2025-08-06T09:13:00Z" w16du:dateUtc="2025-08-06T13:13:00Z">
              <w:r w:rsidRPr="001F1F6A">
                <w:rPr>
                  <w:rFonts w:eastAsia="Times New Roman"/>
                  <w:color w:val="000000"/>
                  <w:sz w:val="16"/>
                  <w:szCs w:val="16"/>
                  <w:lang w:val="en-US"/>
                </w:rPr>
                <w:t>5,012</w:t>
              </w:r>
            </w:ins>
          </w:p>
        </w:tc>
        <w:tc>
          <w:tcPr>
            <w:tcW w:w="994" w:type="dxa"/>
            <w:tcBorders>
              <w:top w:val="single" w:sz="8" w:space="0" w:color="auto"/>
              <w:left w:val="single" w:sz="8" w:space="0" w:color="auto"/>
              <w:bottom w:val="nil"/>
              <w:right w:val="single" w:sz="8" w:space="0" w:color="auto"/>
            </w:tcBorders>
            <w:shd w:val="clear" w:color="FFDE00" w:fill="FFDE00"/>
            <w:vAlign w:val="bottom"/>
          </w:tcPr>
          <w:p w14:paraId="30C6520D" w14:textId="77777777" w:rsidR="00216840" w:rsidRPr="00811BF5" w:rsidRDefault="00216840" w:rsidP="003215BD">
            <w:pPr>
              <w:spacing w:line="204" w:lineRule="auto"/>
              <w:jc w:val="center"/>
              <w:rPr>
                <w:ins w:id="1694" w:author="Balasubramanian, Ruchita" w:date="2025-08-06T09:13:00Z" w16du:dateUtc="2025-08-06T13:13:00Z"/>
                <w:b/>
                <w:bCs/>
                <w:sz w:val="16"/>
                <w:szCs w:val="16"/>
              </w:rPr>
            </w:pPr>
            <w:ins w:id="1695" w:author="Balasubramanian, Ruchita" w:date="2025-08-06T09:13:00Z" w16du:dateUtc="2025-08-06T13:13:00Z">
              <w:r w:rsidRPr="001F1F6A">
                <w:rPr>
                  <w:rFonts w:eastAsia="Times New Roman"/>
                  <w:color w:val="000000"/>
                  <w:sz w:val="16"/>
                  <w:szCs w:val="16"/>
                  <w:lang w:val="en-US"/>
                </w:rPr>
                <w:t>3.9%</w:t>
              </w:r>
            </w:ins>
          </w:p>
        </w:tc>
      </w:tr>
      <w:tr w:rsidR="00216840" w:rsidRPr="006E1E2E" w14:paraId="6A825DB0" w14:textId="77777777" w:rsidTr="003215BD">
        <w:trPr>
          <w:trHeight w:val="144"/>
          <w:jc w:val="center"/>
          <w:ins w:id="1696" w:author="Balasubramanian, Ruchita" w:date="2025-08-06T09:13:00Z"/>
        </w:trPr>
        <w:tc>
          <w:tcPr>
            <w:tcW w:w="1123" w:type="dxa"/>
            <w:vMerge/>
            <w:tcBorders>
              <w:left w:val="single" w:sz="8" w:space="0" w:color="auto"/>
              <w:bottom w:val="single" w:sz="8" w:space="0" w:color="auto"/>
              <w:right w:val="single" w:sz="8" w:space="0" w:color="auto"/>
            </w:tcBorders>
            <w:vAlign w:val="center"/>
          </w:tcPr>
          <w:p w14:paraId="02A6CB0B" w14:textId="77777777" w:rsidR="00216840" w:rsidRPr="0058088A" w:rsidRDefault="00216840" w:rsidP="003215BD">
            <w:pPr>
              <w:spacing w:line="204" w:lineRule="auto"/>
              <w:jc w:val="center"/>
              <w:rPr>
                <w:ins w:id="1697" w:author="Balasubramanian, Ruchita" w:date="2025-08-06T09:13:00Z" w16du:dateUtc="2025-08-06T13:13:00Z"/>
                <w:b/>
                <w:bCs/>
                <w:sz w:val="14"/>
                <w:szCs w:val="14"/>
              </w:rPr>
            </w:pPr>
          </w:p>
        </w:tc>
        <w:tc>
          <w:tcPr>
            <w:tcW w:w="1511" w:type="dxa"/>
            <w:gridSpan w:val="2"/>
            <w:tcBorders>
              <w:top w:val="nil"/>
              <w:left w:val="nil"/>
              <w:bottom w:val="single" w:sz="8" w:space="0" w:color="auto"/>
              <w:right w:val="single" w:sz="8" w:space="0" w:color="auto"/>
            </w:tcBorders>
            <w:shd w:val="clear" w:color="FFFFFF" w:fill="FFFFFF"/>
            <w:vAlign w:val="bottom"/>
          </w:tcPr>
          <w:p w14:paraId="53C828F5" w14:textId="77777777" w:rsidR="00216840" w:rsidRPr="00AB48E1" w:rsidRDefault="00216840" w:rsidP="003215BD">
            <w:pPr>
              <w:spacing w:line="204" w:lineRule="auto"/>
              <w:jc w:val="center"/>
              <w:rPr>
                <w:ins w:id="1698" w:author="Balasubramanian, Ruchita" w:date="2025-08-06T09:13:00Z" w16du:dateUtc="2025-08-06T13:13:00Z"/>
                <w:b/>
                <w:bCs/>
                <w:sz w:val="16"/>
                <w:szCs w:val="16"/>
              </w:rPr>
            </w:pPr>
            <w:ins w:id="1699" w:author="Balasubramanian, Ruchita" w:date="2025-08-06T09:13:00Z" w16du:dateUtc="2025-08-06T13:13:00Z">
              <w:r w:rsidRPr="001F1F6A">
                <w:rPr>
                  <w:rFonts w:eastAsia="Times New Roman"/>
                  <w:color w:val="000000"/>
                  <w:sz w:val="16"/>
                  <w:szCs w:val="16"/>
                  <w:lang w:val="en-US"/>
                </w:rPr>
                <w:t>(123,565 - 135,535)</w:t>
              </w:r>
            </w:ins>
          </w:p>
        </w:tc>
        <w:tc>
          <w:tcPr>
            <w:tcW w:w="1210" w:type="dxa"/>
            <w:gridSpan w:val="3"/>
            <w:tcBorders>
              <w:top w:val="nil"/>
              <w:left w:val="single" w:sz="8" w:space="0" w:color="auto"/>
              <w:bottom w:val="nil"/>
              <w:right w:val="single" w:sz="8" w:space="0" w:color="auto"/>
            </w:tcBorders>
            <w:shd w:val="clear" w:color="FFAB00" w:fill="FFAB00"/>
            <w:vAlign w:val="bottom"/>
          </w:tcPr>
          <w:p w14:paraId="40D80F2E" w14:textId="77777777" w:rsidR="00216840" w:rsidRPr="00811BF5" w:rsidRDefault="00216840" w:rsidP="003215BD">
            <w:pPr>
              <w:spacing w:line="204" w:lineRule="auto"/>
              <w:jc w:val="center"/>
              <w:rPr>
                <w:ins w:id="1700" w:author="Balasubramanian, Ruchita" w:date="2025-08-06T09:13:00Z" w16du:dateUtc="2025-08-06T13:13:00Z"/>
                <w:b/>
                <w:bCs/>
                <w:sz w:val="16"/>
                <w:szCs w:val="16"/>
              </w:rPr>
            </w:pPr>
            <w:ins w:id="1701" w:author="Balasubramanian, Ruchita" w:date="2025-08-06T09:13:00Z" w16du:dateUtc="2025-08-06T13:13:00Z">
              <w:r w:rsidRPr="001F1F6A">
                <w:rPr>
                  <w:rFonts w:eastAsia="Times New Roman"/>
                  <w:color w:val="000000"/>
                  <w:sz w:val="16"/>
                  <w:szCs w:val="16"/>
                  <w:lang w:val="en-US"/>
                </w:rPr>
                <w:t>(4,547 - 21,896)</w:t>
              </w:r>
            </w:ins>
          </w:p>
        </w:tc>
        <w:tc>
          <w:tcPr>
            <w:tcW w:w="994" w:type="dxa"/>
            <w:tcBorders>
              <w:top w:val="nil"/>
              <w:left w:val="single" w:sz="8" w:space="0" w:color="auto"/>
              <w:bottom w:val="nil"/>
              <w:right w:val="single" w:sz="8" w:space="0" w:color="auto"/>
            </w:tcBorders>
            <w:shd w:val="clear" w:color="FFAB00" w:fill="FFAB00"/>
            <w:vAlign w:val="bottom"/>
          </w:tcPr>
          <w:p w14:paraId="3BCB2FD4" w14:textId="77777777" w:rsidR="00216840" w:rsidRPr="00811BF5" w:rsidRDefault="00216840" w:rsidP="003215BD">
            <w:pPr>
              <w:spacing w:line="204" w:lineRule="auto"/>
              <w:jc w:val="center"/>
              <w:rPr>
                <w:ins w:id="1702" w:author="Balasubramanian, Ruchita" w:date="2025-08-06T09:13:00Z" w16du:dateUtc="2025-08-06T13:13:00Z"/>
                <w:b/>
                <w:bCs/>
                <w:sz w:val="16"/>
                <w:szCs w:val="16"/>
              </w:rPr>
            </w:pPr>
            <w:ins w:id="1703" w:author="Balasubramanian, Ruchita" w:date="2025-08-06T09:13:00Z" w16du:dateUtc="2025-08-06T13:13:00Z">
              <w:r w:rsidRPr="001F1F6A">
                <w:rPr>
                  <w:rFonts w:eastAsia="Times New Roman"/>
                  <w:color w:val="000000"/>
                  <w:sz w:val="16"/>
                  <w:szCs w:val="16"/>
                  <w:lang w:val="en-US"/>
                </w:rPr>
                <w:t>(3.6 - 16.9%)</w:t>
              </w:r>
            </w:ins>
          </w:p>
        </w:tc>
        <w:tc>
          <w:tcPr>
            <w:tcW w:w="1210" w:type="dxa"/>
            <w:gridSpan w:val="3"/>
            <w:tcBorders>
              <w:top w:val="nil"/>
              <w:left w:val="single" w:sz="8" w:space="0" w:color="auto"/>
              <w:bottom w:val="nil"/>
              <w:right w:val="single" w:sz="8" w:space="0" w:color="auto"/>
            </w:tcBorders>
            <w:shd w:val="clear" w:color="FFB900" w:fill="FFB900"/>
            <w:vAlign w:val="bottom"/>
          </w:tcPr>
          <w:p w14:paraId="7CF6A2DE" w14:textId="77777777" w:rsidR="00216840" w:rsidRPr="00811BF5" w:rsidRDefault="00216840" w:rsidP="003215BD">
            <w:pPr>
              <w:spacing w:line="204" w:lineRule="auto"/>
              <w:jc w:val="center"/>
              <w:rPr>
                <w:ins w:id="1704" w:author="Balasubramanian, Ruchita" w:date="2025-08-06T09:13:00Z" w16du:dateUtc="2025-08-06T13:13:00Z"/>
                <w:b/>
                <w:bCs/>
                <w:sz w:val="16"/>
                <w:szCs w:val="16"/>
              </w:rPr>
            </w:pPr>
            <w:ins w:id="1705" w:author="Balasubramanian, Ruchita" w:date="2025-08-06T09:13:00Z" w16du:dateUtc="2025-08-06T13:13:00Z">
              <w:r w:rsidRPr="001F1F6A">
                <w:rPr>
                  <w:rFonts w:eastAsia="Times New Roman"/>
                  <w:color w:val="000000"/>
                  <w:sz w:val="16"/>
                  <w:szCs w:val="16"/>
                  <w:lang w:val="en-US"/>
                </w:rPr>
                <w:t>(3,866 - 17,896)</w:t>
              </w:r>
            </w:ins>
          </w:p>
        </w:tc>
        <w:tc>
          <w:tcPr>
            <w:tcW w:w="994" w:type="dxa"/>
            <w:tcBorders>
              <w:top w:val="nil"/>
              <w:left w:val="single" w:sz="8" w:space="0" w:color="auto"/>
              <w:bottom w:val="nil"/>
              <w:right w:val="single" w:sz="8" w:space="0" w:color="auto"/>
            </w:tcBorders>
            <w:shd w:val="clear" w:color="FFB900" w:fill="FFB900"/>
            <w:vAlign w:val="bottom"/>
          </w:tcPr>
          <w:p w14:paraId="1CD30A19" w14:textId="77777777" w:rsidR="00216840" w:rsidRPr="00811BF5" w:rsidRDefault="00216840" w:rsidP="003215BD">
            <w:pPr>
              <w:spacing w:line="204" w:lineRule="auto"/>
              <w:jc w:val="center"/>
              <w:rPr>
                <w:ins w:id="1706" w:author="Balasubramanian, Ruchita" w:date="2025-08-06T09:13:00Z" w16du:dateUtc="2025-08-06T13:13:00Z"/>
                <w:b/>
                <w:bCs/>
                <w:sz w:val="16"/>
                <w:szCs w:val="16"/>
              </w:rPr>
            </w:pPr>
            <w:ins w:id="1707" w:author="Balasubramanian, Ruchita" w:date="2025-08-06T09:13:00Z" w16du:dateUtc="2025-08-06T13:13:00Z">
              <w:r w:rsidRPr="001F1F6A">
                <w:rPr>
                  <w:rFonts w:eastAsia="Times New Roman"/>
                  <w:color w:val="000000"/>
                  <w:sz w:val="16"/>
                  <w:szCs w:val="16"/>
                  <w:lang w:val="en-US"/>
                </w:rPr>
                <w:t>(3.0 - 13.9%)</w:t>
              </w:r>
            </w:ins>
          </w:p>
        </w:tc>
        <w:tc>
          <w:tcPr>
            <w:tcW w:w="1210" w:type="dxa"/>
            <w:gridSpan w:val="3"/>
            <w:tcBorders>
              <w:top w:val="nil"/>
              <w:left w:val="single" w:sz="8" w:space="0" w:color="auto"/>
              <w:bottom w:val="nil"/>
              <w:right w:val="single" w:sz="8" w:space="0" w:color="auto"/>
            </w:tcBorders>
            <w:shd w:val="clear" w:color="FFDE00" w:fill="FFDE00"/>
            <w:vAlign w:val="bottom"/>
          </w:tcPr>
          <w:p w14:paraId="673726B0" w14:textId="77777777" w:rsidR="00216840" w:rsidRPr="00811BF5" w:rsidRDefault="00216840" w:rsidP="003215BD">
            <w:pPr>
              <w:spacing w:line="204" w:lineRule="auto"/>
              <w:jc w:val="center"/>
              <w:rPr>
                <w:ins w:id="1708" w:author="Balasubramanian, Ruchita" w:date="2025-08-06T09:13:00Z" w16du:dateUtc="2025-08-06T13:13:00Z"/>
                <w:b/>
                <w:bCs/>
                <w:sz w:val="16"/>
                <w:szCs w:val="16"/>
              </w:rPr>
            </w:pPr>
            <w:ins w:id="1709" w:author="Balasubramanian, Ruchita" w:date="2025-08-06T09:13:00Z" w16du:dateUtc="2025-08-06T13:13:00Z">
              <w:r w:rsidRPr="001F1F6A">
                <w:rPr>
                  <w:rFonts w:eastAsia="Times New Roman"/>
                  <w:color w:val="000000"/>
                  <w:sz w:val="16"/>
                  <w:szCs w:val="16"/>
                  <w:lang w:val="en-US"/>
                </w:rPr>
                <w:t>(1,939 - 8,061)</w:t>
              </w:r>
            </w:ins>
          </w:p>
        </w:tc>
        <w:tc>
          <w:tcPr>
            <w:tcW w:w="994" w:type="dxa"/>
            <w:tcBorders>
              <w:top w:val="nil"/>
              <w:left w:val="single" w:sz="8" w:space="0" w:color="auto"/>
              <w:bottom w:val="nil"/>
              <w:right w:val="single" w:sz="8" w:space="0" w:color="auto"/>
            </w:tcBorders>
            <w:shd w:val="clear" w:color="FFDE00" w:fill="FFDE00"/>
            <w:vAlign w:val="bottom"/>
          </w:tcPr>
          <w:p w14:paraId="49D42453" w14:textId="77777777" w:rsidR="00216840" w:rsidRPr="00811BF5" w:rsidRDefault="00216840" w:rsidP="003215BD">
            <w:pPr>
              <w:spacing w:line="204" w:lineRule="auto"/>
              <w:jc w:val="center"/>
              <w:rPr>
                <w:ins w:id="1710" w:author="Balasubramanian, Ruchita" w:date="2025-08-06T09:13:00Z" w16du:dateUtc="2025-08-06T13:13:00Z"/>
                <w:b/>
                <w:bCs/>
                <w:sz w:val="16"/>
                <w:szCs w:val="16"/>
              </w:rPr>
            </w:pPr>
            <w:ins w:id="1711" w:author="Balasubramanian, Ruchita" w:date="2025-08-06T09:13:00Z" w16du:dateUtc="2025-08-06T13:13:00Z">
              <w:r w:rsidRPr="001F1F6A">
                <w:rPr>
                  <w:rFonts w:eastAsia="Times New Roman"/>
                  <w:color w:val="000000"/>
                  <w:sz w:val="16"/>
                  <w:szCs w:val="16"/>
                  <w:lang w:val="en-US"/>
                </w:rPr>
                <w:t>(1.5 - 6.3%)</w:t>
              </w:r>
            </w:ins>
          </w:p>
        </w:tc>
      </w:tr>
      <w:tr w:rsidR="00216840" w:rsidRPr="006E1E2E" w14:paraId="773379D8" w14:textId="77777777" w:rsidTr="003215BD">
        <w:trPr>
          <w:trHeight w:val="144"/>
          <w:jc w:val="center"/>
          <w:ins w:id="1712" w:author="Balasubramanian, Ruchita" w:date="2025-08-06T09:13:00Z"/>
        </w:trPr>
        <w:tc>
          <w:tcPr>
            <w:tcW w:w="1123" w:type="dxa"/>
            <w:tcBorders>
              <w:top w:val="single" w:sz="8" w:space="0" w:color="auto"/>
              <w:left w:val="nil"/>
              <w:bottom w:val="nil"/>
              <w:right w:val="nil"/>
            </w:tcBorders>
            <w:vAlign w:val="center"/>
          </w:tcPr>
          <w:p w14:paraId="26512B77" w14:textId="77777777" w:rsidR="00216840" w:rsidRPr="0058088A" w:rsidRDefault="00216840" w:rsidP="003215BD">
            <w:pPr>
              <w:spacing w:line="204" w:lineRule="auto"/>
              <w:jc w:val="center"/>
              <w:rPr>
                <w:ins w:id="1713" w:author="Balasubramanian, Ruchita" w:date="2025-08-06T09:13:00Z" w16du:dateUtc="2025-08-06T13:13:00Z"/>
                <w:b/>
                <w:bCs/>
                <w:sz w:val="14"/>
                <w:szCs w:val="14"/>
              </w:rPr>
            </w:pPr>
          </w:p>
        </w:tc>
        <w:tc>
          <w:tcPr>
            <w:tcW w:w="1511" w:type="dxa"/>
            <w:gridSpan w:val="2"/>
            <w:tcBorders>
              <w:top w:val="single" w:sz="8" w:space="0" w:color="auto"/>
              <w:left w:val="nil"/>
              <w:bottom w:val="nil"/>
              <w:right w:val="single" w:sz="8" w:space="0" w:color="auto"/>
            </w:tcBorders>
            <w:shd w:val="clear" w:color="FFFFFF" w:fill="FFFFFF"/>
            <w:vAlign w:val="bottom"/>
          </w:tcPr>
          <w:p w14:paraId="12FD37BE" w14:textId="77777777" w:rsidR="00216840" w:rsidRPr="00811BF5" w:rsidRDefault="00216840" w:rsidP="003215BD">
            <w:pPr>
              <w:spacing w:line="204" w:lineRule="auto"/>
              <w:jc w:val="center"/>
              <w:rPr>
                <w:ins w:id="1714" w:author="Balasubramanian, Ruchita" w:date="2025-08-06T09:13:00Z" w16du:dateUtc="2025-08-06T13:13:00Z"/>
                <w:rFonts w:eastAsia="Times New Roman"/>
                <w:color w:val="000000"/>
                <w:sz w:val="16"/>
                <w:szCs w:val="16"/>
                <w:lang w:val="en-US"/>
              </w:rPr>
            </w:pPr>
          </w:p>
        </w:tc>
        <w:tc>
          <w:tcPr>
            <w:tcW w:w="6612" w:type="dxa"/>
            <w:gridSpan w:val="12"/>
            <w:tcBorders>
              <w:top w:val="single" w:sz="8" w:space="0" w:color="auto"/>
              <w:left w:val="single" w:sz="8" w:space="0" w:color="auto"/>
              <w:bottom w:val="single" w:sz="8" w:space="0" w:color="auto"/>
              <w:right w:val="single" w:sz="8"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216840" w14:paraId="4F8F956F" w14:textId="77777777" w:rsidTr="003215BD">
              <w:trPr>
                <w:trHeight w:val="360"/>
                <w:ins w:id="1715" w:author="Balasubramanian, Ruchita" w:date="2025-08-06T09:13:00Z"/>
              </w:trPr>
              <w:tc>
                <w:tcPr>
                  <w:tcW w:w="1060" w:type="dxa"/>
                  <w:vAlign w:val="center"/>
                </w:tcPr>
                <w:p w14:paraId="175040C1" w14:textId="77777777" w:rsidR="00216840" w:rsidRDefault="00216840" w:rsidP="003215BD">
                  <w:pPr>
                    <w:spacing w:line="204" w:lineRule="auto"/>
                    <w:jc w:val="right"/>
                    <w:rPr>
                      <w:ins w:id="1716" w:author="Balasubramanian, Ruchita" w:date="2025-08-06T09:13:00Z" w16du:dateUtc="2025-08-06T13:13:00Z"/>
                      <w:rFonts w:eastAsia="Times New Roman"/>
                      <w:color w:val="000000"/>
                      <w:sz w:val="16"/>
                      <w:szCs w:val="16"/>
                    </w:rPr>
                  </w:pPr>
                  <w:ins w:id="1717" w:author="Balasubramanian, Ruchita" w:date="2025-08-06T09:13:00Z" w16du:dateUtc="2025-08-06T13:13:00Z">
                    <w:r>
                      <w:rPr>
                        <w:rFonts w:eastAsia="Times New Roman"/>
                        <w:color w:val="000000"/>
                        <w:sz w:val="16"/>
                        <w:szCs w:val="16"/>
                      </w:rPr>
                      <w:t>0%</w:t>
                    </w:r>
                  </w:ins>
                </w:p>
              </w:tc>
              <w:tc>
                <w:tcPr>
                  <w:tcW w:w="4330" w:type="dxa"/>
                  <w:vAlign w:val="center"/>
                </w:tcPr>
                <w:p w14:paraId="7CD0DF96" w14:textId="77777777" w:rsidR="00216840" w:rsidRDefault="00216840" w:rsidP="003215BD">
                  <w:pPr>
                    <w:spacing w:line="204" w:lineRule="auto"/>
                    <w:jc w:val="center"/>
                    <w:rPr>
                      <w:ins w:id="1718" w:author="Balasubramanian, Ruchita" w:date="2025-08-06T09:13:00Z" w16du:dateUtc="2025-08-06T13:13:00Z"/>
                      <w:rFonts w:eastAsia="Times New Roman"/>
                      <w:color w:val="000000"/>
                      <w:sz w:val="16"/>
                      <w:szCs w:val="16"/>
                    </w:rPr>
                  </w:pPr>
                  <w:ins w:id="1719" w:author="Balasubramanian, Ruchita" w:date="2025-08-06T09:13:00Z" w16du:dateUtc="2025-08-06T13:13:00Z">
                    <w:r>
                      <w:rPr>
                        <w:noProof/>
                      </w:rPr>
                      <w:drawing>
                        <wp:inline distT="0" distB="0" distL="0" distR="0" wp14:anchorId="0CD641B1" wp14:editId="12A2DE46">
                          <wp:extent cx="2735902" cy="196875"/>
                          <wp:effectExtent l="0" t="0" r="7620" b="0"/>
                          <wp:docPr id="138092710" name="Picture 138092710"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1034" w:type="dxa"/>
                  <w:vAlign w:val="center"/>
                </w:tcPr>
                <w:p w14:paraId="741E7586" w14:textId="77777777" w:rsidR="00216840" w:rsidRDefault="00216840" w:rsidP="003215BD">
                  <w:pPr>
                    <w:spacing w:line="204" w:lineRule="auto"/>
                    <w:rPr>
                      <w:ins w:id="1720" w:author="Balasubramanian, Ruchita" w:date="2025-08-06T09:13:00Z" w16du:dateUtc="2025-08-06T13:13:00Z"/>
                      <w:rFonts w:eastAsia="Times New Roman"/>
                      <w:color w:val="000000"/>
                      <w:sz w:val="16"/>
                      <w:szCs w:val="16"/>
                    </w:rPr>
                  </w:pPr>
                  <w:ins w:id="1721" w:author="Balasubramanian, Ruchita" w:date="2025-08-06T09:13:00Z" w16du:dateUtc="2025-08-06T13:13:00Z">
                    <w:r>
                      <w:rPr>
                        <w:rFonts w:eastAsia="Times New Roman"/>
                        <w:color w:val="000000"/>
                        <w:sz w:val="16"/>
                        <w:szCs w:val="16"/>
                      </w:rPr>
                      <w:t>30%</w:t>
                    </w:r>
                  </w:ins>
                </w:p>
              </w:tc>
            </w:tr>
          </w:tbl>
          <w:p w14:paraId="526491A0" w14:textId="77777777" w:rsidR="00216840" w:rsidRPr="00811BF5" w:rsidRDefault="00216840" w:rsidP="003215BD">
            <w:pPr>
              <w:spacing w:line="204" w:lineRule="auto"/>
              <w:jc w:val="center"/>
              <w:rPr>
                <w:ins w:id="1722" w:author="Balasubramanian, Ruchita" w:date="2025-08-06T09:13:00Z" w16du:dateUtc="2025-08-06T13:13:00Z"/>
                <w:rFonts w:eastAsia="Times New Roman"/>
                <w:color w:val="000000"/>
                <w:sz w:val="16"/>
                <w:szCs w:val="16"/>
                <w:lang w:val="en-US"/>
              </w:rPr>
            </w:pPr>
          </w:p>
        </w:tc>
      </w:tr>
      <w:tr w:rsidR="00F50E0E" w:rsidRPr="00F77336" w:rsidDel="00216840" w14:paraId="19441E7D" w14:textId="10713A7B" w:rsidTr="00216840">
        <w:tblPrEx>
          <w:tblW w:w="9246" w:type="dxa"/>
          <w:jc w:val="center"/>
          <w:tblCellMar>
            <w:left w:w="29" w:type="dxa"/>
            <w:right w:w="29" w:type="dxa"/>
          </w:tblCellMar>
          <w:tblPrExChange w:id="1723" w:author="Balasubramanian, Ruchita" w:date="2025-08-06T09:13:00Z" w16du:dateUtc="2025-08-06T13:13:00Z">
            <w:tblPrEx>
              <w:tblW w:w="9246" w:type="dxa"/>
              <w:jc w:val="center"/>
              <w:tblCellMar>
                <w:left w:w="29" w:type="dxa"/>
                <w:right w:w="29" w:type="dxa"/>
              </w:tblCellMar>
            </w:tblPrEx>
          </w:tblPrExChange>
        </w:tblPrEx>
        <w:trPr>
          <w:trHeight w:val="144"/>
          <w:jc w:val="center"/>
          <w:del w:id="1724" w:author="Balasubramanian, Ruchita" w:date="2025-08-06T09:13:00Z"/>
          <w:trPrChange w:id="1725" w:author="Balasubramanian, Ruchita" w:date="2025-08-06T09:13:00Z" w16du:dateUtc="2025-08-06T13:13:00Z">
            <w:trPr>
              <w:gridBefore w:val="1"/>
              <w:trHeight w:val="144"/>
              <w:jc w:val="center"/>
            </w:trPr>
          </w:trPrChange>
        </w:trPr>
        <w:tc>
          <w:tcPr>
            <w:tcW w:w="1300" w:type="dxa"/>
            <w:gridSpan w:val="2"/>
            <w:tcBorders>
              <w:top w:val="nil"/>
              <w:left w:val="nil"/>
              <w:bottom w:val="single" w:sz="8" w:space="0" w:color="auto"/>
              <w:right w:val="single" w:sz="8" w:space="0" w:color="auto"/>
            </w:tcBorders>
            <w:vAlign w:val="center"/>
            <w:tcPrChange w:id="1726" w:author="Balasubramanian, Ruchita" w:date="2025-08-06T09:13:00Z" w16du:dateUtc="2025-08-06T13:13:00Z">
              <w:tcPr>
                <w:tcW w:w="1123" w:type="dxa"/>
                <w:gridSpan w:val="3"/>
                <w:tcBorders>
                  <w:top w:val="nil"/>
                  <w:left w:val="nil"/>
                  <w:bottom w:val="single" w:sz="8" w:space="0" w:color="auto"/>
                  <w:right w:val="single" w:sz="8" w:space="0" w:color="auto"/>
                </w:tcBorders>
                <w:vAlign w:val="center"/>
              </w:tcPr>
            </w:tcPrChange>
          </w:tcPr>
          <w:p w14:paraId="6BE73630" w14:textId="20AF2E83" w:rsidR="00F50E0E" w:rsidRPr="00F77336" w:rsidDel="00216840" w:rsidRDefault="00F50E0E" w:rsidP="007B5A9B">
            <w:pPr>
              <w:spacing w:line="204" w:lineRule="auto"/>
              <w:jc w:val="center"/>
              <w:rPr>
                <w:del w:id="1727" w:author="Balasubramanian, Ruchita" w:date="2025-08-06T09:13:00Z" w16du:dateUtc="2025-08-06T13:13:00Z"/>
                <w:rFonts w:ascii="Times New Roman" w:hAnsi="Times New Roman" w:cs="Times New Roman"/>
                <w:b/>
                <w:bCs/>
                <w:sz w:val="24"/>
                <w:szCs w:val="24"/>
                <w:rPrChange w:id="1728" w:author="Balasubramanian, Ruchita" w:date="2025-08-05T15:31:00Z" w16du:dateUtc="2025-08-05T19:31:00Z">
                  <w:rPr>
                    <w:del w:id="1729" w:author="Balasubramanian, Ruchita" w:date="2025-08-06T09:13:00Z" w16du:dateUtc="2025-08-06T13:13:00Z"/>
                    <w:b/>
                    <w:bCs/>
                    <w:sz w:val="18"/>
                    <w:szCs w:val="18"/>
                  </w:rPr>
                </w:rPrChange>
              </w:rPr>
            </w:pPr>
          </w:p>
        </w:tc>
        <w:tc>
          <w:tcPr>
            <w:tcW w:w="1427" w:type="dxa"/>
            <w:gridSpan w:val="2"/>
            <w:tcBorders>
              <w:top w:val="single" w:sz="8" w:space="0" w:color="auto"/>
              <w:left w:val="single" w:sz="8" w:space="0" w:color="auto"/>
              <w:bottom w:val="single" w:sz="8" w:space="0" w:color="auto"/>
              <w:right w:val="single" w:sz="8" w:space="0" w:color="auto"/>
            </w:tcBorders>
            <w:tcPrChange w:id="1730" w:author="Balasubramanian, Ruchita" w:date="2025-08-06T09:13:00Z" w16du:dateUtc="2025-08-06T13:13:00Z">
              <w:tcPr>
                <w:tcW w:w="1511" w:type="dxa"/>
                <w:gridSpan w:val="3"/>
                <w:tcBorders>
                  <w:top w:val="single" w:sz="8" w:space="0" w:color="auto"/>
                  <w:left w:val="single" w:sz="8" w:space="0" w:color="auto"/>
                  <w:bottom w:val="single" w:sz="8" w:space="0" w:color="auto"/>
                  <w:right w:val="single" w:sz="8" w:space="0" w:color="auto"/>
                </w:tcBorders>
              </w:tcPr>
            </w:tcPrChange>
          </w:tcPr>
          <w:p w14:paraId="2016CB12" w14:textId="13211A86" w:rsidR="00F50E0E" w:rsidRPr="00F77336" w:rsidDel="00216840" w:rsidRDefault="00F50E0E" w:rsidP="007B5A9B">
            <w:pPr>
              <w:spacing w:line="204" w:lineRule="auto"/>
              <w:jc w:val="center"/>
              <w:rPr>
                <w:del w:id="1731" w:author="Balasubramanian, Ruchita" w:date="2025-08-06T09:13:00Z" w16du:dateUtc="2025-08-06T13:13:00Z"/>
                <w:rFonts w:ascii="Times New Roman" w:hAnsi="Times New Roman" w:cs="Times New Roman"/>
                <w:sz w:val="24"/>
                <w:szCs w:val="24"/>
                <w:rPrChange w:id="1732" w:author="Balasubramanian, Ruchita" w:date="2025-08-05T15:31:00Z" w16du:dateUtc="2025-08-05T19:31:00Z">
                  <w:rPr>
                    <w:del w:id="1733" w:author="Balasubramanian, Ruchita" w:date="2025-08-06T09:13:00Z" w16du:dateUtc="2025-08-06T13:13:00Z"/>
                    <w:sz w:val="16"/>
                    <w:szCs w:val="16"/>
                  </w:rPr>
                </w:rPrChange>
              </w:rPr>
            </w:pPr>
            <w:del w:id="1734" w:author="Balasubramanian, Ruchita" w:date="2025-08-06T09:13:00Z" w16du:dateUtc="2025-08-06T13:13:00Z">
              <w:r w:rsidRPr="00F77336" w:rsidDel="00216840">
                <w:rPr>
                  <w:rFonts w:ascii="Times New Roman" w:hAnsi="Times New Roman" w:cs="Times New Roman"/>
                  <w:b/>
                  <w:bCs/>
                  <w:sz w:val="24"/>
                  <w:szCs w:val="24"/>
                  <w:rPrChange w:id="1735" w:author="Balasubramanian, Ruchita" w:date="2025-08-05T15:31:00Z" w16du:dateUtc="2025-08-05T19:31:00Z">
                    <w:rPr>
                      <w:b/>
                      <w:bCs/>
                      <w:sz w:val="18"/>
                      <w:szCs w:val="18"/>
                    </w:rPr>
                  </w:rPrChange>
                </w:rPr>
                <w:delText>Continuation</w:delText>
              </w:r>
            </w:del>
          </w:p>
        </w:tc>
        <w:tc>
          <w:tcPr>
            <w:tcW w:w="2173" w:type="dxa"/>
            <w:gridSpan w:val="4"/>
            <w:tcBorders>
              <w:top w:val="single" w:sz="8" w:space="0" w:color="auto"/>
              <w:left w:val="single" w:sz="8" w:space="0" w:color="auto"/>
              <w:bottom w:val="single" w:sz="8" w:space="0" w:color="auto"/>
              <w:right w:val="single" w:sz="8" w:space="0" w:color="auto"/>
            </w:tcBorders>
            <w:tcPrChange w:id="1736" w:author="Balasubramanian, Ruchita" w:date="2025-08-06T09:13:00Z" w16du:dateUtc="2025-08-06T13:13:00Z">
              <w:tcPr>
                <w:tcW w:w="2204" w:type="dxa"/>
                <w:gridSpan w:val="6"/>
                <w:tcBorders>
                  <w:top w:val="single" w:sz="8" w:space="0" w:color="auto"/>
                  <w:left w:val="single" w:sz="8" w:space="0" w:color="auto"/>
                  <w:bottom w:val="single" w:sz="8" w:space="0" w:color="auto"/>
                  <w:right w:val="single" w:sz="8" w:space="0" w:color="auto"/>
                </w:tcBorders>
              </w:tcPr>
            </w:tcPrChange>
          </w:tcPr>
          <w:p w14:paraId="2579404A" w14:textId="2F2B5E95" w:rsidR="00F50E0E" w:rsidRPr="00F77336" w:rsidDel="00216840" w:rsidRDefault="00F50E0E" w:rsidP="007B5A9B">
            <w:pPr>
              <w:spacing w:line="204" w:lineRule="auto"/>
              <w:jc w:val="center"/>
              <w:rPr>
                <w:del w:id="1737" w:author="Balasubramanian, Ruchita" w:date="2025-08-06T09:13:00Z" w16du:dateUtc="2025-08-06T13:13:00Z"/>
                <w:rFonts w:ascii="Times New Roman" w:hAnsi="Times New Roman" w:cs="Times New Roman"/>
                <w:sz w:val="24"/>
                <w:szCs w:val="24"/>
                <w:rPrChange w:id="1738" w:author="Balasubramanian, Ruchita" w:date="2025-08-05T15:31:00Z" w16du:dateUtc="2025-08-05T19:31:00Z">
                  <w:rPr>
                    <w:del w:id="1739" w:author="Balasubramanian, Ruchita" w:date="2025-08-06T09:13:00Z" w16du:dateUtc="2025-08-06T13:13:00Z"/>
                    <w:sz w:val="16"/>
                    <w:szCs w:val="16"/>
                  </w:rPr>
                </w:rPrChange>
              </w:rPr>
            </w:pPr>
            <w:del w:id="1740" w:author="Balasubramanian, Ruchita" w:date="2025-08-06T09:13:00Z" w16du:dateUtc="2025-08-06T13:13:00Z">
              <w:r w:rsidRPr="00F77336" w:rsidDel="00216840">
                <w:rPr>
                  <w:rFonts w:ascii="Times New Roman" w:hAnsi="Times New Roman" w:cs="Times New Roman"/>
                  <w:b/>
                  <w:bCs/>
                  <w:sz w:val="24"/>
                  <w:szCs w:val="24"/>
                  <w:rPrChange w:id="1741" w:author="Balasubramanian, Ruchita" w:date="2025-08-05T15:31:00Z" w16du:dateUtc="2025-08-05T19:31:00Z">
                    <w:rPr>
                      <w:b/>
                      <w:bCs/>
                      <w:sz w:val="18"/>
                      <w:szCs w:val="18"/>
                    </w:rPr>
                  </w:rPrChange>
                </w:rPr>
                <w:delText>Cessation</w:delText>
              </w:r>
            </w:del>
          </w:p>
        </w:tc>
        <w:tc>
          <w:tcPr>
            <w:tcW w:w="2173" w:type="dxa"/>
            <w:gridSpan w:val="4"/>
            <w:tcBorders>
              <w:top w:val="single" w:sz="8" w:space="0" w:color="auto"/>
              <w:left w:val="single" w:sz="8" w:space="0" w:color="auto"/>
              <w:bottom w:val="single" w:sz="8" w:space="0" w:color="auto"/>
              <w:right w:val="single" w:sz="8" w:space="0" w:color="auto"/>
            </w:tcBorders>
            <w:tcPrChange w:id="1742" w:author="Balasubramanian, Ruchita" w:date="2025-08-06T09:13:00Z" w16du:dateUtc="2025-08-06T13:13:00Z">
              <w:tcPr>
                <w:tcW w:w="2204" w:type="dxa"/>
                <w:gridSpan w:val="6"/>
                <w:tcBorders>
                  <w:top w:val="single" w:sz="8" w:space="0" w:color="auto"/>
                  <w:left w:val="single" w:sz="8" w:space="0" w:color="auto"/>
                  <w:bottom w:val="single" w:sz="8" w:space="0" w:color="auto"/>
                  <w:right w:val="single" w:sz="8" w:space="0" w:color="auto"/>
                </w:tcBorders>
              </w:tcPr>
            </w:tcPrChange>
          </w:tcPr>
          <w:p w14:paraId="37A42D0D" w14:textId="5EFD640F" w:rsidR="00F50E0E" w:rsidRPr="00F77336" w:rsidDel="00216840" w:rsidRDefault="00F50E0E" w:rsidP="007B5A9B">
            <w:pPr>
              <w:spacing w:line="204" w:lineRule="auto"/>
              <w:jc w:val="center"/>
              <w:rPr>
                <w:del w:id="1743" w:author="Balasubramanian, Ruchita" w:date="2025-08-06T09:13:00Z" w16du:dateUtc="2025-08-06T13:13:00Z"/>
                <w:rFonts w:ascii="Times New Roman" w:hAnsi="Times New Roman" w:cs="Times New Roman"/>
                <w:sz w:val="24"/>
                <w:szCs w:val="24"/>
                <w:rPrChange w:id="1744" w:author="Balasubramanian, Ruchita" w:date="2025-08-05T15:31:00Z" w16du:dateUtc="2025-08-05T19:31:00Z">
                  <w:rPr>
                    <w:del w:id="1745" w:author="Balasubramanian, Ruchita" w:date="2025-08-06T09:13:00Z" w16du:dateUtc="2025-08-06T13:13:00Z"/>
                    <w:sz w:val="16"/>
                    <w:szCs w:val="16"/>
                  </w:rPr>
                </w:rPrChange>
              </w:rPr>
            </w:pPr>
            <w:del w:id="1746" w:author="Balasubramanian, Ruchita" w:date="2025-08-06T09:13:00Z" w16du:dateUtc="2025-08-06T13:13:00Z">
              <w:r w:rsidRPr="00F77336" w:rsidDel="00216840">
                <w:rPr>
                  <w:rFonts w:ascii="Times New Roman" w:hAnsi="Times New Roman" w:cs="Times New Roman"/>
                  <w:b/>
                  <w:bCs/>
                  <w:sz w:val="24"/>
                  <w:szCs w:val="24"/>
                  <w:rPrChange w:id="1747" w:author="Balasubramanian, Ruchita" w:date="2025-08-05T15:31:00Z" w16du:dateUtc="2025-08-05T19:31:00Z">
                    <w:rPr>
                      <w:b/>
                      <w:bCs/>
                      <w:sz w:val="18"/>
                      <w:szCs w:val="18"/>
                    </w:rPr>
                  </w:rPrChange>
                </w:rPr>
                <w:delText>Prolonged Interruption</w:delText>
              </w:r>
            </w:del>
          </w:p>
        </w:tc>
        <w:tc>
          <w:tcPr>
            <w:tcW w:w="2173" w:type="dxa"/>
            <w:gridSpan w:val="3"/>
            <w:tcBorders>
              <w:top w:val="single" w:sz="8" w:space="0" w:color="auto"/>
              <w:left w:val="single" w:sz="8" w:space="0" w:color="auto"/>
              <w:bottom w:val="single" w:sz="8" w:space="0" w:color="auto"/>
              <w:right w:val="single" w:sz="8" w:space="0" w:color="auto"/>
            </w:tcBorders>
            <w:tcPrChange w:id="1748" w:author="Balasubramanian, Ruchita" w:date="2025-08-06T09:13:00Z" w16du:dateUtc="2025-08-06T13:13:00Z">
              <w:tcPr>
                <w:tcW w:w="2204" w:type="dxa"/>
                <w:gridSpan w:val="5"/>
                <w:tcBorders>
                  <w:top w:val="single" w:sz="8" w:space="0" w:color="auto"/>
                  <w:left w:val="single" w:sz="8" w:space="0" w:color="auto"/>
                  <w:bottom w:val="single" w:sz="8" w:space="0" w:color="auto"/>
                  <w:right w:val="single" w:sz="8" w:space="0" w:color="auto"/>
                </w:tcBorders>
              </w:tcPr>
            </w:tcPrChange>
          </w:tcPr>
          <w:p w14:paraId="30612138" w14:textId="716D7D6A" w:rsidR="00F50E0E" w:rsidRPr="00F77336" w:rsidDel="00216840" w:rsidRDefault="00F50E0E" w:rsidP="007B5A9B">
            <w:pPr>
              <w:spacing w:line="204" w:lineRule="auto"/>
              <w:jc w:val="center"/>
              <w:rPr>
                <w:del w:id="1749" w:author="Balasubramanian, Ruchita" w:date="2025-08-06T09:13:00Z" w16du:dateUtc="2025-08-06T13:13:00Z"/>
                <w:rFonts w:ascii="Times New Roman" w:hAnsi="Times New Roman" w:cs="Times New Roman"/>
                <w:sz w:val="24"/>
                <w:szCs w:val="24"/>
                <w:rPrChange w:id="1750" w:author="Balasubramanian, Ruchita" w:date="2025-08-05T15:31:00Z" w16du:dateUtc="2025-08-05T19:31:00Z">
                  <w:rPr>
                    <w:del w:id="1751" w:author="Balasubramanian, Ruchita" w:date="2025-08-06T09:13:00Z" w16du:dateUtc="2025-08-06T13:13:00Z"/>
                    <w:sz w:val="16"/>
                    <w:szCs w:val="16"/>
                  </w:rPr>
                </w:rPrChange>
              </w:rPr>
            </w:pPr>
            <w:del w:id="1752" w:author="Balasubramanian, Ruchita" w:date="2025-08-06T09:13:00Z" w16du:dateUtc="2025-08-06T13:13:00Z">
              <w:r w:rsidRPr="00F77336" w:rsidDel="00216840">
                <w:rPr>
                  <w:rFonts w:ascii="Times New Roman" w:hAnsi="Times New Roman" w:cs="Times New Roman"/>
                  <w:b/>
                  <w:bCs/>
                  <w:sz w:val="24"/>
                  <w:szCs w:val="24"/>
                  <w:rPrChange w:id="1753" w:author="Balasubramanian, Ruchita" w:date="2025-08-05T15:31:00Z" w16du:dateUtc="2025-08-05T19:31:00Z">
                    <w:rPr>
                      <w:b/>
                      <w:bCs/>
                      <w:sz w:val="18"/>
                      <w:szCs w:val="18"/>
                    </w:rPr>
                  </w:rPrChange>
                </w:rPr>
                <w:delText>Brief Interruption</w:delText>
              </w:r>
            </w:del>
          </w:p>
        </w:tc>
      </w:tr>
      <w:tr w:rsidR="00F50E0E" w:rsidRPr="00F77336" w:rsidDel="00216840" w14:paraId="14E304C4" w14:textId="59A8DB9B" w:rsidTr="00216840">
        <w:tblPrEx>
          <w:tblW w:w="9246" w:type="dxa"/>
          <w:jc w:val="center"/>
          <w:tblCellMar>
            <w:left w:w="29" w:type="dxa"/>
            <w:right w:w="29" w:type="dxa"/>
          </w:tblCellMar>
          <w:tblPrExChange w:id="1754" w:author="Balasubramanian, Ruchita" w:date="2025-08-06T09:13:00Z" w16du:dateUtc="2025-08-06T13:13:00Z">
            <w:tblPrEx>
              <w:tblW w:w="9246" w:type="dxa"/>
              <w:jc w:val="center"/>
              <w:tblCellMar>
                <w:left w:w="29" w:type="dxa"/>
                <w:right w:w="29" w:type="dxa"/>
              </w:tblCellMar>
            </w:tblPrEx>
          </w:tblPrExChange>
        </w:tblPrEx>
        <w:trPr>
          <w:trHeight w:val="144"/>
          <w:jc w:val="center"/>
          <w:del w:id="1755" w:author="Balasubramanian, Ruchita" w:date="2025-08-06T09:13:00Z"/>
          <w:trPrChange w:id="1756" w:author="Balasubramanian, Ruchita" w:date="2025-08-06T09:13:00Z" w16du:dateUtc="2025-08-06T13:13:00Z">
            <w:trPr>
              <w:gridBefore w:val="1"/>
              <w:trHeight w:val="144"/>
              <w:jc w:val="center"/>
            </w:trPr>
          </w:trPrChange>
        </w:trPr>
        <w:tc>
          <w:tcPr>
            <w:tcW w:w="1300" w:type="dxa"/>
            <w:gridSpan w:val="2"/>
            <w:tcBorders>
              <w:top w:val="single" w:sz="8" w:space="0" w:color="auto"/>
              <w:left w:val="single" w:sz="8" w:space="0" w:color="auto"/>
              <w:bottom w:val="single" w:sz="8" w:space="0" w:color="auto"/>
              <w:right w:val="single" w:sz="8" w:space="0" w:color="auto"/>
            </w:tcBorders>
            <w:vAlign w:val="center"/>
            <w:tcPrChange w:id="1757" w:author="Balasubramanian, Ruchita" w:date="2025-08-06T09:13:00Z" w16du:dateUtc="2025-08-06T13:13:00Z">
              <w:tcPr>
                <w:tcW w:w="1123" w:type="dxa"/>
                <w:gridSpan w:val="3"/>
                <w:tcBorders>
                  <w:top w:val="single" w:sz="8" w:space="0" w:color="auto"/>
                  <w:left w:val="single" w:sz="8" w:space="0" w:color="auto"/>
                  <w:bottom w:val="single" w:sz="8" w:space="0" w:color="auto"/>
                  <w:right w:val="single" w:sz="8" w:space="0" w:color="auto"/>
                </w:tcBorders>
                <w:vAlign w:val="center"/>
              </w:tcPr>
            </w:tcPrChange>
          </w:tcPr>
          <w:p w14:paraId="65525D47" w14:textId="5B3819CA" w:rsidR="00F50E0E" w:rsidRPr="00F77336" w:rsidDel="00216840" w:rsidRDefault="00F50E0E" w:rsidP="007B5A9B">
            <w:pPr>
              <w:spacing w:line="204" w:lineRule="auto"/>
              <w:jc w:val="center"/>
              <w:rPr>
                <w:del w:id="1758" w:author="Balasubramanian, Ruchita" w:date="2025-08-06T09:13:00Z" w16du:dateUtc="2025-08-06T13:13:00Z"/>
                <w:rFonts w:ascii="Times New Roman" w:hAnsi="Times New Roman" w:cs="Times New Roman"/>
                <w:b/>
                <w:bCs/>
                <w:sz w:val="24"/>
                <w:szCs w:val="24"/>
                <w:rPrChange w:id="1759" w:author="Balasubramanian, Ruchita" w:date="2025-08-05T15:31:00Z" w16du:dateUtc="2025-08-05T19:31:00Z">
                  <w:rPr>
                    <w:del w:id="1760" w:author="Balasubramanian, Ruchita" w:date="2025-08-06T09:13:00Z" w16du:dateUtc="2025-08-06T13:13:00Z"/>
                    <w:b/>
                    <w:bCs/>
                    <w:sz w:val="18"/>
                    <w:szCs w:val="18"/>
                  </w:rPr>
                </w:rPrChange>
              </w:rPr>
            </w:pPr>
            <w:del w:id="1761" w:author="Balasubramanian, Ruchita" w:date="2025-08-06T09:13:00Z" w16du:dateUtc="2025-08-06T13:13:00Z">
              <w:r w:rsidRPr="00F77336" w:rsidDel="00216840">
                <w:rPr>
                  <w:rFonts w:ascii="Times New Roman" w:hAnsi="Times New Roman" w:cs="Times New Roman"/>
                  <w:b/>
                  <w:bCs/>
                  <w:sz w:val="24"/>
                  <w:szCs w:val="24"/>
                  <w:rPrChange w:id="1762" w:author="Balasubramanian, Ruchita" w:date="2025-08-05T15:31:00Z" w16du:dateUtc="2025-08-05T19:31:00Z">
                    <w:rPr>
                      <w:b/>
                      <w:bCs/>
                      <w:sz w:val="18"/>
                      <w:szCs w:val="18"/>
                    </w:rPr>
                  </w:rPrChange>
                </w:rPr>
                <w:delText>State</w:delText>
              </w:r>
            </w:del>
          </w:p>
        </w:tc>
        <w:tc>
          <w:tcPr>
            <w:tcW w:w="1427" w:type="dxa"/>
            <w:gridSpan w:val="2"/>
            <w:tcBorders>
              <w:top w:val="single" w:sz="8" w:space="0" w:color="auto"/>
              <w:left w:val="single" w:sz="8" w:space="0" w:color="auto"/>
              <w:bottom w:val="single" w:sz="8" w:space="0" w:color="auto"/>
              <w:right w:val="single" w:sz="8" w:space="0" w:color="auto"/>
            </w:tcBorders>
            <w:vAlign w:val="center"/>
            <w:tcPrChange w:id="1763" w:author="Balasubramanian, Ruchita" w:date="2025-08-06T09:13:00Z" w16du:dateUtc="2025-08-06T13:13:00Z">
              <w:tcPr>
                <w:tcW w:w="1511" w:type="dxa"/>
                <w:gridSpan w:val="3"/>
                <w:tcBorders>
                  <w:top w:val="single" w:sz="8" w:space="0" w:color="auto"/>
                  <w:left w:val="single" w:sz="8" w:space="0" w:color="auto"/>
                  <w:bottom w:val="single" w:sz="8" w:space="0" w:color="auto"/>
                  <w:right w:val="single" w:sz="8" w:space="0" w:color="auto"/>
                </w:tcBorders>
                <w:vAlign w:val="center"/>
              </w:tcPr>
            </w:tcPrChange>
          </w:tcPr>
          <w:p w14:paraId="23D14BA7" w14:textId="12D4299F" w:rsidR="00F50E0E" w:rsidRPr="00F77336" w:rsidDel="00216840" w:rsidRDefault="00F50E0E" w:rsidP="007B5A9B">
            <w:pPr>
              <w:spacing w:line="204" w:lineRule="auto"/>
              <w:jc w:val="center"/>
              <w:rPr>
                <w:del w:id="1764" w:author="Balasubramanian, Ruchita" w:date="2025-08-06T09:13:00Z" w16du:dateUtc="2025-08-06T13:13:00Z"/>
                <w:rFonts w:ascii="Times New Roman" w:hAnsi="Times New Roman" w:cs="Times New Roman"/>
                <w:sz w:val="24"/>
                <w:szCs w:val="24"/>
                <w:rPrChange w:id="1765" w:author="Balasubramanian, Ruchita" w:date="2025-08-05T15:31:00Z" w16du:dateUtc="2025-08-05T19:31:00Z">
                  <w:rPr>
                    <w:del w:id="1766" w:author="Balasubramanian, Ruchita" w:date="2025-08-06T09:13:00Z" w16du:dateUtc="2025-08-06T13:13:00Z"/>
                    <w:sz w:val="16"/>
                    <w:szCs w:val="16"/>
                  </w:rPr>
                </w:rPrChange>
              </w:rPr>
            </w:pPr>
            <w:del w:id="1767" w:author="Balasubramanian, Ruchita" w:date="2025-08-06T09:13:00Z" w16du:dateUtc="2025-08-06T13:13:00Z">
              <w:r w:rsidRPr="00F77336" w:rsidDel="00216840">
                <w:rPr>
                  <w:rFonts w:ascii="Times New Roman" w:hAnsi="Times New Roman" w:cs="Times New Roman"/>
                  <w:sz w:val="24"/>
                  <w:szCs w:val="24"/>
                  <w:rPrChange w:id="1768" w:author="Balasubramanian, Ruchita" w:date="2025-08-05T15:31:00Z" w16du:dateUtc="2025-08-05T19:31:00Z">
                    <w:rPr>
                      <w:sz w:val="16"/>
                      <w:szCs w:val="16"/>
                    </w:rPr>
                  </w:rPrChange>
                </w:rPr>
                <w:delText>Number of</w:delText>
              </w:r>
            </w:del>
          </w:p>
          <w:p w14:paraId="2F501DDC" w14:textId="65B6EC66" w:rsidR="00F50E0E" w:rsidRPr="00F77336" w:rsidDel="00216840" w:rsidRDefault="00F50E0E" w:rsidP="007B5A9B">
            <w:pPr>
              <w:spacing w:line="204" w:lineRule="auto"/>
              <w:jc w:val="center"/>
              <w:rPr>
                <w:del w:id="1769" w:author="Balasubramanian, Ruchita" w:date="2025-08-06T09:13:00Z" w16du:dateUtc="2025-08-06T13:13:00Z"/>
                <w:rFonts w:ascii="Times New Roman" w:hAnsi="Times New Roman" w:cs="Times New Roman"/>
                <w:sz w:val="24"/>
                <w:szCs w:val="24"/>
                <w:rPrChange w:id="1770" w:author="Balasubramanian, Ruchita" w:date="2025-08-05T15:31:00Z" w16du:dateUtc="2025-08-05T19:31:00Z">
                  <w:rPr>
                    <w:del w:id="1771" w:author="Balasubramanian, Ruchita" w:date="2025-08-06T09:13:00Z" w16du:dateUtc="2025-08-06T13:13:00Z"/>
                    <w:sz w:val="16"/>
                    <w:szCs w:val="16"/>
                  </w:rPr>
                </w:rPrChange>
              </w:rPr>
            </w:pPr>
            <w:del w:id="1772" w:author="Balasubramanian, Ruchita" w:date="2025-08-06T09:13:00Z" w16du:dateUtc="2025-08-06T13:13:00Z">
              <w:r w:rsidRPr="00F77336" w:rsidDel="00216840">
                <w:rPr>
                  <w:rFonts w:ascii="Times New Roman" w:hAnsi="Times New Roman" w:cs="Times New Roman"/>
                  <w:sz w:val="24"/>
                  <w:szCs w:val="24"/>
                  <w:rPrChange w:id="1773" w:author="Balasubramanian, Ruchita" w:date="2025-08-05T15:31:00Z" w16du:dateUtc="2025-08-05T19:31:00Z">
                    <w:rPr>
                      <w:sz w:val="16"/>
                      <w:szCs w:val="16"/>
                    </w:rPr>
                  </w:rPrChange>
                </w:rPr>
                <w:delText>Incident Infections</w:delText>
              </w:r>
            </w:del>
          </w:p>
        </w:tc>
        <w:tc>
          <w:tcPr>
            <w:tcW w:w="1035" w:type="dxa"/>
            <w:tcBorders>
              <w:top w:val="single" w:sz="8" w:space="0" w:color="auto"/>
              <w:left w:val="single" w:sz="8" w:space="0" w:color="auto"/>
              <w:bottom w:val="single" w:sz="8" w:space="0" w:color="auto"/>
              <w:right w:val="single" w:sz="8" w:space="0" w:color="auto"/>
            </w:tcBorders>
            <w:tcPrChange w:id="1774" w:author="Balasubramanian, Ruchita" w:date="2025-08-06T09:13:00Z" w16du:dateUtc="2025-08-06T13:13:00Z">
              <w:tcPr>
                <w:tcW w:w="1210" w:type="dxa"/>
                <w:gridSpan w:val="2"/>
                <w:tcBorders>
                  <w:top w:val="single" w:sz="8" w:space="0" w:color="auto"/>
                  <w:left w:val="single" w:sz="8" w:space="0" w:color="auto"/>
                  <w:bottom w:val="single" w:sz="8" w:space="0" w:color="auto"/>
                  <w:right w:val="single" w:sz="8" w:space="0" w:color="auto"/>
                </w:tcBorders>
              </w:tcPr>
            </w:tcPrChange>
          </w:tcPr>
          <w:p w14:paraId="2F9652BF" w14:textId="210C294F" w:rsidR="00F50E0E" w:rsidRPr="00F77336" w:rsidDel="00216840" w:rsidRDefault="00F50E0E" w:rsidP="007B5A9B">
            <w:pPr>
              <w:spacing w:line="204" w:lineRule="auto"/>
              <w:jc w:val="center"/>
              <w:rPr>
                <w:del w:id="1775" w:author="Balasubramanian, Ruchita" w:date="2025-08-06T09:13:00Z" w16du:dateUtc="2025-08-06T13:13:00Z"/>
                <w:rFonts w:ascii="Times New Roman" w:hAnsi="Times New Roman" w:cs="Times New Roman"/>
                <w:sz w:val="24"/>
                <w:szCs w:val="24"/>
                <w:rPrChange w:id="1776" w:author="Balasubramanian, Ruchita" w:date="2025-08-05T15:31:00Z" w16du:dateUtc="2025-08-05T19:31:00Z">
                  <w:rPr>
                    <w:del w:id="1777" w:author="Balasubramanian, Ruchita" w:date="2025-08-06T09:13:00Z" w16du:dateUtc="2025-08-06T13:13:00Z"/>
                    <w:sz w:val="16"/>
                    <w:szCs w:val="16"/>
                  </w:rPr>
                </w:rPrChange>
              </w:rPr>
            </w:pPr>
            <w:del w:id="1778" w:author="Balasubramanian, Ruchita" w:date="2025-08-06T09:13:00Z" w16du:dateUtc="2025-08-06T13:13:00Z">
              <w:r w:rsidRPr="00F77336" w:rsidDel="00216840">
                <w:rPr>
                  <w:rFonts w:ascii="Times New Roman" w:hAnsi="Times New Roman" w:cs="Times New Roman"/>
                  <w:sz w:val="24"/>
                  <w:szCs w:val="24"/>
                  <w:rPrChange w:id="1779" w:author="Balasubramanian, Ruchita" w:date="2025-08-05T15:31:00Z" w16du:dateUtc="2025-08-05T19:31:00Z">
                    <w:rPr>
                      <w:sz w:val="16"/>
                      <w:szCs w:val="16"/>
                    </w:rPr>
                  </w:rPrChange>
                </w:rPr>
                <w:delText>Number of Excess Infections</w:delText>
              </w:r>
            </w:del>
          </w:p>
        </w:tc>
        <w:tc>
          <w:tcPr>
            <w:tcW w:w="1138" w:type="dxa"/>
            <w:gridSpan w:val="3"/>
            <w:tcBorders>
              <w:top w:val="single" w:sz="8" w:space="0" w:color="auto"/>
              <w:left w:val="single" w:sz="8" w:space="0" w:color="auto"/>
              <w:bottom w:val="single" w:sz="8" w:space="0" w:color="auto"/>
              <w:right w:val="single" w:sz="8" w:space="0" w:color="auto"/>
            </w:tcBorders>
            <w:tcPrChange w:id="1780" w:author="Balasubramanian, Ruchita" w:date="2025-08-06T09:13:00Z" w16du:dateUtc="2025-08-06T13:13:00Z">
              <w:tcPr>
                <w:tcW w:w="994" w:type="dxa"/>
                <w:gridSpan w:val="4"/>
                <w:tcBorders>
                  <w:top w:val="single" w:sz="8" w:space="0" w:color="auto"/>
                  <w:left w:val="single" w:sz="8" w:space="0" w:color="auto"/>
                  <w:bottom w:val="single" w:sz="8" w:space="0" w:color="auto"/>
                  <w:right w:val="single" w:sz="8" w:space="0" w:color="auto"/>
                </w:tcBorders>
              </w:tcPr>
            </w:tcPrChange>
          </w:tcPr>
          <w:p w14:paraId="34F12A5A" w14:textId="1FC2EF8D" w:rsidR="00F50E0E" w:rsidRPr="00F77336" w:rsidDel="00216840" w:rsidRDefault="00F50E0E" w:rsidP="007B5A9B">
            <w:pPr>
              <w:spacing w:line="204" w:lineRule="auto"/>
              <w:jc w:val="center"/>
              <w:rPr>
                <w:del w:id="1781" w:author="Balasubramanian, Ruchita" w:date="2025-08-06T09:13:00Z" w16du:dateUtc="2025-08-06T13:13:00Z"/>
                <w:rFonts w:ascii="Times New Roman" w:hAnsi="Times New Roman" w:cs="Times New Roman"/>
                <w:sz w:val="24"/>
                <w:szCs w:val="24"/>
                <w:rPrChange w:id="1782" w:author="Balasubramanian, Ruchita" w:date="2025-08-05T15:31:00Z" w16du:dateUtc="2025-08-05T19:31:00Z">
                  <w:rPr>
                    <w:del w:id="1783" w:author="Balasubramanian, Ruchita" w:date="2025-08-06T09:13:00Z" w16du:dateUtc="2025-08-06T13:13:00Z"/>
                    <w:sz w:val="16"/>
                    <w:szCs w:val="16"/>
                  </w:rPr>
                </w:rPrChange>
              </w:rPr>
            </w:pPr>
            <w:del w:id="1784" w:author="Balasubramanian, Ruchita" w:date="2025-08-06T09:13:00Z" w16du:dateUtc="2025-08-06T13:13:00Z">
              <w:r w:rsidRPr="00F77336" w:rsidDel="00216840">
                <w:rPr>
                  <w:rFonts w:ascii="Times New Roman" w:hAnsi="Times New Roman" w:cs="Times New Roman"/>
                  <w:sz w:val="24"/>
                  <w:szCs w:val="24"/>
                  <w:rPrChange w:id="1785" w:author="Balasubramanian, Ruchita" w:date="2025-08-05T15:31:00Z" w16du:dateUtc="2025-08-05T19:31:00Z">
                    <w:rPr>
                      <w:sz w:val="16"/>
                      <w:szCs w:val="16"/>
                    </w:rPr>
                  </w:rPrChange>
                </w:rPr>
                <w:delText>Relative Excess Infections*</w:delText>
              </w:r>
            </w:del>
          </w:p>
        </w:tc>
        <w:tc>
          <w:tcPr>
            <w:tcW w:w="1035" w:type="dxa"/>
            <w:tcBorders>
              <w:top w:val="single" w:sz="8" w:space="0" w:color="auto"/>
              <w:left w:val="single" w:sz="8" w:space="0" w:color="auto"/>
              <w:bottom w:val="single" w:sz="8" w:space="0" w:color="auto"/>
              <w:right w:val="single" w:sz="8" w:space="0" w:color="auto"/>
            </w:tcBorders>
            <w:tcPrChange w:id="1786" w:author="Balasubramanian, Ruchita" w:date="2025-08-06T09:13:00Z" w16du:dateUtc="2025-08-06T13:13:00Z">
              <w:tcPr>
                <w:tcW w:w="1210" w:type="dxa"/>
                <w:gridSpan w:val="2"/>
                <w:tcBorders>
                  <w:top w:val="single" w:sz="8" w:space="0" w:color="auto"/>
                  <w:left w:val="single" w:sz="8" w:space="0" w:color="auto"/>
                  <w:bottom w:val="single" w:sz="8" w:space="0" w:color="auto"/>
                  <w:right w:val="single" w:sz="8" w:space="0" w:color="auto"/>
                </w:tcBorders>
              </w:tcPr>
            </w:tcPrChange>
          </w:tcPr>
          <w:p w14:paraId="22F284AE" w14:textId="28C3402F" w:rsidR="00F50E0E" w:rsidRPr="00F77336" w:rsidDel="00216840" w:rsidRDefault="00F50E0E" w:rsidP="007B5A9B">
            <w:pPr>
              <w:spacing w:line="204" w:lineRule="auto"/>
              <w:jc w:val="center"/>
              <w:rPr>
                <w:del w:id="1787" w:author="Balasubramanian, Ruchita" w:date="2025-08-06T09:13:00Z" w16du:dateUtc="2025-08-06T13:13:00Z"/>
                <w:rFonts w:ascii="Times New Roman" w:hAnsi="Times New Roman" w:cs="Times New Roman"/>
                <w:sz w:val="24"/>
                <w:szCs w:val="24"/>
                <w:rPrChange w:id="1788" w:author="Balasubramanian, Ruchita" w:date="2025-08-05T15:31:00Z" w16du:dateUtc="2025-08-05T19:31:00Z">
                  <w:rPr>
                    <w:del w:id="1789" w:author="Balasubramanian, Ruchita" w:date="2025-08-06T09:13:00Z" w16du:dateUtc="2025-08-06T13:13:00Z"/>
                    <w:sz w:val="16"/>
                    <w:szCs w:val="16"/>
                  </w:rPr>
                </w:rPrChange>
              </w:rPr>
            </w:pPr>
            <w:del w:id="1790" w:author="Balasubramanian, Ruchita" w:date="2025-08-06T09:13:00Z" w16du:dateUtc="2025-08-06T13:13:00Z">
              <w:r w:rsidRPr="00F77336" w:rsidDel="00216840">
                <w:rPr>
                  <w:rFonts w:ascii="Times New Roman" w:hAnsi="Times New Roman" w:cs="Times New Roman"/>
                  <w:sz w:val="24"/>
                  <w:szCs w:val="24"/>
                  <w:rPrChange w:id="1791" w:author="Balasubramanian, Ruchita" w:date="2025-08-05T15:31:00Z" w16du:dateUtc="2025-08-05T19:31:00Z">
                    <w:rPr>
                      <w:sz w:val="16"/>
                      <w:szCs w:val="16"/>
                    </w:rPr>
                  </w:rPrChange>
                </w:rPr>
                <w:delText>Number of Excess Infections</w:delText>
              </w:r>
            </w:del>
          </w:p>
        </w:tc>
        <w:tc>
          <w:tcPr>
            <w:tcW w:w="1138" w:type="dxa"/>
            <w:gridSpan w:val="3"/>
            <w:tcBorders>
              <w:top w:val="single" w:sz="8" w:space="0" w:color="auto"/>
              <w:left w:val="single" w:sz="8" w:space="0" w:color="auto"/>
              <w:bottom w:val="single" w:sz="8" w:space="0" w:color="auto"/>
              <w:right w:val="single" w:sz="8" w:space="0" w:color="auto"/>
            </w:tcBorders>
            <w:tcPrChange w:id="1792" w:author="Balasubramanian, Ruchita" w:date="2025-08-06T09:13:00Z" w16du:dateUtc="2025-08-06T13:13:00Z">
              <w:tcPr>
                <w:tcW w:w="994" w:type="dxa"/>
                <w:gridSpan w:val="4"/>
                <w:tcBorders>
                  <w:top w:val="single" w:sz="8" w:space="0" w:color="auto"/>
                  <w:left w:val="single" w:sz="8" w:space="0" w:color="auto"/>
                  <w:bottom w:val="single" w:sz="8" w:space="0" w:color="auto"/>
                  <w:right w:val="single" w:sz="8" w:space="0" w:color="auto"/>
                </w:tcBorders>
              </w:tcPr>
            </w:tcPrChange>
          </w:tcPr>
          <w:p w14:paraId="4CD8D3B6" w14:textId="479EF26E" w:rsidR="00F50E0E" w:rsidRPr="00F77336" w:rsidDel="00216840" w:rsidRDefault="00F50E0E" w:rsidP="007B5A9B">
            <w:pPr>
              <w:spacing w:line="204" w:lineRule="auto"/>
              <w:jc w:val="center"/>
              <w:rPr>
                <w:del w:id="1793" w:author="Balasubramanian, Ruchita" w:date="2025-08-06T09:13:00Z" w16du:dateUtc="2025-08-06T13:13:00Z"/>
                <w:rFonts w:ascii="Times New Roman" w:hAnsi="Times New Roman" w:cs="Times New Roman"/>
                <w:sz w:val="24"/>
                <w:szCs w:val="24"/>
                <w:rPrChange w:id="1794" w:author="Balasubramanian, Ruchita" w:date="2025-08-05T15:31:00Z" w16du:dateUtc="2025-08-05T19:31:00Z">
                  <w:rPr>
                    <w:del w:id="1795" w:author="Balasubramanian, Ruchita" w:date="2025-08-06T09:13:00Z" w16du:dateUtc="2025-08-06T13:13:00Z"/>
                    <w:sz w:val="16"/>
                    <w:szCs w:val="16"/>
                  </w:rPr>
                </w:rPrChange>
              </w:rPr>
            </w:pPr>
            <w:del w:id="1796" w:author="Balasubramanian, Ruchita" w:date="2025-08-06T09:13:00Z" w16du:dateUtc="2025-08-06T13:13:00Z">
              <w:r w:rsidRPr="00F77336" w:rsidDel="00216840">
                <w:rPr>
                  <w:rFonts w:ascii="Times New Roman" w:hAnsi="Times New Roman" w:cs="Times New Roman"/>
                  <w:sz w:val="24"/>
                  <w:szCs w:val="24"/>
                  <w:rPrChange w:id="1797" w:author="Balasubramanian, Ruchita" w:date="2025-08-05T15:31:00Z" w16du:dateUtc="2025-08-05T19:31:00Z">
                    <w:rPr>
                      <w:sz w:val="16"/>
                      <w:szCs w:val="16"/>
                    </w:rPr>
                  </w:rPrChange>
                </w:rPr>
                <w:delText>Relative Excess Infections*</w:delText>
              </w:r>
            </w:del>
          </w:p>
        </w:tc>
        <w:tc>
          <w:tcPr>
            <w:tcW w:w="1035" w:type="dxa"/>
            <w:tcBorders>
              <w:top w:val="single" w:sz="8" w:space="0" w:color="auto"/>
              <w:left w:val="single" w:sz="8" w:space="0" w:color="auto"/>
              <w:bottom w:val="single" w:sz="8" w:space="0" w:color="auto"/>
              <w:right w:val="single" w:sz="8" w:space="0" w:color="auto"/>
            </w:tcBorders>
            <w:tcPrChange w:id="1798" w:author="Balasubramanian, Ruchita" w:date="2025-08-06T09:13:00Z" w16du:dateUtc="2025-08-06T13:13:00Z">
              <w:tcPr>
                <w:tcW w:w="1210" w:type="dxa"/>
                <w:gridSpan w:val="2"/>
                <w:tcBorders>
                  <w:top w:val="single" w:sz="8" w:space="0" w:color="auto"/>
                  <w:left w:val="single" w:sz="8" w:space="0" w:color="auto"/>
                  <w:bottom w:val="single" w:sz="8" w:space="0" w:color="auto"/>
                  <w:right w:val="single" w:sz="8" w:space="0" w:color="auto"/>
                </w:tcBorders>
              </w:tcPr>
            </w:tcPrChange>
          </w:tcPr>
          <w:p w14:paraId="353ED86A" w14:textId="6FB4067D" w:rsidR="00F50E0E" w:rsidRPr="00F77336" w:rsidDel="00216840" w:rsidRDefault="00F50E0E" w:rsidP="007B5A9B">
            <w:pPr>
              <w:spacing w:line="204" w:lineRule="auto"/>
              <w:jc w:val="center"/>
              <w:rPr>
                <w:del w:id="1799" w:author="Balasubramanian, Ruchita" w:date="2025-08-06T09:13:00Z" w16du:dateUtc="2025-08-06T13:13:00Z"/>
                <w:rFonts w:ascii="Times New Roman" w:hAnsi="Times New Roman" w:cs="Times New Roman"/>
                <w:sz w:val="24"/>
                <w:szCs w:val="24"/>
                <w:rPrChange w:id="1800" w:author="Balasubramanian, Ruchita" w:date="2025-08-05T15:31:00Z" w16du:dateUtc="2025-08-05T19:31:00Z">
                  <w:rPr>
                    <w:del w:id="1801" w:author="Balasubramanian, Ruchita" w:date="2025-08-06T09:13:00Z" w16du:dateUtc="2025-08-06T13:13:00Z"/>
                    <w:sz w:val="16"/>
                    <w:szCs w:val="16"/>
                  </w:rPr>
                </w:rPrChange>
              </w:rPr>
            </w:pPr>
            <w:del w:id="1802" w:author="Balasubramanian, Ruchita" w:date="2025-08-06T09:13:00Z" w16du:dateUtc="2025-08-06T13:13:00Z">
              <w:r w:rsidRPr="00F77336" w:rsidDel="00216840">
                <w:rPr>
                  <w:rFonts w:ascii="Times New Roman" w:hAnsi="Times New Roman" w:cs="Times New Roman"/>
                  <w:sz w:val="24"/>
                  <w:szCs w:val="24"/>
                  <w:rPrChange w:id="1803" w:author="Balasubramanian, Ruchita" w:date="2025-08-05T15:31:00Z" w16du:dateUtc="2025-08-05T19:31:00Z">
                    <w:rPr>
                      <w:sz w:val="16"/>
                      <w:szCs w:val="16"/>
                    </w:rPr>
                  </w:rPrChange>
                </w:rPr>
                <w:delText>Number of Excess Infections</w:delText>
              </w:r>
            </w:del>
          </w:p>
        </w:tc>
        <w:tc>
          <w:tcPr>
            <w:tcW w:w="1138" w:type="dxa"/>
            <w:gridSpan w:val="2"/>
            <w:tcBorders>
              <w:top w:val="single" w:sz="8" w:space="0" w:color="auto"/>
              <w:left w:val="single" w:sz="8" w:space="0" w:color="auto"/>
              <w:bottom w:val="single" w:sz="8" w:space="0" w:color="auto"/>
              <w:right w:val="single" w:sz="8" w:space="0" w:color="auto"/>
            </w:tcBorders>
            <w:tcPrChange w:id="1804" w:author="Balasubramanian, Ruchita" w:date="2025-08-06T09:13:00Z" w16du:dateUtc="2025-08-06T13:13:00Z">
              <w:tcPr>
                <w:tcW w:w="994" w:type="dxa"/>
                <w:gridSpan w:val="3"/>
                <w:tcBorders>
                  <w:top w:val="single" w:sz="8" w:space="0" w:color="auto"/>
                  <w:left w:val="single" w:sz="8" w:space="0" w:color="auto"/>
                  <w:bottom w:val="single" w:sz="8" w:space="0" w:color="auto"/>
                  <w:right w:val="single" w:sz="8" w:space="0" w:color="auto"/>
                </w:tcBorders>
              </w:tcPr>
            </w:tcPrChange>
          </w:tcPr>
          <w:p w14:paraId="4701388B" w14:textId="42733AF0" w:rsidR="00F50E0E" w:rsidRPr="00F77336" w:rsidDel="00216840" w:rsidRDefault="00F50E0E" w:rsidP="007B5A9B">
            <w:pPr>
              <w:spacing w:line="204" w:lineRule="auto"/>
              <w:jc w:val="center"/>
              <w:rPr>
                <w:del w:id="1805" w:author="Balasubramanian, Ruchita" w:date="2025-08-06T09:13:00Z" w16du:dateUtc="2025-08-06T13:13:00Z"/>
                <w:rFonts w:ascii="Times New Roman" w:hAnsi="Times New Roman" w:cs="Times New Roman"/>
                <w:sz w:val="24"/>
                <w:szCs w:val="24"/>
                <w:rPrChange w:id="1806" w:author="Balasubramanian, Ruchita" w:date="2025-08-05T15:31:00Z" w16du:dateUtc="2025-08-05T19:31:00Z">
                  <w:rPr>
                    <w:del w:id="1807" w:author="Balasubramanian, Ruchita" w:date="2025-08-06T09:13:00Z" w16du:dateUtc="2025-08-06T13:13:00Z"/>
                    <w:sz w:val="16"/>
                    <w:szCs w:val="16"/>
                  </w:rPr>
                </w:rPrChange>
              </w:rPr>
            </w:pPr>
            <w:del w:id="1808" w:author="Balasubramanian, Ruchita" w:date="2025-08-06T09:13:00Z" w16du:dateUtc="2025-08-06T13:13:00Z">
              <w:r w:rsidRPr="00F77336" w:rsidDel="00216840">
                <w:rPr>
                  <w:rFonts w:ascii="Times New Roman" w:hAnsi="Times New Roman" w:cs="Times New Roman"/>
                  <w:sz w:val="24"/>
                  <w:szCs w:val="24"/>
                  <w:rPrChange w:id="1809" w:author="Balasubramanian, Ruchita" w:date="2025-08-05T15:31:00Z" w16du:dateUtc="2025-08-05T19:31:00Z">
                    <w:rPr>
                      <w:sz w:val="16"/>
                      <w:szCs w:val="16"/>
                    </w:rPr>
                  </w:rPrChange>
                </w:rPr>
                <w:delText>Relative Excess Infections*</w:delText>
              </w:r>
            </w:del>
          </w:p>
        </w:tc>
      </w:tr>
      <w:tr w:rsidR="00542491" w:rsidRPr="00F77336" w:rsidDel="00216840" w14:paraId="1F5F2CA9" w14:textId="77777777" w:rsidTr="00216840">
        <w:trPr>
          <w:trHeight w:val="144"/>
          <w:jc w:val="center"/>
          <w:del w:id="1810" w:author="Balasubramanian, Ruchita" w:date="2025-08-06T09:13:00Z"/>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
          <w:p w14:paraId="643A85A1" w14:textId="4B090532" w:rsidR="00F50E0E" w:rsidRPr="00F77336" w:rsidDel="00216840" w:rsidRDefault="00F50E0E" w:rsidP="007B5A9B">
            <w:pPr>
              <w:spacing w:line="204" w:lineRule="auto"/>
              <w:jc w:val="center"/>
              <w:rPr>
                <w:del w:id="1811" w:author="Balasubramanian, Ruchita" w:date="2025-08-06T09:13:00Z" w16du:dateUtc="2025-08-06T13:13:00Z"/>
                <w:rFonts w:ascii="Times New Roman" w:eastAsia="Times New Roman" w:hAnsi="Times New Roman" w:cs="Times New Roman"/>
                <w:b/>
                <w:bCs/>
                <w:sz w:val="24"/>
                <w:szCs w:val="24"/>
                <w:lang w:val="en-US"/>
                <w:rPrChange w:id="1812" w:author="Balasubramanian, Ruchita" w:date="2025-08-05T15:31:00Z" w16du:dateUtc="2025-08-05T19:31:00Z">
                  <w:rPr>
                    <w:del w:id="1813" w:author="Balasubramanian, Ruchita" w:date="2025-08-06T09:13:00Z" w16du:dateUtc="2025-08-06T13:13:00Z"/>
                    <w:rFonts w:eastAsia="Times New Roman"/>
                    <w:b/>
                    <w:bCs/>
                    <w:sz w:val="16"/>
                    <w:szCs w:val="16"/>
                    <w:lang w:val="en-US"/>
                  </w:rPr>
                </w:rPrChange>
              </w:rPr>
            </w:pPr>
            <w:del w:id="1814"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1815" w:author="Balasubramanian, Ruchita" w:date="2025-08-05T15:31:00Z" w16du:dateUtc="2025-08-05T19:31:00Z">
                    <w:rPr>
                      <w:rFonts w:eastAsia="Times New Roman"/>
                      <w:b/>
                      <w:bCs/>
                      <w:sz w:val="16"/>
                      <w:szCs w:val="16"/>
                      <w:lang w:val="en-US"/>
                    </w:rPr>
                  </w:rPrChange>
                </w:rPr>
                <w:delText>Louisiana</w:delText>
              </w:r>
            </w:del>
          </w:p>
        </w:tc>
        <w:tc>
          <w:tcPr>
            <w:tcW w:w="1427" w:type="dxa"/>
            <w:gridSpan w:val="2"/>
            <w:tcBorders>
              <w:top w:val="single" w:sz="8" w:space="0" w:color="auto"/>
              <w:left w:val="nil"/>
              <w:bottom w:val="nil"/>
              <w:right w:val="single" w:sz="4" w:space="0" w:color="auto"/>
            </w:tcBorders>
            <w:shd w:val="clear" w:color="FFFFFF" w:fill="FFFFFF"/>
          </w:tcPr>
          <w:p w14:paraId="342554B2" w14:textId="42BA2EE2" w:rsidR="00F50E0E" w:rsidRPr="00F77336" w:rsidDel="00216840" w:rsidRDefault="00F50E0E" w:rsidP="007B5A9B">
            <w:pPr>
              <w:spacing w:line="204" w:lineRule="auto"/>
              <w:jc w:val="center"/>
              <w:rPr>
                <w:del w:id="1816" w:author="Balasubramanian, Ruchita" w:date="2025-08-06T09:13:00Z" w16du:dateUtc="2025-08-06T13:13:00Z"/>
                <w:rFonts w:ascii="Times New Roman" w:hAnsi="Times New Roman" w:cs="Times New Roman"/>
                <w:sz w:val="24"/>
                <w:szCs w:val="24"/>
                <w:rPrChange w:id="1817" w:author="Balasubramanian, Ruchita" w:date="2025-08-05T15:31:00Z" w16du:dateUtc="2025-08-05T19:31:00Z">
                  <w:rPr>
                    <w:del w:id="1818" w:author="Balasubramanian, Ruchita" w:date="2025-08-06T09:13:00Z" w16du:dateUtc="2025-08-06T13:13:00Z"/>
                    <w:sz w:val="16"/>
                    <w:szCs w:val="16"/>
                  </w:rPr>
                </w:rPrChange>
              </w:rPr>
            </w:pPr>
            <w:del w:id="1819" w:author="Balasubramanian, Ruchita" w:date="2025-08-06T09:13:00Z" w16du:dateUtc="2025-08-06T13:13:00Z">
              <w:r w:rsidRPr="00F77336" w:rsidDel="00216840">
                <w:rPr>
                  <w:rFonts w:ascii="Times New Roman" w:hAnsi="Times New Roman" w:cs="Times New Roman"/>
                  <w:sz w:val="24"/>
                  <w:szCs w:val="24"/>
                  <w:rPrChange w:id="1820" w:author="Balasubramanian, Ruchita" w:date="2025-08-05T15:31:00Z" w16du:dateUtc="2025-08-05T19:31:00Z">
                    <w:rPr>
                      <w:sz w:val="16"/>
                      <w:szCs w:val="16"/>
                    </w:rPr>
                  </w:rPrChange>
                </w:rPr>
                <w:delText>4,639</w:delText>
              </w:r>
            </w:del>
          </w:p>
        </w:tc>
        <w:tc>
          <w:tcPr>
            <w:tcW w:w="1035" w:type="dxa"/>
            <w:tcBorders>
              <w:top w:val="nil"/>
              <w:left w:val="nil"/>
              <w:bottom w:val="nil"/>
              <w:right w:val="single" w:sz="4" w:space="0" w:color="auto"/>
            </w:tcBorders>
            <w:shd w:val="clear" w:color="FF0100" w:fill="FF0100"/>
            <w:vAlign w:val="bottom"/>
          </w:tcPr>
          <w:p w14:paraId="172EF706" w14:textId="136394A4" w:rsidR="00F50E0E" w:rsidRPr="00F77336" w:rsidDel="00216840" w:rsidRDefault="00F50E0E" w:rsidP="007B5A9B">
            <w:pPr>
              <w:spacing w:line="204" w:lineRule="auto"/>
              <w:jc w:val="center"/>
              <w:rPr>
                <w:del w:id="1821" w:author="Balasubramanian, Ruchita" w:date="2025-08-06T09:13:00Z" w16du:dateUtc="2025-08-06T13:13:00Z"/>
                <w:rFonts w:ascii="Times New Roman" w:hAnsi="Times New Roman" w:cs="Times New Roman"/>
                <w:sz w:val="24"/>
                <w:szCs w:val="24"/>
                <w:rPrChange w:id="1822" w:author="Balasubramanian, Ruchita" w:date="2025-08-05T15:31:00Z" w16du:dateUtc="2025-08-05T19:31:00Z">
                  <w:rPr>
                    <w:del w:id="1823" w:author="Balasubramanian, Ruchita" w:date="2025-08-06T09:13:00Z" w16du:dateUtc="2025-08-06T13:13:00Z"/>
                    <w:sz w:val="14"/>
                    <w:szCs w:val="14"/>
                  </w:rPr>
                </w:rPrChange>
              </w:rPr>
            </w:pPr>
            <w:del w:id="182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25" w:author="Balasubramanian, Ruchita" w:date="2025-08-05T15:31:00Z" w16du:dateUtc="2025-08-05T19:31:00Z">
                    <w:rPr>
                      <w:rFonts w:eastAsia="Times New Roman"/>
                      <w:color w:val="000000"/>
                      <w:sz w:val="16"/>
                      <w:szCs w:val="16"/>
                      <w:lang w:val="en-US"/>
                    </w:rPr>
                  </w:rPrChange>
                </w:rPr>
                <w:delText>1,388</w:delText>
              </w:r>
            </w:del>
          </w:p>
        </w:tc>
        <w:tc>
          <w:tcPr>
            <w:tcW w:w="1138" w:type="dxa"/>
            <w:gridSpan w:val="3"/>
            <w:tcBorders>
              <w:top w:val="single" w:sz="8" w:space="0" w:color="auto"/>
              <w:left w:val="single" w:sz="4" w:space="0" w:color="auto"/>
              <w:bottom w:val="nil"/>
              <w:right w:val="single" w:sz="4" w:space="0" w:color="auto"/>
            </w:tcBorders>
            <w:shd w:val="clear" w:color="FF0100" w:fill="FF0100"/>
            <w:vAlign w:val="bottom"/>
          </w:tcPr>
          <w:p w14:paraId="7FC76A28" w14:textId="2B5195D8" w:rsidR="00F50E0E" w:rsidRPr="00F77336" w:rsidDel="00216840" w:rsidRDefault="00F50E0E" w:rsidP="007B5A9B">
            <w:pPr>
              <w:spacing w:line="204" w:lineRule="auto"/>
              <w:jc w:val="center"/>
              <w:rPr>
                <w:del w:id="1826" w:author="Balasubramanian, Ruchita" w:date="2025-08-06T09:13:00Z" w16du:dateUtc="2025-08-06T13:13:00Z"/>
                <w:rFonts w:ascii="Times New Roman" w:hAnsi="Times New Roman" w:cs="Times New Roman"/>
                <w:sz w:val="24"/>
                <w:szCs w:val="24"/>
                <w:rPrChange w:id="1827" w:author="Balasubramanian, Ruchita" w:date="2025-08-05T15:31:00Z" w16du:dateUtc="2025-08-05T19:31:00Z">
                  <w:rPr>
                    <w:del w:id="1828" w:author="Balasubramanian, Ruchita" w:date="2025-08-06T09:13:00Z" w16du:dateUtc="2025-08-06T13:13:00Z"/>
                    <w:sz w:val="14"/>
                    <w:szCs w:val="14"/>
                  </w:rPr>
                </w:rPrChange>
              </w:rPr>
            </w:pPr>
            <w:del w:id="182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30" w:author="Balasubramanian, Ruchita" w:date="2025-08-05T15:31:00Z" w16du:dateUtc="2025-08-05T19:31:00Z">
                    <w:rPr>
                      <w:rFonts w:eastAsia="Times New Roman"/>
                      <w:color w:val="000000"/>
                      <w:sz w:val="16"/>
                      <w:szCs w:val="16"/>
                      <w:lang w:val="en-US"/>
                    </w:rPr>
                  </w:rPrChange>
                </w:rPr>
                <w:delText>29.8%</w:delText>
              </w:r>
            </w:del>
          </w:p>
        </w:tc>
        <w:tc>
          <w:tcPr>
            <w:tcW w:w="1035" w:type="dxa"/>
            <w:tcBorders>
              <w:top w:val="nil"/>
              <w:left w:val="single" w:sz="4" w:space="0" w:color="auto"/>
              <w:bottom w:val="nil"/>
              <w:right w:val="single" w:sz="4" w:space="0" w:color="auto"/>
            </w:tcBorders>
            <w:shd w:val="clear" w:color="FF3900" w:fill="FF3900"/>
            <w:vAlign w:val="bottom"/>
          </w:tcPr>
          <w:p w14:paraId="20407D97" w14:textId="16B4A21A" w:rsidR="00F50E0E" w:rsidRPr="00F77336" w:rsidDel="00216840" w:rsidRDefault="00F50E0E" w:rsidP="007B5A9B">
            <w:pPr>
              <w:spacing w:line="204" w:lineRule="auto"/>
              <w:jc w:val="center"/>
              <w:rPr>
                <w:del w:id="1831" w:author="Balasubramanian, Ruchita" w:date="2025-08-06T09:13:00Z" w16du:dateUtc="2025-08-06T13:13:00Z"/>
                <w:rFonts w:ascii="Times New Roman" w:hAnsi="Times New Roman" w:cs="Times New Roman"/>
                <w:sz w:val="24"/>
                <w:szCs w:val="24"/>
                <w:rPrChange w:id="1832" w:author="Balasubramanian, Ruchita" w:date="2025-08-05T15:31:00Z" w16du:dateUtc="2025-08-05T19:31:00Z">
                  <w:rPr>
                    <w:del w:id="1833" w:author="Balasubramanian, Ruchita" w:date="2025-08-06T09:13:00Z" w16du:dateUtc="2025-08-06T13:13:00Z"/>
                    <w:sz w:val="14"/>
                    <w:szCs w:val="14"/>
                  </w:rPr>
                </w:rPrChange>
              </w:rPr>
            </w:pPr>
            <w:del w:id="183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35" w:author="Balasubramanian, Ruchita" w:date="2025-08-05T15:31:00Z" w16du:dateUtc="2025-08-05T19:31:00Z">
                    <w:rPr>
                      <w:rFonts w:eastAsia="Times New Roman"/>
                      <w:color w:val="000000"/>
                      <w:sz w:val="16"/>
                      <w:szCs w:val="16"/>
                      <w:lang w:val="en-US"/>
                    </w:rPr>
                  </w:rPrChange>
                </w:rPr>
                <w:delText>1,082</w:delText>
              </w:r>
            </w:del>
          </w:p>
        </w:tc>
        <w:tc>
          <w:tcPr>
            <w:tcW w:w="1138" w:type="dxa"/>
            <w:gridSpan w:val="3"/>
            <w:tcBorders>
              <w:top w:val="single" w:sz="8" w:space="0" w:color="auto"/>
              <w:left w:val="single" w:sz="4" w:space="0" w:color="auto"/>
              <w:bottom w:val="nil"/>
              <w:right w:val="single" w:sz="4" w:space="0" w:color="auto"/>
            </w:tcBorders>
            <w:shd w:val="clear" w:color="FF3900" w:fill="FF3900"/>
            <w:vAlign w:val="bottom"/>
          </w:tcPr>
          <w:p w14:paraId="651EC379" w14:textId="770EB88E" w:rsidR="00F50E0E" w:rsidRPr="00F77336" w:rsidDel="00216840" w:rsidRDefault="00F50E0E" w:rsidP="007B5A9B">
            <w:pPr>
              <w:spacing w:line="204" w:lineRule="auto"/>
              <w:jc w:val="center"/>
              <w:rPr>
                <w:del w:id="1836" w:author="Balasubramanian, Ruchita" w:date="2025-08-06T09:13:00Z" w16du:dateUtc="2025-08-06T13:13:00Z"/>
                <w:rFonts w:ascii="Times New Roman" w:hAnsi="Times New Roman" w:cs="Times New Roman"/>
                <w:sz w:val="24"/>
                <w:szCs w:val="24"/>
                <w:rPrChange w:id="1837" w:author="Balasubramanian, Ruchita" w:date="2025-08-05T15:31:00Z" w16du:dateUtc="2025-08-05T19:31:00Z">
                  <w:rPr>
                    <w:del w:id="1838" w:author="Balasubramanian, Ruchita" w:date="2025-08-06T09:13:00Z" w16du:dateUtc="2025-08-06T13:13:00Z"/>
                    <w:sz w:val="14"/>
                    <w:szCs w:val="14"/>
                  </w:rPr>
                </w:rPrChange>
              </w:rPr>
            </w:pPr>
            <w:del w:id="183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40" w:author="Balasubramanian, Ruchita" w:date="2025-08-05T15:31:00Z" w16du:dateUtc="2025-08-05T19:31:00Z">
                    <w:rPr>
                      <w:rFonts w:eastAsia="Times New Roman"/>
                      <w:color w:val="000000"/>
                      <w:sz w:val="16"/>
                      <w:szCs w:val="16"/>
                      <w:lang w:val="en-US"/>
                    </w:rPr>
                  </w:rPrChange>
                </w:rPr>
                <w:delText>23.3%</w:delText>
              </w:r>
            </w:del>
          </w:p>
        </w:tc>
        <w:tc>
          <w:tcPr>
            <w:tcW w:w="1035" w:type="dxa"/>
            <w:tcBorders>
              <w:top w:val="nil"/>
              <w:left w:val="single" w:sz="4" w:space="0" w:color="auto"/>
              <w:bottom w:val="nil"/>
              <w:right w:val="single" w:sz="4" w:space="0" w:color="auto"/>
            </w:tcBorders>
            <w:shd w:val="clear" w:color="FFB000" w:fill="FFB000"/>
            <w:vAlign w:val="bottom"/>
          </w:tcPr>
          <w:p w14:paraId="683DECF2" w14:textId="2BDA6DCA" w:rsidR="00F50E0E" w:rsidRPr="00F77336" w:rsidDel="00216840" w:rsidRDefault="00F50E0E" w:rsidP="007B5A9B">
            <w:pPr>
              <w:spacing w:line="204" w:lineRule="auto"/>
              <w:jc w:val="center"/>
              <w:rPr>
                <w:del w:id="1841" w:author="Balasubramanian, Ruchita" w:date="2025-08-06T09:13:00Z" w16du:dateUtc="2025-08-06T13:13:00Z"/>
                <w:rFonts w:ascii="Times New Roman" w:hAnsi="Times New Roman" w:cs="Times New Roman"/>
                <w:sz w:val="24"/>
                <w:szCs w:val="24"/>
                <w:rPrChange w:id="1842" w:author="Balasubramanian, Ruchita" w:date="2025-08-05T15:31:00Z" w16du:dateUtc="2025-08-05T19:31:00Z">
                  <w:rPr>
                    <w:del w:id="1843" w:author="Balasubramanian, Ruchita" w:date="2025-08-06T09:13:00Z" w16du:dateUtc="2025-08-06T13:13:00Z"/>
                    <w:sz w:val="14"/>
                    <w:szCs w:val="14"/>
                  </w:rPr>
                </w:rPrChange>
              </w:rPr>
            </w:pPr>
            <w:del w:id="184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45" w:author="Balasubramanian, Ruchita" w:date="2025-08-05T15:31:00Z" w16du:dateUtc="2025-08-05T19:31:00Z">
                    <w:rPr>
                      <w:rFonts w:eastAsia="Times New Roman"/>
                      <w:color w:val="000000"/>
                      <w:sz w:val="16"/>
                      <w:szCs w:val="16"/>
                      <w:lang w:val="en-US"/>
                    </w:rPr>
                  </w:rPrChange>
                </w:rPr>
                <w:delText>432</w:delText>
              </w:r>
            </w:del>
          </w:p>
        </w:tc>
        <w:tc>
          <w:tcPr>
            <w:tcW w:w="1138" w:type="dxa"/>
            <w:gridSpan w:val="2"/>
            <w:tcBorders>
              <w:top w:val="single" w:sz="8" w:space="0" w:color="auto"/>
              <w:left w:val="single" w:sz="4" w:space="0" w:color="auto"/>
              <w:bottom w:val="nil"/>
              <w:right w:val="single" w:sz="4" w:space="0" w:color="auto"/>
            </w:tcBorders>
            <w:shd w:val="clear" w:color="FFB000" w:fill="FFB000"/>
            <w:vAlign w:val="bottom"/>
          </w:tcPr>
          <w:p w14:paraId="2AB7E0A6" w14:textId="616F759D" w:rsidR="00F50E0E" w:rsidRPr="00F77336" w:rsidDel="00216840" w:rsidRDefault="00F50E0E" w:rsidP="007B5A9B">
            <w:pPr>
              <w:spacing w:line="204" w:lineRule="auto"/>
              <w:jc w:val="center"/>
              <w:rPr>
                <w:del w:id="1846" w:author="Balasubramanian, Ruchita" w:date="2025-08-06T09:13:00Z" w16du:dateUtc="2025-08-06T13:13:00Z"/>
                <w:rFonts w:ascii="Times New Roman" w:hAnsi="Times New Roman" w:cs="Times New Roman"/>
                <w:sz w:val="24"/>
                <w:szCs w:val="24"/>
                <w:rPrChange w:id="1847" w:author="Balasubramanian, Ruchita" w:date="2025-08-05T15:31:00Z" w16du:dateUtc="2025-08-05T19:31:00Z">
                  <w:rPr>
                    <w:del w:id="1848" w:author="Balasubramanian, Ruchita" w:date="2025-08-06T09:13:00Z" w16du:dateUtc="2025-08-06T13:13:00Z"/>
                    <w:sz w:val="14"/>
                    <w:szCs w:val="14"/>
                  </w:rPr>
                </w:rPrChange>
              </w:rPr>
            </w:pPr>
            <w:del w:id="18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50" w:author="Balasubramanian, Ruchita" w:date="2025-08-05T15:31:00Z" w16du:dateUtc="2025-08-05T19:31:00Z">
                    <w:rPr>
                      <w:rFonts w:eastAsia="Times New Roman"/>
                      <w:color w:val="000000"/>
                      <w:sz w:val="16"/>
                      <w:szCs w:val="16"/>
                      <w:lang w:val="en-US"/>
                    </w:rPr>
                  </w:rPrChange>
                </w:rPr>
                <w:delText>9.3%</w:delText>
              </w:r>
            </w:del>
          </w:p>
        </w:tc>
      </w:tr>
      <w:tr w:rsidR="00F50E0E" w:rsidRPr="00F77336" w:rsidDel="00216840" w14:paraId="03EE37A5" w14:textId="09155728" w:rsidTr="00216840">
        <w:tblPrEx>
          <w:tblW w:w="9246" w:type="dxa"/>
          <w:jc w:val="center"/>
          <w:tblCellMar>
            <w:left w:w="29" w:type="dxa"/>
            <w:right w:w="29" w:type="dxa"/>
          </w:tblCellMar>
          <w:tblPrExChange w:id="1851" w:author="Balasubramanian, Ruchita" w:date="2025-08-06T09:13:00Z" w16du:dateUtc="2025-08-06T13:13:00Z">
            <w:tblPrEx>
              <w:tblW w:w="9246" w:type="dxa"/>
              <w:jc w:val="center"/>
              <w:tblCellMar>
                <w:left w:w="29" w:type="dxa"/>
                <w:right w:w="29" w:type="dxa"/>
              </w:tblCellMar>
            </w:tblPrEx>
          </w:tblPrExChange>
        </w:tblPrEx>
        <w:trPr>
          <w:trHeight w:val="144"/>
          <w:jc w:val="center"/>
          <w:del w:id="1852" w:author="Balasubramanian, Ruchita" w:date="2025-08-06T09:13:00Z"/>
          <w:trPrChange w:id="18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18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793F1059" w14:textId="75F8B878" w:rsidR="00F50E0E" w:rsidRPr="00F77336" w:rsidDel="00216840" w:rsidRDefault="00F50E0E" w:rsidP="007B5A9B">
            <w:pPr>
              <w:spacing w:line="204" w:lineRule="auto"/>
              <w:jc w:val="center"/>
              <w:rPr>
                <w:del w:id="1855" w:author="Balasubramanian, Ruchita" w:date="2025-08-06T09:13:00Z" w16du:dateUtc="2025-08-06T13:13:00Z"/>
                <w:rFonts w:ascii="Times New Roman" w:hAnsi="Times New Roman" w:cs="Times New Roman"/>
                <w:sz w:val="24"/>
                <w:szCs w:val="24"/>
                <w:rPrChange w:id="1856" w:author="Balasubramanian, Ruchita" w:date="2025-08-05T15:31:00Z" w16du:dateUtc="2025-08-05T19:31:00Z">
                  <w:rPr>
                    <w:del w:id="1857"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18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0363171A" w14:textId="177B8319" w:rsidR="00F50E0E" w:rsidRPr="00F77336" w:rsidDel="00216840" w:rsidRDefault="00F50E0E" w:rsidP="007B5A9B">
            <w:pPr>
              <w:spacing w:line="204" w:lineRule="auto"/>
              <w:jc w:val="center"/>
              <w:rPr>
                <w:del w:id="1859" w:author="Balasubramanian, Ruchita" w:date="2025-08-06T09:13:00Z" w16du:dateUtc="2025-08-06T13:13:00Z"/>
                <w:rFonts w:ascii="Times New Roman" w:hAnsi="Times New Roman" w:cs="Times New Roman"/>
                <w:sz w:val="24"/>
                <w:szCs w:val="24"/>
                <w:rPrChange w:id="1860" w:author="Balasubramanian, Ruchita" w:date="2025-08-05T15:31:00Z" w16du:dateUtc="2025-08-05T19:31:00Z">
                  <w:rPr>
                    <w:del w:id="1861" w:author="Balasubramanian, Ruchita" w:date="2025-08-06T09:13:00Z" w16du:dateUtc="2025-08-06T13:13:00Z"/>
                    <w:sz w:val="16"/>
                    <w:szCs w:val="16"/>
                  </w:rPr>
                </w:rPrChange>
              </w:rPr>
            </w:pPr>
            <w:del w:id="1862" w:author="Balasubramanian, Ruchita" w:date="2025-08-06T09:13:00Z" w16du:dateUtc="2025-08-06T13:13:00Z">
              <w:r w:rsidRPr="00F77336" w:rsidDel="00216840">
                <w:rPr>
                  <w:rFonts w:ascii="Times New Roman" w:hAnsi="Times New Roman" w:cs="Times New Roman"/>
                  <w:sz w:val="24"/>
                  <w:szCs w:val="24"/>
                  <w:rPrChange w:id="1863" w:author="Balasubramanian, Ruchita" w:date="2025-08-05T15:31:00Z" w16du:dateUtc="2025-08-05T19:31:00Z">
                    <w:rPr>
                      <w:sz w:val="16"/>
                      <w:szCs w:val="16"/>
                    </w:rPr>
                  </w:rPrChange>
                </w:rPr>
                <w:delText>(3,896 - 5,397)</w:delText>
              </w:r>
            </w:del>
          </w:p>
        </w:tc>
        <w:tc>
          <w:tcPr>
            <w:tcW w:w="1035" w:type="dxa"/>
            <w:tcBorders>
              <w:top w:val="nil"/>
              <w:left w:val="nil"/>
              <w:bottom w:val="single" w:sz="4" w:space="0" w:color="auto"/>
              <w:right w:val="single" w:sz="4" w:space="0" w:color="auto"/>
            </w:tcBorders>
            <w:shd w:val="clear" w:color="FF0100" w:fill="FF0100"/>
            <w:vAlign w:val="bottom"/>
            <w:tcPrChange w:id="18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0100" w:fill="FF0100"/>
                <w:vAlign w:val="bottom"/>
              </w:tcPr>
            </w:tcPrChange>
          </w:tcPr>
          <w:p w14:paraId="0B7A0229" w14:textId="41E2F4A4" w:rsidR="00F50E0E" w:rsidRPr="00F77336" w:rsidDel="00216840" w:rsidRDefault="00F50E0E" w:rsidP="007B5A9B">
            <w:pPr>
              <w:spacing w:line="204" w:lineRule="auto"/>
              <w:jc w:val="center"/>
              <w:rPr>
                <w:del w:id="1865" w:author="Balasubramanian, Ruchita" w:date="2025-08-06T09:13:00Z" w16du:dateUtc="2025-08-06T13:13:00Z"/>
                <w:rFonts w:ascii="Times New Roman" w:hAnsi="Times New Roman" w:cs="Times New Roman"/>
                <w:sz w:val="24"/>
                <w:szCs w:val="24"/>
                <w:rPrChange w:id="1866" w:author="Balasubramanian, Ruchita" w:date="2025-08-05T15:31:00Z" w16du:dateUtc="2025-08-05T19:31:00Z">
                  <w:rPr>
                    <w:del w:id="1867" w:author="Balasubramanian, Ruchita" w:date="2025-08-06T09:13:00Z" w16du:dateUtc="2025-08-06T13:13:00Z"/>
                    <w:sz w:val="15"/>
                    <w:szCs w:val="15"/>
                  </w:rPr>
                </w:rPrChange>
              </w:rPr>
            </w:pPr>
            <w:del w:id="18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69" w:author="Balasubramanian, Ruchita" w:date="2025-08-05T15:31:00Z" w16du:dateUtc="2025-08-05T19:31:00Z">
                    <w:rPr>
                      <w:rFonts w:eastAsia="Times New Roman"/>
                      <w:color w:val="000000"/>
                      <w:sz w:val="16"/>
                      <w:szCs w:val="16"/>
                      <w:lang w:val="en-US"/>
                    </w:rPr>
                  </w:rPrChange>
                </w:rPr>
                <w:delText>(429 - 2,823)</w:delText>
              </w:r>
            </w:del>
          </w:p>
        </w:tc>
        <w:tc>
          <w:tcPr>
            <w:tcW w:w="1138" w:type="dxa"/>
            <w:gridSpan w:val="3"/>
            <w:tcBorders>
              <w:top w:val="nil"/>
              <w:left w:val="single" w:sz="4" w:space="0" w:color="auto"/>
              <w:bottom w:val="single" w:sz="4" w:space="0" w:color="auto"/>
              <w:right w:val="single" w:sz="4" w:space="0" w:color="auto"/>
            </w:tcBorders>
            <w:shd w:val="clear" w:color="FF0100" w:fill="FF0100"/>
            <w:vAlign w:val="bottom"/>
            <w:tcPrChange w:id="18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0100" w:fill="FF0100"/>
                <w:vAlign w:val="bottom"/>
              </w:tcPr>
            </w:tcPrChange>
          </w:tcPr>
          <w:p w14:paraId="62B19DD5" w14:textId="5C023E7D" w:rsidR="00F50E0E" w:rsidRPr="00F77336" w:rsidDel="00216840" w:rsidRDefault="00F50E0E" w:rsidP="007B5A9B">
            <w:pPr>
              <w:spacing w:line="204" w:lineRule="auto"/>
              <w:jc w:val="center"/>
              <w:rPr>
                <w:del w:id="1871" w:author="Balasubramanian, Ruchita" w:date="2025-08-06T09:13:00Z" w16du:dateUtc="2025-08-06T13:13:00Z"/>
                <w:rFonts w:ascii="Times New Roman" w:hAnsi="Times New Roman" w:cs="Times New Roman"/>
                <w:sz w:val="24"/>
                <w:szCs w:val="24"/>
                <w:rPrChange w:id="1872" w:author="Balasubramanian, Ruchita" w:date="2025-08-05T15:31:00Z" w16du:dateUtc="2025-08-05T19:31:00Z">
                  <w:rPr>
                    <w:del w:id="1873" w:author="Balasubramanian, Ruchita" w:date="2025-08-06T09:13:00Z" w16du:dateUtc="2025-08-06T13:13:00Z"/>
                    <w:sz w:val="15"/>
                    <w:szCs w:val="15"/>
                  </w:rPr>
                </w:rPrChange>
              </w:rPr>
            </w:pPr>
            <w:del w:id="18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75" w:author="Balasubramanian, Ruchita" w:date="2025-08-05T15:31:00Z" w16du:dateUtc="2025-08-05T19:31:00Z">
                    <w:rPr>
                      <w:rFonts w:eastAsia="Times New Roman"/>
                      <w:color w:val="000000"/>
                      <w:sz w:val="16"/>
                      <w:szCs w:val="16"/>
                      <w:lang w:val="en-US"/>
                    </w:rPr>
                  </w:rPrChange>
                </w:rPr>
                <w:delText>(9.4 - 59.8%)</w:delText>
              </w:r>
            </w:del>
          </w:p>
        </w:tc>
        <w:tc>
          <w:tcPr>
            <w:tcW w:w="1035" w:type="dxa"/>
            <w:tcBorders>
              <w:top w:val="nil"/>
              <w:left w:val="single" w:sz="4" w:space="0" w:color="auto"/>
              <w:bottom w:val="single" w:sz="4" w:space="0" w:color="auto"/>
              <w:right w:val="single" w:sz="4" w:space="0" w:color="auto"/>
            </w:tcBorders>
            <w:shd w:val="clear" w:color="FF3900" w:fill="FF3900"/>
            <w:vAlign w:val="bottom"/>
            <w:tcPrChange w:id="18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3900" w:fill="FF3900"/>
                <w:vAlign w:val="bottom"/>
              </w:tcPr>
            </w:tcPrChange>
          </w:tcPr>
          <w:p w14:paraId="5300E465" w14:textId="4FE818E2" w:rsidR="00F50E0E" w:rsidRPr="00F77336" w:rsidDel="00216840" w:rsidRDefault="00F50E0E" w:rsidP="007B5A9B">
            <w:pPr>
              <w:spacing w:line="204" w:lineRule="auto"/>
              <w:jc w:val="center"/>
              <w:rPr>
                <w:del w:id="1877" w:author="Balasubramanian, Ruchita" w:date="2025-08-06T09:13:00Z" w16du:dateUtc="2025-08-06T13:13:00Z"/>
                <w:rFonts w:ascii="Times New Roman" w:hAnsi="Times New Roman" w:cs="Times New Roman"/>
                <w:sz w:val="24"/>
                <w:szCs w:val="24"/>
                <w:rPrChange w:id="1878" w:author="Balasubramanian, Ruchita" w:date="2025-08-05T15:31:00Z" w16du:dateUtc="2025-08-05T19:31:00Z">
                  <w:rPr>
                    <w:del w:id="1879" w:author="Balasubramanian, Ruchita" w:date="2025-08-06T09:13:00Z" w16du:dateUtc="2025-08-06T13:13:00Z"/>
                    <w:sz w:val="15"/>
                    <w:szCs w:val="15"/>
                  </w:rPr>
                </w:rPrChange>
              </w:rPr>
            </w:pPr>
            <w:del w:id="18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81" w:author="Balasubramanian, Ruchita" w:date="2025-08-05T15:31:00Z" w16du:dateUtc="2025-08-05T19:31:00Z">
                    <w:rPr>
                      <w:rFonts w:eastAsia="Times New Roman"/>
                      <w:color w:val="000000"/>
                      <w:sz w:val="16"/>
                      <w:szCs w:val="16"/>
                      <w:lang w:val="en-US"/>
                    </w:rPr>
                  </w:rPrChange>
                </w:rPr>
                <w:delText>(349 - 2,138)</w:delText>
              </w:r>
            </w:del>
          </w:p>
        </w:tc>
        <w:tc>
          <w:tcPr>
            <w:tcW w:w="1138" w:type="dxa"/>
            <w:gridSpan w:val="3"/>
            <w:tcBorders>
              <w:top w:val="nil"/>
              <w:left w:val="single" w:sz="4" w:space="0" w:color="auto"/>
              <w:bottom w:val="single" w:sz="4" w:space="0" w:color="auto"/>
              <w:right w:val="single" w:sz="4" w:space="0" w:color="auto"/>
            </w:tcBorders>
            <w:shd w:val="clear" w:color="FF3900" w:fill="FF3900"/>
            <w:vAlign w:val="bottom"/>
            <w:tcPrChange w:id="18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3900" w:fill="FF3900"/>
                <w:vAlign w:val="bottom"/>
              </w:tcPr>
            </w:tcPrChange>
          </w:tcPr>
          <w:p w14:paraId="6446E5BC" w14:textId="6A76F483" w:rsidR="00F50E0E" w:rsidRPr="00F77336" w:rsidDel="00216840" w:rsidRDefault="00F50E0E" w:rsidP="007B5A9B">
            <w:pPr>
              <w:spacing w:line="204" w:lineRule="auto"/>
              <w:jc w:val="center"/>
              <w:rPr>
                <w:del w:id="1883" w:author="Balasubramanian, Ruchita" w:date="2025-08-06T09:13:00Z" w16du:dateUtc="2025-08-06T13:13:00Z"/>
                <w:rFonts w:ascii="Times New Roman" w:hAnsi="Times New Roman" w:cs="Times New Roman"/>
                <w:sz w:val="24"/>
                <w:szCs w:val="24"/>
                <w:rPrChange w:id="1884" w:author="Balasubramanian, Ruchita" w:date="2025-08-05T15:31:00Z" w16du:dateUtc="2025-08-05T19:31:00Z">
                  <w:rPr>
                    <w:del w:id="1885" w:author="Balasubramanian, Ruchita" w:date="2025-08-06T09:13:00Z" w16du:dateUtc="2025-08-06T13:13:00Z"/>
                    <w:sz w:val="15"/>
                    <w:szCs w:val="15"/>
                  </w:rPr>
                </w:rPrChange>
              </w:rPr>
            </w:pPr>
            <w:del w:id="18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87" w:author="Balasubramanian, Ruchita" w:date="2025-08-05T15:31:00Z" w16du:dateUtc="2025-08-05T19:31:00Z">
                    <w:rPr>
                      <w:rFonts w:eastAsia="Times New Roman"/>
                      <w:color w:val="000000"/>
                      <w:sz w:val="16"/>
                      <w:szCs w:val="16"/>
                      <w:lang w:val="en-US"/>
                    </w:rPr>
                  </w:rPrChange>
                </w:rPr>
                <w:delText>(7.7 - 45.1%)</w:delText>
              </w:r>
            </w:del>
          </w:p>
        </w:tc>
        <w:tc>
          <w:tcPr>
            <w:tcW w:w="1035" w:type="dxa"/>
            <w:tcBorders>
              <w:top w:val="nil"/>
              <w:left w:val="single" w:sz="4" w:space="0" w:color="auto"/>
              <w:bottom w:val="single" w:sz="4" w:space="0" w:color="auto"/>
              <w:right w:val="single" w:sz="4" w:space="0" w:color="auto"/>
            </w:tcBorders>
            <w:shd w:val="clear" w:color="FFB000" w:fill="FFB000"/>
            <w:vAlign w:val="bottom"/>
            <w:tcPrChange w:id="18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B000" w:fill="FFB000"/>
                <w:vAlign w:val="bottom"/>
              </w:tcPr>
            </w:tcPrChange>
          </w:tcPr>
          <w:p w14:paraId="0EE83E7B" w14:textId="412AE8CD" w:rsidR="00F50E0E" w:rsidRPr="00F77336" w:rsidDel="00216840" w:rsidRDefault="00F50E0E" w:rsidP="007B5A9B">
            <w:pPr>
              <w:spacing w:line="204" w:lineRule="auto"/>
              <w:jc w:val="center"/>
              <w:rPr>
                <w:del w:id="1889" w:author="Balasubramanian, Ruchita" w:date="2025-08-06T09:13:00Z" w16du:dateUtc="2025-08-06T13:13:00Z"/>
                <w:rFonts w:ascii="Times New Roman" w:hAnsi="Times New Roman" w:cs="Times New Roman"/>
                <w:sz w:val="24"/>
                <w:szCs w:val="24"/>
                <w:rPrChange w:id="1890" w:author="Balasubramanian, Ruchita" w:date="2025-08-05T15:31:00Z" w16du:dateUtc="2025-08-05T19:31:00Z">
                  <w:rPr>
                    <w:del w:id="1891" w:author="Balasubramanian, Ruchita" w:date="2025-08-06T09:13:00Z" w16du:dateUtc="2025-08-06T13:13:00Z"/>
                    <w:sz w:val="15"/>
                    <w:szCs w:val="15"/>
                  </w:rPr>
                </w:rPrChange>
              </w:rPr>
            </w:pPr>
            <w:del w:id="18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93" w:author="Balasubramanian, Ruchita" w:date="2025-08-05T15:31:00Z" w16du:dateUtc="2025-08-05T19:31:00Z">
                    <w:rPr>
                      <w:rFonts w:eastAsia="Times New Roman"/>
                      <w:color w:val="000000"/>
                      <w:sz w:val="16"/>
                      <w:szCs w:val="16"/>
                      <w:lang w:val="en-US"/>
                    </w:rPr>
                  </w:rPrChange>
                </w:rPr>
                <w:delText>(155 - 780)</w:delText>
              </w:r>
            </w:del>
          </w:p>
        </w:tc>
        <w:tc>
          <w:tcPr>
            <w:tcW w:w="1138" w:type="dxa"/>
            <w:gridSpan w:val="2"/>
            <w:tcBorders>
              <w:top w:val="nil"/>
              <w:left w:val="single" w:sz="4" w:space="0" w:color="auto"/>
              <w:bottom w:val="single" w:sz="4" w:space="0" w:color="auto"/>
              <w:right w:val="single" w:sz="4" w:space="0" w:color="auto"/>
            </w:tcBorders>
            <w:shd w:val="clear" w:color="FFB000" w:fill="FFB000"/>
            <w:vAlign w:val="bottom"/>
            <w:tcPrChange w:id="18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000" w:fill="FFB000"/>
                <w:vAlign w:val="bottom"/>
              </w:tcPr>
            </w:tcPrChange>
          </w:tcPr>
          <w:p w14:paraId="7EB1BEB6" w14:textId="61014733" w:rsidR="00F50E0E" w:rsidRPr="00F77336" w:rsidDel="00216840" w:rsidRDefault="00F50E0E" w:rsidP="007B5A9B">
            <w:pPr>
              <w:spacing w:line="204" w:lineRule="auto"/>
              <w:jc w:val="center"/>
              <w:rPr>
                <w:del w:id="1895" w:author="Balasubramanian, Ruchita" w:date="2025-08-06T09:13:00Z" w16du:dateUtc="2025-08-06T13:13:00Z"/>
                <w:rFonts w:ascii="Times New Roman" w:hAnsi="Times New Roman" w:cs="Times New Roman"/>
                <w:sz w:val="24"/>
                <w:szCs w:val="24"/>
                <w:rPrChange w:id="1896" w:author="Balasubramanian, Ruchita" w:date="2025-08-05T15:31:00Z" w16du:dateUtc="2025-08-05T19:31:00Z">
                  <w:rPr>
                    <w:del w:id="1897" w:author="Balasubramanian, Ruchita" w:date="2025-08-06T09:13:00Z" w16du:dateUtc="2025-08-06T13:13:00Z"/>
                    <w:sz w:val="15"/>
                    <w:szCs w:val="15"/>
                  </w:rPr>
                </w:rPrChange>
              </w:rPr>
            </w:pPr>
            <w:del w:id="18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99" w:author="Balasubramanian, Ruchita" w:date="2025-08-05T15:31:00Z" w16du:dateUtc="2025-08-05T19:31:00Z">
                    <w:rPr>
                      <w:rFonts w:eastAsia="Times New Roman"/>
                      <w:color w:val="000000"/>
                      <w:sz w:val="16"/>
                      <w:szCs w:val="16"/>
                      <w:lang w:val="en-US"/>
                    </w:rPr>
                  </w:rPrChange>
                </w:rPr>
                <w:delText>(3.5 - 16.3%)</w:delText>
              </w:r>
            </w:del>
          </w:p>
        </w:tc>
      </w:tr>
      <w:tr w:rsidR="00F50E0E" w:rsidRPr="00F77336" w:rsidDel="00216840" w14:paraId="0B9856BF" w14:textId="1AB2F394" w:rsidTr="00216840">
        <w:tblPrEx>
          <w:tblW w:w="9246" w:type="dxa"/>
          <w:jc w:val="center"/>
          <w:tblCellMar>
            <w:left w:w="29" w:type="dxa"/>
            <w:right w:w="29" w:type="dxa"/>
          </w:tblCellMar>
          <w:tblPrExChange w:id="1900" w:author="Balasubramanian, Ruchita" w:date="2025-08-06T09:13:00Z" w16du:dateUtc="2025-08-06T13:13:00Z">
            <w:tblPrEx>
              <w:tblW w:w="9246" w:type="dxa"/>
              <w:jc w:val="center"/>
              <w:tblCellMar>
                <w:left w:w="29" w:type="dxa"/>
                <w:right w:w="29" w:type="dxa"/>
              </w:tblCellMar>
            </w:tblPrEx>
          </w:tblPrExChange>
        </w:tblPrEx>
        <w:trPr>
          <w:trHeight w:val="144"/>
          <w:jc w:val="center"/>
          <w:del w:id="1901" w:author="Balasubramanian, Ruchita" w:date="2025-08-06T09:13:00Z"/>
          <w:trPrChange w:id="19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1903" w:author="Balasubramanian, Ruchita" w:date="2025-08-06T09:13:00Z" w16du:dateUtc="2025-08-06T13:13:00Z">
              <w:tcPr>
                <w:tcW w:w="1123" w:type="dxa"/>
                <w:gridSpan w:val="3"/>
                <w:vMerge w:val="restart"/>
                <w:tcBorders>
                  <w:top w:val="single" w:sz="8" w:space="0" w:color="auto"/>
                  <w:left w:val="single" w:sz="8" w:space="0" w:color="auto"/>
                  <w:right w:val="single" w:sz="8" w:space="0" w:color="auto"/>
                </w:tcBorders>
                <w:vAlign w:val="center"/>
              </w:tcPr>
            </w:tcPrChange>
          </w:tcPr>
          <w:p w14:paraId="64D95B3A" w14:textId="0473A991" w:rsidR="00F50E0E" w:rsidRPr="00F77336" w:rsidDel="00216840" w:rsidRDefault="00F50E0E" w:rsidP="007B5A9B">
            <w:pPr>
              <w:spacing w:line="204" w:lineRule="auto"/>
              <w:jc w:val="center"/>
              <w:rPr>
                <w:del w:id="1904" w:author="Balasubramanian, Ruchita" w:date="2025-08-06T09:13:00Z" w16du:dateUtc="2025-08-06T13:13:00Z"/>
                <w:rFonts w:ascii="Times New Roman" w:eastAsia="Times New Roman" w:hAnsi="Times New Roman" w:cs="Times New Roman"/>
                <w:b/>
                <w:bCs/>
                <w:sz w:val="24"/>
                <w:szCs w:val="24"/>
                <w:lang w:val="en-US"/>
                <w:rPrChange w:id="1905" w:author="Balasubramanian, Ruchita" w:date="2025-08-05T15:31:00Z" w16du:dateUtc="2025-08-05T19:31:00Z">
                  <w:rPr>
                    <w:del w:id="1906" w:author="Balasubramanian, Ruchita" w:date="2025-08-06T09:13:00Z" w16du:dateUtc="2025-08-06T13:13:00Z"/>
                    <w:rFonts w:eastAsia="Times New Roman"/>
                    <w:b/>
                    <w:bCs/>
                    <w:sz w:val="16"/>
                    <w:szCs w:val="16"/>
                    <w:lang w:val="en-US"/>
                  </w:rPr>
                </w:rPrChange>
              </w:rPr>
            </w:pPr>
            <w:del w:id="1907"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1908" w:author="Balasubramanian, Ruchita" w:date="2025-08-05T15:31:00Z" w16du:dateUtc="2025-08-05T19:31:00Z">
                    <w:rPr>
                      <w:rFonts w:eastAsia="Times New Roman"/>
                      <w:b/>
                      <w:bCs/>
                      <w:sz w:val="16"/>
                      <w:szCs w:val="16"/>
                      <w:lang w:val="en-US"/>
                    </w:rPr>
                  </w:rPrChange>
                </w:rPr>
                <w:delText>Missouri</w:delText>
              </w:r>
            </w:del>
          </w:p>
        </w:tc>
        <w:tc>
          <w:tcPr>
            <w:tcW w:w="1427" w:type="dxa"/>
            <w:gridSpan w:val="2"/>
            <w:tcBorders>
              <w:top w:val="single" w:sz="4" w:space="0" w:color="auto"/>
              <w:left w:val="nil"/>
              <w:bottom w:val="nil"/>
              <w:right w:val="single" w:sz="4" w:space="0" w:color="auto"/>
            </w:tcBorders>
            <w:shd w:val="clear" w:color="FFFFFF" w:fill="FFFFFF"/>
            <w:tcPrChange w:id="19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018DB94F" w14:textId="0994D257" w:rsidR="00F50E0E" w:rsidRPr="00F77336" w:rsidDel="00216840" w:rsidRDefault="00F50E0E" w:rsidP="007B5A9B">
            <w:pPr>
              <w:spacing w:line="204" w:lineRule="auto"/>
              <w:jc w:val="center"/>
              <w:rPr>
                <w:del w:id="1910" w:author="Balasubramanian, Ruchita" w:date="2025-08-06T09:13:00Z" w16du:dateUtc="2025-08-06T13:13:00Z"/>
                <w:rFonts w:ascii="Times New Roman" w:hAnsi="Times New Roman" w:cs="Times New Roman"/>
                <w:sz w:val="24"/>
                <w:szCs w:val="24"/>
                <w:rPrChange w:id="1911" w:author="Balasubramanian, Ruchita" w:date="2025-08-05T15:31:00Z" w16du:dateUtc="2025-08-05T19:31:00Z">
                  <w:rPr>
                    <w:del w:id="1912" w:author="Balasubramanian, Ruchita" w:date="2025-08-06T09:13:00Z" w16du:dateUtc="2025-08-06T13:13:00Z"/>
                    <w:sz w:val="16"/>
                    <w:szCs w:val="16"/>
                  </w:rPr>
                </w:rPrChange>
              </w:rPr>
            </w:pPr>
            <w:del w:id="1913" w:author="Balasubramanian, Ruchita" w:date="2025-08-06T09:13:00Z" w16du:dateUtc="2025-08-06T13:13:00Z">
              <w:r w:rsidRPr="00F77336" w:rsidDel="00216840">
                <w:rPr>
                  <w:rFonts w:ascii="Times New Roman" w:hAnsi="Times New Roman" w:cs="Times New Roman"/>
                  <w:sz w:val="24"/>
                  <w:szCs w:val="24"/>
                  <w:rPrChange w:id="1914" w:author="Balasubramanian, Ruchita" w:date="2025-08-05T15:31:00Z" w16du:dateUtc="2025-08-05T19:31:00Z">
                    <w:rPr>
                      <w:sz w:val="16"/>
                      <w:szCs w:val="16"/>
                    </w:rPr>
                  </w:rPrChange>
                </w:rPr>
                <w:delText>2,886</w:delText>
              </w:r>
            </w:del>
          </w:p>
        </w:tc>
        <w:tc>
          <w:tcPr>
            <w:tcW w:w="1035" w:type="dxa"/>
            <w:tcBorders>
              <w:top w:val="single" w:sz="4" w:space="0" w:color="auto"/>
              <w:left w:val="nil"/>
              <w:bottom w:val="nil"/>
              <w:right w:val="single" w:sz="4" w:space="0" w:color="auto"/>
            </w:tcBorders>
            <w:shd w:val="clear" w:color="FF4800" w:fill="FF4800"/>
            <w:vAlign w:val="bottom"/>
            <w:tcPrChange w:id="19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4800" w:fill="FF4800"/>
                <w:vAlign w:val="bottom"/>
              </w:tcPr>
            </w:tcPrChange>
          </w:tcPr>
          <w:p w14:paraId="350ABB21" w14:textId="5743AED8" w:rsidR="00F50E0E" w:rsidRPr="00F77336" w:rsidDel="00216840" w:rsidRDefault="00F50E0E" w:rsidP="007B5A9B">
            <w:pPr>
              <w:spacing w:line="204" w:lineRule="auto"/>
              <w:jc w:val="center"/>
              <w:rPr>
                <w:del w:id="1916" w:author="Balasubramanian, Ruchita" w:date="2025-08-06T09:13:00Z" w16du:dateUtc="2025-08-06T13:13:00Z"/>
                <w:rFonts w:ascii="Times New Roman" w:hAnsi="Times New Roman" w:cs="Times New Roman"/>
                <w:sz w:val="24"/>
                <w:szCs w:val="24"/>
                <w:rPrChange w:id="1917" w:author="Balasubramanian, Ruchita" w:date="2025-08-05T15:31:00Z" w16du:dateUtc="2025-08-05T19:31:00Z">
                  <w:rPr>
                    <w:del w:id="1918" w:author="Balasubramanian, Ruchita" w:date="2025-08-06T09:13:00Z" w16du:dateUtc="2025-08-06T13:13:00Z"/>
                    <w:sz w:val="15"/>
                    <w:szCs w:val="15"/>
                  </w:rPr>
                </w:rPrChange>
              </w:rPr>
            </w:pPr>
            <w:del w:id="19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20" w:author="Balasubramanian, Ruchita" w:date="2025-08-05T15:31:00Z" w16du:dateUtc="2025-08-05T19:31:00Z">
                    <w:rPr>
                      <w:rFonts w:eastAsia="Times New Roman"/>
                      <w:color w:val="000000"/>
                      <w:sz w:val="16"/>
                      <w:szCs w:val="16"/>
                      <w:lang w:val="en-US"/>
                    </w:rPr>
                  </w:rPrChange>
                </w:rPr>
                <w:delText>624</w:delText>
              </w:r>
            </w:del>
          </w:p>
        </w:tc>
        <w:tc>
          <w:tcPr>
            <w:tcW w:w="1138" w:type="dxa"/>
            <w:gridSpan w:val="3"/>
            <w:tcBorders>
              <w:top w:val="single" w:sz="4" w:space="0" w:color="auto"/>
              <w:left w:val="single" w:sz="4" w:space="0" w:color="auto"/>
              <w:bottom w:val="nil"/>
              <w:right w:val="single" w:sz="4" w:space="0" w:color="auto"/>
            </w:tcBorders>
            <w:shd w:val="clear" w:color="FF4800" w:fill="FF4800"/>
            <w:vAlign w:val="bottom"/>
            <w:tcPrChange w:id="19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4800" w:fill="FF4800"/>
                <w:vAlign w:val="bottom"/>
              </w:tcPr>
            </w:tcPrChange>
          </w:tcPr>
          <w:p w14:paraId="77B9BA00" w14:textId="00C86359" w:rsidR="00F50E0E" w:rsidRPr="00F77336" w:rsidDel="00216840" w:rsidRDefault="00F50E0E" w:rsidP="007B5A9B">
            <w:pPr>
              <w:spacing w:line="204" w:lineRule="auto"/>
              <w:jc w:val="center"/>
              <w:rPr>
                <w:del w:id="1922" w:author="Balasubramanian, Ruchita" w:date="2025-08-06T09:13:00Z" w16du:dateUtc="2025-08-06T13:13:00Z"/>
                <w:rFonts w:ascii="Times New Roman" w:hAnsi="Times New Roman" w:cs="Times New Roman"/>
                <w:sz w:val="24"/>
                <w:szCs w:val="24"/>
                <w:rPrChange w:id="1923" w:author="Balasubramanian, Ruchita" w:date="2025-08-05T15:31:00Z" w16du:dateUtc="2025-08-05T19:31:00Z">
                  <w:rPr>
                    <w:del w:id="1924" w:author="Balasubramanian, Ruchita" w:date="2025-08-06T09:13:00Z" w16du:dateUtc="2025-08-06T13:13:00Z"/>
                    <w:sz w:val="15"/>
                    <w:szCs w:val="15"/>
                  </w:rPr>
                </w:rPrChange>
              </w:rPr>
            </w:pPr>
            <w:del w:id="19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26" w:author="Balasubramanian, Ruchita" w:date="2025-08-05T15:31:00Z" w16du:dateUtc="2025-08-05T19:31:00Z">
                    <w:rPr>
                      <w:rFonts w:eastAsia="Times New Roman"/>
                      <w:color w:val="000000"/>
                      <w:sz w:val="16"/>
                      <w:szCs w:val="16"/>
                      <w:lang w:val="en-US"/>
                    </w:rPr>
                  </w:rPrChange>
                </w:rPr>
                <w:delText>21.5%</w:delText>
              </w:r>
            </w:del>
          </w:p>
        </w:tc>
        <w:tc>
          <w:tcPr>
            <w:tcW w:w="1035" w:type="dxa"/>
            <w:tcBorders>
              <w:top w:val="single" w:sz="4" w:space="0" w:color="auto"/>
              <w:left w:val="single" w:sz="4" w:space="0" w:color="auto"/>
              <w:bottom w:val="nil"/>
              <w:right w:val="single" w:sz="4" w:space="0" w:color="auto"/>
            </w:tcBorders>
            <w:shd w:val="clear" w:color="FF6800" w:fill="FF6800"/>
            <w:vAlign w:val="bottom"/>
            <w:tcPrChange w:id="19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6800" w:fill="FF6800"/>
                <w:vAlign w:val="bottom"/>
              </w:tcPr>
            </w:tcPrChange>
          </w:tcPr>
          <w:p w14:paraId="2B21959D" w14:textId="39BA9586" w:rsidR="00F50E0E" w:rsidRPr="00F77336" w:rsidDel="00216840" w:rsidRDefault="00F50E0E" w:rsidP="007B5A9B">
            <w:pPr>
              <w:spacing w:line="204" w:lineRule="auto"/>
              <w:jc w:val="center"/>
              <w:rPr>
                <w:del w:id="1928" w:author="Balasubramanian, Ruchita" w:date="2025-08-06T09:13:00Z" w16du:dateUtc="2025-08-06T13:13:00Z"/>
                <w:rFonts w:ascii="Times New Roman" w:hAnsi="Times New Roman" w:cs="Times New Roman"/>
                <w:sz w:val="24"/>
                <w:szCs w:val="24"/>
                <w:rPrChange w:id="1929" w:author="Balasubramanian, Ruchita" w:date="2025-08-05T15:31:00Z" w16du:dateUtc="2025-08-05T19:31:00Z">
                  <w:rPr>
                    <w:del w:id="1930" w:author="Balasubramanian, Ruchita" w:date="2025-08-06T09:13:00Z" w16du:dateUtc="2025-08-06T13:13:00Z"/>
                    <w:sz w:val="15"/>
                    <w:szCs w:val="15"/>
                  </w:rPr>
                </w:rPrChange>
              </w:rPr>
            </w:pPr>
            <w:del w:id="19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32" w:author="Balasubramanian, Ruchita" w:date="2025-08-05T15:31:00Z" w16du:dateUtc="2025-08-05T19:31:00Z">
                    <w:rPr>
                      <w:rFonts w:eastAsia="Times New Roman"/>
                      <w:color w:val="000000"/>
                      <w:sz w:val="16"/>
                      <w:szCs w:val="16"/>
                      <w:lang w:val="en-US"/>
                    </w:rPr>
                  </w:rPrChange>
                </w:rPr>
                <w:delText>513</w:delText>
              </w:r>
            </w:del>
          </w:p>
        </w:tc>
        <w:tc>
          <w:tcPr>
            <w:tcW w:w="1138" w:type="dxa"/>
            <w:gridSpan w:val="3"/>
            <w:tcBorders>
              <w:top w:val="single" w:sz="4" w:space="0" w:color="auto"/>
              <w:left w:val="single" w:sz="4" w:space="0" w:color="auto"/>
              <w:bottom w:val="nil"/>
              <w:right w:val="single" w:sz="4" w:space="0" w:color="auto"/>
            </w:tcBorders>
            <w:shd w:val="clear" w:color="FF6800" w:fill="FF6800"/>
            <w:vAlign w:val="bottom"/>
            <w:tcPrChange w:id="19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6800" w:fill="FF6800"/>
                <w:vAlign w:val="bottom"/>
              </w:tcPr>
            </w:tcPrChange>
          </w:tcPr>
          <w:p w14:paraId="427570CA" w14:textId="1676F3C7" w:rsidR="00F50E0E" w:rsidRPr="00F77336" w:rsidDel="00216840" w:rsidRDefault="00F50E0E" w:rsidP="007B5A9B">
            <w:pPr>
              <w:spacing w:line="204" w:lineRule="auto"/>
              <w:jc w:val="center"/>
              <w:rPr>
                <w:del w:id="1934" w:author="Balasubramanian, Ruchita" w:date="2025-08-06T09:13:00Z" w16du:dateUtc="2025-08-06T13:13:00Z"/>
                <w:rFonts w:ascii="Times New Roman" w:hAnsi="Times New Roman" w:cs="Times New Roman"/>
                <w:sz w:val="24"/>
                <w:szCs w:val="24"/>
                <w:rPrChange w:id="1935" w:author="Balasubramanian, Ruchita" w:date="2025-08-05T15:31:00Z" w16du:dateUtc="2025-08-05T19:31:00Z">
                  <w:rPr>
                    <w:del w:id="1936" w:author="Balasubramanian, Ruchita" w:date="2025-08-06T09:13:00Z" w16du:dateUtc="2025-08-06T13:13:00Z"/>
                    <w:sz w:val="15"/>
                    <w:szCs w:val="15"/>
                  </w:rPr>
                </w:rPrChange>
              </w:rPr>
            </w:pPr>
            <w:del w:id="19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38" w:author="Balasubramanian, Ruchita" w:date="2025-08-05T15:31:00Z" w16du:dateUtc="2025-08-05T19:31:00Z">
                    <w:rPr>
                      <w:rFonts w:eastAsia="Times New Roman"/>
                      <w:color w:val="000000"/>
                      <w:sz w:val="16"/>
                      <w:szCs w:val="16"/>
                      <w:lang w:val="en-US"/>
                    </w:rPr>
                  </w:rPrChange>
                </w:rPr>
                <w:delText>17.7%</w:delText>
              </w:r>
            </w:del>
          </w:p>
        </w:tc>
        <w:tc>
          <w:tcPr>
            <w:tcW w:w="1035" w:type="dxa"/>
            <w:tcBorders>
              <w:top w:val="single" w:sz="4" w:space="0" w:color="auto"/>
              <w:left w:val="single" w:sz="4" w:space="0" w:color="auto"/>
              <w:bottom w:val="nil"/>
              <w:right w:val="single" w:sz="4" w:space="0" w:color="auto"/>
            </w:tcBorders>
            <w:shd w:val="clear" w:color="FFBC00" w:fill="FFBC00"/>
            <w:vAlign w:val="bottom"/>
            <w:tcPrChange w:id="19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BC00" w:fill="FFBC00"/>
                <w:vAlign w:val="bottom"/>
              </w:tcPr>
            </w:tcPrChange>
          </w:tcPr>
          <w:p w14:paraId="2E74DD89" w14:textId="0B1813E3" w:rsidR="00F50E0E" w:rsidRPr="00F77336" w:rsidDel="00216840" w:rsidRDefault="00F50E0E" w:rsidP="007B5A9B">
            <w:pPr>
              <w:spacing w:line="204" w:lineRule="auto"/>
              <w:jc w:val="center"/>
              <w:rPr>
                <w:del w:id="1940" w:author="Balasubramanian, Ruchita" w:date="2025-08-06T09:13:00Z" w16du:dateUtc="2025-08-06T13:13:00Z"/>
                <w:rFonts w:ascii="Times New Roman" w:hAnsi="Times New Roman" w:cs="Times New Roman"/>
                <w:sz w:val="24"/>
                <w:szCs w:val="24"/>
                <w:rPrChange w:id="1941" w:author="Balasubramanian, Ruchita" w:date="2025-08-05T15:31:00Z" w16du:dateUtc="2025-08-05T19:31:00Z">
                  <w:rPr>
                    <w:del w:id="1942" w:author="Balasubramanian, Ruchita" w:date="2025-08-06T09:13:00Z" w16du:dateUtc="2025-08-06T13:13:00Z"/>
                    <w:sz w:val="15"/>
                    <w:szCs w:val="15"/>
                  </w:rPr>
                </w:rPrChange>
              </w:rPr>
            </w:pPr>
            <w:del w:id="19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44" w:author="Balasubramanian, Ruchita" w:date="2025-08-05T15:31:00Z" w16du:dateUtc="2025-08-05T19:31:00Z">
                    <w:rPr>
                      <w:rFonts w:eastAsia="Times New Roman"/>
                      <w:color w:val="000000"/>
                      <w:sz w:val="16"/>
                      <w:szCs w:val="16"/>
                      <w:lang w:val="en-US"/>
                    </w:rPr>
                  </w:rPrChange>
                </w:rPr>
                <w:delText>228</w:delText>
              </w:r>
            </w:del>
          </w:p>
        </w:tc>
        <w:tc>
          <w:tcPr>
            <w:tcW w:w="1138" w:type="dxa"/>
            <w:gridSpan w:val="2"/>
            <w:tcBorders>
              <w:top w:val="single" w:sz="4" w:space="0" w:color="auto"/>
              <w:left w:val="single" w:sz="4" w:space="0" w:color="auto"/>
              <w:bottom w:val="nil"/>
              <w:right w:val="single" w:sz="4" w:space="0" w:color="auto"/>
            </w:tcBorders>
            <w:shd w:val="clear" w:color="FFBC00" w:fill="FFBC00"/>
            <w:vAlign w:val="bottom"/>
            <w:tcPrChange w:id="19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C00" w:fill="FFBC00"/>
                <w:vAlign w:val="bottom"/>
              </w:tcPr>
            </w:tcPrChange>
          </w:tcPr>
          <w:p w14:paraId="546396AD" w14:textId="1649724F" w:rsidR="00F50E0E" w:rsidRPr="00F77336" w:rsidDel="00216840" w:rsidRDefault="00F50E0E" w:rsidP="007B5A9B">
            <w:pPr>
              <w:spacing w:line="204" w:lineRule="auto"/>
              <w:jc w:val="center"/>
              <w:rPr>
                <w:del w:id="1946" w:author="Balasubramanian, Ruchita" w:date="2025-08-06T09:13:00Z" w16du:dateUtc="2025-08-06T13:13:00Z"/>
                <w:rFonts w:ascii="Times New Roman" w:hAnsi="Times New Roman" w:cs="Times New Roman"/>
                <w:sz w:val="24"/>
                <w:szCs w:val="24"/>
                <w:rPrChange w:id="1947" w:author="Balasubramanian, Ruchita" w:date="2025-08-05T15:31:00Z" w16du:dateUtc="2025-08-05T19:31:00Z">
                  <w:rPr>
                    <w:del w:id="1948" w:author="Balasubramanian, Ruchita" w:date="2025-08-06T09:13:00Z" w16du:dateUtc="2025-08-06T13:13:00Z"/>
                    <w:sz w:val="15"/>
                    <w:szCs w:val="15"/>
                  </w:rPr>
                </w:rPrChange>
              </w:rPr>
            </w:pPr>
            <w:del w:id="19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50" w:author="Balasubramanian, Ruchita" w:date="2025-08-05T15:31:00Z" w16du:dateUtc="2025-08-05T19:31:00Z">
                    <w:rPr>
                      <w:rFonts w:eastAsia="Times New Roman"/>
                      <w:color w:val="000000"/>
                      <w:sz w:val="16"/>
                      <w:szCs w:val="16"/>
                      <w:lang w:val="en-US"/>
                    </w:rPr>
                  </w:rPrChange>
                </w:rPr>
                <w:delText>7.9%</w:delText>
              </w:r>
            </w:del>
          </w:p>
        </w:tc>
      </w:tr>
      <w:tr w:rsidR="00F50E0E" w:rsidRPr="00F77336" w:rsidDel="00216840" w14:paraId="2D270C3C" w14:textId="07DC7003" w:rsidTr="00216840">
        <w:tblPrEx>
          <w:tblW w:w="9246" w:type="dxa"/>
          <w:jc w:val="center"/>
          <w:tblCellMar>
            <w:left w:w="29" w:type="dxa"/>
            <w:right w:w="29" w:type="dxa"/>
          </w:tblCellMar>
          <w:tblPrExChange w:id="1951" w:author="Balasubramanian, Ruchita" w:date="2025-08-06T09:13:00Z" w16du:dateUtc="2025-08-06T13:13:00Z">
            <w:tblPrEx>
              <w:tblW w:w="9246" w:type="dxa"/>
              <w:jc w:val="center"/>
              <w:tblCellMar>
                <w:left w:w="29" w:type="dxa"/>
                <w:right w:w="29" w:type="dxa"/>
              </w:tblCellMar>
            </w:tblPrEx>
          </w:tblPrExChange>
        </w:tblPrEx>
        <w:trPr>
          <w:trHeight w:val="144"/>
          <w:jc w:val="center"/>
          <w:del w:id="1952" w:author="Balasubramanian, Ruchita" w:date="2025-08-06T09:13:00Z"/>
          <w:trPrChange w:id="19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19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6E44A670" w14:textId="5E37350D" w:rsidR="00F50E0E" w:rsidRPr="00F77336" w:rsidDel="00216840" w:rsidRDefault="00F50E0E" w:rsidP="007B5A9B">
            <w:pPr>
              <w:spacing w:line="204" w:lineRule="auto"/>
              <w:jc w:val="center"/>
              <w:rPr>
                <w:del w:id="1955" w:author="Balasubramanian, Ruchita" w:date="2025-08-06T09:13:00Z" w16du:dateUtc="2025-08-06T13:13:00Z"/>
                <w:rFonts w:ascii="Times New Roman" w:hAnsi="Times New Roman" w:cs="Times New Roman"/>
                <w:b/>
                <w:bCs/>
                <w:sz w:val="24"/>
                <w:szCs w:val="24"/>
                <w:rPrChange w:id="1956" w:author="Balasubramanian, Ruchita" w:date="2025-08-05T15:31:00Z" w16du:dateUtc="2025-08-05T19:31:00Z">
                  <w:rPr>
                    <w:del w:id="19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19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5AB21AB6" w14:textId="6D23A6DB" w:rsidR="00F50E0E" w:rsidRPr="00F77336" w:rsidDel="00216840" w:rsidRDefault="00F50E0E" w:rsidP="007B5A9B">
            <w:pPr>
              <w:spacing w:line="204" w:lineRule="auto"/>
              <w:jc w:val="center"/>
              <w:rPr>
                <w:del w:id="1959" w:author="Balasubramanian, Ruchita" w:date="2025-08-06T09:13:00Z" w16du:dateUtc="2025-08-06T13:13:00Z"/>
                <w:rFonts w:ascii="Times New Roman" w:hAnsi="Times New Roman" w:cs="Times New Roman"/>
                <w:sz w:val="24"/>
                <w:szCs w:val="24"/>
                <w:rPrChange w:id="1960" w:author="Balasubramanian, Ruchita" w:date="2025-08-05T15:31:00Z" w16du:dateUtc="2025-08-05T19:31:00Z">
                  <w:rPr>
                    <w:del w:id="1961" w:author="Balasubramanian, Ruchita" w:date="2025-08-06T09:13:00Z" w16du:dateUtc="2025-08-06T13:13:00Z"/>
                    <w:sz w:val="16"/>
                    <w:szCs w:val="16"/>
                  </w:rPr>
                </w:rPrChange>
              </w:rPr>
            </w:pPr>
            <w:del w:id="1962" w:author="Balasubramanian, Ruchita" w:date="2025-08-06T09:13:00Z" w16du:dateUtc="2025-08-06T13:13:00Z">
              <w:r w:rsidRPr="00F77336" w:rsidDel="00216840">
                <w:rPr>
                  <w:rFonts w:ascii="Times New Roman" w:hAnsi="Times New Roman" w:cs="Times New Roman"/>
                  <w:sz w:val="24"/>
                  <w:szCs w:val="24"/>
                  <w:rPrChange w:id="1963" w:author="Balasubramanian, Ruchita" w:date="2025-08-05T15:31:00Z" w16du:dateUtc="2025-08-05T19:31:00Z">
                    <w:rPr>
                      <w:sz w:val="16"/>
                      <w:szCs w:val="16"/>
                    </w:rPr>
                  </w:rPrChange>
                </w:rPr>
                <w:delText>(2,461 - 3,289)</w:delText>
              </w:r>
            </w:del>
          </w:p>
        </w:tc>
        <w:tc>
          <w:tcPr>
            <w:tcW w:w="1035" w:type="dxa"/>
            <w:tcBorders>
              <w:top w:val="nil"/>
              <w:left w:val="nil"/>
              <w:bottom w:val="single" w:sz="4" w:space="0" w:color="auto"/>
              <w:right w:val="single" w:sz="4" w:space="0" w:color="auto"/>
            </w:tcBorders>
            <w:shd w:val="clear" w:color="FF4800" w:fill="FF4800"/>
            <w:vAlign w:val="bottom"/>
            <w:tcPrChange w:id="19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4800" w:fill="FF4800"/>
                <w:vAlign w:val="bottom"/>
              </w:tcPr>
            </w:tcPrChange>
          </w:tcPr>
          <w:p w14:paraId="7DB7940D" w14:textId="20BCF77E" w:rsidR="00F50E0E" w:rsidRPr="00F77336" w:rsidDel="00216840" w:rsidRDefault="00F50E0E" w:rsidP="007B5A9B">
            <w:pPr>
              <w:spacing w:line="204" w:lineRule="auto"/>
              <w:jc w:val="center"/>
              <w:rPr>
                <w:del w:id="1965" w:author="Balasubramanian, Ruchita" w:date="2025-08-06T09:13:00Z" w16du:dateUtc="2025-08-06T13:13:00Z"/>
                <w:rFonts w:ascii="Times New Roman" w:hAnsi="Times New Roman" w:cs="Times New Roman"/>
                <w:sz w:val="24"/>
                <w:szCs w:val="24"/>
                <w:rPrChange w:id="1966" w:author="Balasubramanian, Ruchita" w:date="2025-08-05T15:31:00Z" w16du:dateUtc="2025-08-05T19:31:00Z">
                  <w:rPr>
                    <w:del w:id="1967" w:author="Balasubramanian, Ruchita" w:date="2025-08-06T09:13:00Z" w16du:dateUtc="2025-08-06T13:13:00Z"/>
                    <w:sz w:val="15"/>
                    <w:szCs w:val="15"/>
                  </w:rPr>
                </w:rPrChange>
              </w:rPr>
            </w:pPr>
            <w:del w:id="19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69" w:author="Balasubramanian, Ruchita" w:date="2025-08-05T15:31:00Z" w16du:dateUtc="2025-08-05T19:31:00Z">
                    <w:rPr>
                      <w:rFonts w:eastAsia="Times New Roman"/>
                      <w:color w:val="000000"/>
                      <w:sz w:val="16"/>
                      <w:szCs w:val="16"/>
                      <w:lang w:val="en-US"/>
                    </w:rPr>
                  </w:rPrChange>
                </w:rPr>
                <w:delText>(187 - 1,261)</w:delText>
              </w:r>
            </w:del>
          </w:p>
        </w:tc>
        <w:tc>
          <w:tcPr>
            <w:tcW w:w="1138" w:type="dxa"/>
            <w:gridSpan w:val="3"/>
            <w:tcBorders>
              <w:top w:val="nil"/>
              <w:left w:val="single" w:sz="4" w:space="0" w:color="auto"/>
              <w:bottom w:val="single" w:sz="4" w:space="0" w:color="auto"/>
              <w:right w:val="single" w:sz="4" w:space="0" w:color="auto"/>
            </w:tcBorders>
            <w:shd w:val="clear" w:color="FF4800" w:fill="FF4800"/>
            <w:vAlign w:val="bottom"/>
            <w:tcPrChange w:id="19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4800" w:fill="FF4800"/>
                <w:vAlign w:val="bottom"/>
              </w:tcPr>
            </w:tcPrChange>
          </w:tcPr>
          <w:p w14:paraId="06B7B20F" w14:textId="25411A9B" w:rsidR="00F50E0E" w:rsidRPr="00F77336" w:rsidDel="00216840" w:rsidRDefault="00F50E0E" w:rsidP="007B5A9B">
            <w:pPr>
              <w:spacing w:line="204" w:lineRule="auto"/>
              <w:jc w:val="center"/>
              <w:rPr>
                <w:del w:id="1971" w:author="Balasubramanian, Ruchita" w:date="2025-08-06T09:13:00Z" w16du:dateUtc="2025-08-06T13:13:00Z"/>
                <w:rFonts w:ascii="Times New Roman" w:hAnsi="Times New Roman" w:cs="Times New Roman"/>
                <w:sz w:val="24"/>
                <w:szCs w:val="24"/>
                <w:rPrChange w:id="1972" w:author="Balasubramanian, Ruchita" w:date="2025-08-05T15:31:00Z" w16du:dateUtc="2025-08-05T19:31:00Z">
                  <w:rPr>
                    <w:del w:id="1973" w:author="Balasubramanian, Ruchita" w:date="2025-08-06T09:13:00Z" w16du:dateUtc="2025-08-06T13:13:00Z"/>
                    <w:sz w:val="15"/>
                    <w:szCs w:val="15"/>
                  </w:rPr>
                </w:rPrChange>
              </w:rPr>
            </w:pPr>
            <w:del w:id="19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75" w:author="Balasubramanian, Ruchita" w:date="2025-08-05T15:31:00Z" w16du:dateUtc="2025-08-05T19:31:00Z">
                    <w:rPr>
                      <w:rFonts w:eastAsia="Times New Roman"/>
                      <w:color w:val="000000"/>
                      <w:sz w:val="16"/>
                      <w:szCs w:val="16"/>
                      <w:lang w:val="en-US"/>
                    </w:rPr>
                  </w:rPrChange>
                </w:rPr>
                <w:delText>(6.7 - 42.8%)</w:delText>
              </w:r>
            </w:del>
          </w:p>
        </w:tc>
        <w:tc>
          <w:tcPr>
            <w:tcW w:w="1035" w:type="dxa"/>
            <w:tcBorders>
              <w:top w:val="nil"/>
              <w:left w:val="single" w:sz="4" w:space="0" w:color="auto"/>
              <w:bottom w:val="single" w:sz="4" w:space="0" w:color="auto"/>
              <w:right w:val="single" w:sz="4" w:space="0" w:color="auto"/>
            </w:tcBorders>
            <w:shd w:val="clear" w:color="FF6800" w:fill="FF6800"/>
            <w:vAlign w:val="bottom"/>
            <w:tcPrChange w:id="19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6800" w:fill="FF6800"/>
                <w:vAlign w:val="bottom"/>
              </w:tcPr>
            </w:tcPrChange>
          </w:tcPr>
          <w:p w14:paraId="50369C53" w14:textId="04EBBA38" w:rsidR="00F50E0E" w:rsidRPr="00F77336" w:rsidDel="00216840" w:rsidRDefault="00F50E0E" w:rsidP="007B5A9B">
            <w:pPr>
              <w:spacing w:line="204" w:lineRule="auto"/>
              <w:jc w:val="center"/>
              <w:rPr>
                <w:del w:id="1977" w:author="Balasubramanian, Ruchita" w:date="2025-08-06T09:13:00Z" w16du:dateUtc="2025-08-06T13:13:00Z"/>
                <w:rFonts w:ascii="Times New Roman" w:hAnsi="Times New Roman" w:cs="Times New Roman"/>
                <w:sz w:val="24"/>
                <w:szCs w:val="24"/>
                <w:rPrChange w:id="1978" w:author="Balasubramanian, Ruchita" w:date="2025-08-05T15:31:00Z" w16du:dateUtc="2025-08-05T19:31:00Z">
                  <w:rPr>
                    <w:del w:id="1979" w:author="Balasubramanian, Ruchita" w:date="2025-08-06T09:13:00Z" w16du:dateUtc="2025-08-06T13:13:00Z"/>
                    <w:sz w:val="15"/>
                    <w:szCs w:val="15"/>
                  </w:rPr>
                </w:rPrChange>
              </w:rPr>
            </w:pPr>
            <w:del w:id="19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81" w:author="Balasubramanian, Ruchita" w:date="2025-08-05T15:31:00Z" w16du:dateUtc="2025-08-05T19:31:00Z">
                    <w:rPr>
                      <w:rFonts w:eastAsia="Times New Roman"/>
                      <w:color w:val="000000"/>
                      <w:sz w:val="16"/>
                      <w:szCs w:val="16"/>
                      <w:lang w:val="en-US"/>
                    </w:rPr>
                  </w:rPrChange>
                </w:rPr>
                <w:delText>(158 - 1,011)</w:delText>
              </w:r>
            </w:del>
          </w:p>
        </w:tc>
        <w:tc>
          <w:tcPr>
            <w:tcW w:w="1138" w:type="dxa"/>
            <w:gridSpan w:val="3"/>
            <w:tcBorders>
              <w:top w:val="nil"/>
              <w:left w:val="single" w:sz="4" w:space="0" w:color="auto"/>
              <w:bottom w:val="single" w:sz="4" w:space="0" w:color="auto"/>
              <w:right w:val="single" w:sz="4" w:space="0" w:color="auto"/>
            </w:tcBorders>
            <w:shd w:val="clear" w:color="FF6800" w:fill="FF6800"/>
            <w:vAlign w:val="bottom"/>
            <w:tcPrChange w:id="19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6800" w:fill="FF6800"/>
                <w:vAlign w:val="bottom"/>
              </w:tcPr>
            </w:tcPrChange>
          </w:tcPr>
          <w:p w14:paraId="5A1802CE" w14:textId="3DA6DA79" w:rsidR="00F50E0E" w:rsidRPr="00F77336" w:rsidDel="00216840" w:rsidRDefault="00F50E0E" w:rsidP="007B5A9B">
            <w:pPr>
              <w:spacing w:line="204" w:lineRule="auto"/>
              <w:jc w:val="center"/>
              <w:rPr>
                <w:del w:id="1983" w:author="Balasubramanian, Ruchita" w:date="2025-08-06T09:13:00Z" w16du:dateUtc="2025-08-06T13:13:00Z"/>
                <w:rFonts w:ascii="Times New Roman" w:hAnsi="Times New Roman" w:cs="Times New Roman"/>
                <w:sz w:val="24"/>
                <w:szCs w:val="24"/>
                <w:rPrChange w:id="1984" w:author="Balasubramanian, Ruchita" w:date="2025-08-05T15:31:00Z" w16du:dateUtc="2025-08-05T19:31:00Z">
                  <w:rPr>
                    <w:del w:id="1985" w:author="Balasubramanian, Ruchita" w:date="2025-08-06T09:13:00Z" w16du:dateUtc="2025-08-06T13:13:00Z"/>
                    <w:sz w:val="15"/>
                    <w:szCs w:val="15"/>
                  </w:rPr>
                </w:rPrChange>
              </w:rPr>
            </w:pPr>
            <w:del w:id="19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87" w:author="Balasubramanian, Ruchita" w:date="2025-08-05T15:31:00Z" w16du:dateUtc="2025-08-05T19:31:00Z">
                    <w:rPr>
                      <w:rFonts w:eastAsia="Times New Roman"/>
                      <w:color w:val="000000"/>
                      <w:sz w:val="16"/>
                      <w:szCs w:val="16"/>
                      <w:lang w:val="en-US"/>
                    </w:rPr>
                  </w:rPrChange>
                </w:rPr>
                <w:delText>(5.7 - 34.0%)</w:delText>
              </w:r>
            </w:del>
          </w:p>
        </w:tc>
        <w:tc>
          <w:tcPr>
            <w:tcW w:w="1035" w:type="dxa"/>
            <w:tcBorders>
              <w:top w:val="nil"/>
              <w:left w:val="single" w:sz="4" w:space="0" w:color="auto"/>
              <w:bottom w:val="single" w:sz="4" w:space="0" w:color="auto"/>
              <w:right w:val="single" w:sz="4" w:space="0" w:color="auto"/>
            </w:tcBorders>
            <w:shd w:val="clear" w:color="FFBC00" w:fill="FFBC00"/>
            <w:vAlign w:val="bottom"/>
            <w:tcPrChange w:id="19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BC00" w:fill="FFBC00"/>
                <w:vAlign w:val="bottom"/>
              </w:tcPr>
            </w:tcPrChange>
          </w:tcPr>
          <w:p w14:paraId="66306CD4" w14:textId="4909BAA8" w:rsidR="00F50E0E" w:rsidRPr="00F77336" w:rsidDel="00216840" w:rsidRDefault="00F50E0E" w:rsidP="007B5A9B">
            <w:pPr>
              <w:spacing w:line="204" w:lineRule="auto"/>
              <w:jc w:val="center"/>
              <w:rPr>
                <w:del w:id="1989" w:author="Balasubramanian, Ruchita" w:date="2025-08-06T09:13:00Z" w16du:dateUtc="2025-08-06T13:13:00Z"/>
                <w:rFonts w:ascii="Times New Roman" w:hAnsi="Times New Roman" w:cs="Times New Roman"/>
                <w:sz w:val="24"/>
                <w:szCs w:val="24"/>
                <w:rPrChange w:id="1990" w:author="Balasubramanian, Ruchita" w:date="2025-08-05T15:31:00Z" w16du:dateUtc="2025-08-05T19:31:00Z">
                  <w:rPr>
                    <w:del w:id="1991" w:author="Balasubramanian, Ruchita" w:date="2025-08-06T09:13:00Z" w16du:dateUtc="2025-08-06T13:13:00Z"/>
                    <w:sz w:val="15"/>
                    <w:szCs w:val="15"/>
                  </w:rPr>
                </w:rPrChange>
              </w:rPr>
            </w:pPr>
            <w:del w:id="19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93" w:author="Balasubramanian, Ruchita" w:date="2025-08-05T15:31:00Z" w16du:dateUtc="2025-08-05T19:31:00Z">
                    <w:rPr>
                      <w:rFonts w:eastAsia="Times New Roman"/>
                      <w:color w:val="000000"/>
                      <w:sz w:val="16"/>
                      <w:szCs w:val="16"/>
                      <w:lang w:val="en-US"/>
                    </w:rPr>
                  </w:rPrChange>
                </w:rPr>
                <w:delText>(78 - 410)</w:delText>
              </w:r>
            </w:del>
          </w:p>
        </w:tc>
        <w:tc>
          <w:tcPr>
            <w:tcW w:w="1138" w:type="dxa"/>
            <w:gridSpan w:val="2"/>
            <w:tcBorders>
              <w:top w:val="nil"/>
              <w:left w:val="single" w:sz="4" w:space="0" w:color="auto"/>
              <w:bottom w:val="single" w:sz="4" w:space="0" w:color="auto"/>
              <w:right w:val="single" w:sz="4" w:space="0" w:color="auto"/>
            </w:tcBorders>
            <w:shd w:val="clear" w:color="FFBC00" w:fill="FFBC00"/>
            <w:vAlign w:val="bottom"/>
            <w:tcPrChange w:id="19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C00" w:fill="FFBC00"/>
                <w:vAlign w:val="bottom"/>
              </w:tcPr>
            </w:tcPrChange>
          </w:tcPr>
          <w:p w14:paraId="6ACBF29B" w14:textId="68B521BE" w:rsidR="00F50E0E" w:rsidRPr="00F77336" w:rsidDel="00216840" w:rsidRDefault="00F50E0E" w:rsidP="007B5A9B">
            <w:pPr>
              <w:spacing w:line="204" w:lineRule="auto"/>
              <w:jc w:val="center"/>
              <w:rPr>
                <w:del w:id="1995" w:author="Balasubramanian, Ruchita" w:date="2025-08-06T09:13:00Z" w16du:dateUtc="2025-08-06T13:13:00Z"/>
                <w:rFonts w:ascii="Times New Roman" w:hAnsi="Times New Roman" w:cs="Times New Roman"/>
                <w:sz w:val="24"/>
                <w:szCs w:val="24"/>
                <w:rPrChange w:id="1996" w:author="Balasubramanian, Ruchita" w:date="2025-08-05T15:31:00Z" w16du:dateUtc="2025-08-05T19:31:00Z">
                  <w:rPr>
                    <w:del w:id="1997" w:author="Balasubramanian, Ruchita" w:date="2025-08-06T09:13:00Z" w16du:dateUtc="2025-08-06T13:13:00Z"/>
                    <w:sz w:val="15"/>
                    <w:szCs w:val="15"/>
                  </w:rPr>
                </w:rPrChange>
              </w:rPr>
            </w:pPr>
            <w:del w:id="19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99" w:author="Balasubramanian, Ruchita" w:date="2025-08-05T15:31:00Z" w16du:dateUtc="2025-08-05T19:31:00Z">
                    <w:rPr>
                      <w:rFonts w:eastAsia="Times New Roman"/>
                      <w:color w:val="000000"/>
                      <w:sz w:val="16"/>
                      <w:szCs w:val="16"/>
                      <w:lang w:val="en-US"/>
                    </w:rPr>
                  </w:rPrChange>
                </w:rPr>
                <w:delText>(2.8 - 13.9%)</w:delText>
              </w:r>
            </w:del>
          </w:p>
        </w:tc>
      </w:tr>
      <w:tr w:rsidR="00F50E0E" w:rsidRPr="00F77336" w:rsidDel="00216840" w14:paraId="155E4F51" w14:textId="10578FAF" w:rsidTr="00216840">
        <w:tblPrEx>
          <w:tblW w:w="9246" w:type="dxa"/>
          <w:jc w:val="center"/>
          <w:tblCellMar>
            <w:left w:w="29" w:type="dxa"/>
            <w:right w:w="29" w:type="dxa"/>
          </w:tblCellMar>
          <w:tblPrExChange w:id="2000" w:author="Balasubramanian, Ruchita" w:date="2025-08-06T09:13:00Z" w16du:dateUtc="2025-08-06T13:13:00Z">
            <w:tblPrEx>
              <w:tblW w:w="9246" w:type="dxa"/>
              <w:jc w:val="center"/>
              <w:tblCellMar>
                <w:left w:w="29" w:type="dxa"/>
                <w:right w:w="29" w:type="dxa"/>
              </w:tblCellMar>
            </w:tblPrEx>
          </w:tblPrExChange>
        </w:tblPrEx>
        <w:trPr>
          <w:trHeight w:val="144"/>
          <w:jc w:val="center"/>
          <w:del w:id="2001" w:author="Balasubramanian, Ruchita" w:date="2025-08-06T09:13:00Z"/>
          <w:trPrChange w:id="20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0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4E0D313D" w14:textId="5BA7DD7D" w:rsidR="00F50E0E" w:rsidRPr="00F77336" w:rsidDel="00216840" w:rsidRDefault="00F50E0E" w:rsidP="007B5A9B">
            <w:pPr>
              <w:spacing w:line="204" w:lineRule="auto"/>
              <w:jc w:val="center"/>
              <w:rPr>
                <w:del w:id="2004" w:author="Balasubramanian, Ruchita" w:date="2025-08-06T09:13:00Z" w16du:dateUtc="2025-08-06T13:13:00Z"/>
                <w:rFonts w:ascii="Times New Roman" w:eastAsia="Times New Roman" w:hAnsi="Times New Roman" w:cs="Times New Roman"/>
                <w:b/>
                <w:bCs/>
                <w:sz w:val="24"/>
                <w:szCs w:val="24"/>
                <w:lang w:val="en-US"/>
                <w:rPrChange w:id="2005" w:author="Balasubramanian, Ruchita" w:date="2025-08-05T15:31:00Z" w16du:dateUtc="2025-08-05T19:31:00Z">
                  <w:rPr>
                    <w:del w:id="2006" w:author="Balasubramanian, Ruchita" w:date="2025-08-06T09:13:00Z" w16du:dateUtc="2025-08-06T13:13:00Z"/>
                    <w:rFonts w:eastAsia="Times New Roman"/>
                    <w:b/>
                    <w:bCs/>
                    <w:sz w:val="16"/>
                    <w:szCs w:val="16"/>
                    <w:lang w:val="en-US"/>
                  </w:rPr>
                </w:rPrChange>
              </w:rPr>
            </w:pPr>
            <w:del w:id="2007"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008" w:author="Balasubramanian, Ruchita" w:date="2025-08-05T15:31:00Z" w16du:dateUtc="2025-08-05T19:31:00Z">
                    <w:rPr>
                      <w:rFonts w:eastAsia="Times New Roman"/>
                      <w:b/>
                      <w:bCs/>
                      <w:sz w:val="16"/>
                      <w:szCs w:val="16"/>
                      <w:lang w:val="en-US"/>
                    </w:rPr>
                  </w:rPrChange>
                </w:rPr>
                <w:delText>Mississippi</w:delText>
              </w:r>
            </w:del>
          </w:p>
        </w:tc>
        <w:tc>
          <w:tcPr>
            <w:tcW w:w="1427" w:type="dxa"/>
            <w:gridSpan w:val="2"/>
            <w:tcBorders>
              <w:top w:val="single" w:sz="4" w:space="0" w:color="auto"/>
              <w:left w:val="nil"/>
              <w:bottom w:val="nil"/>
              <w:right w:val="single" w:sz="4" w:space="0" w:color="auto"/>
            </w:tcBorders>
            <w:shd w:val="clear" w:color="FFFFFF" w:fill="FFFFFF"/>
            <w:tcPrChange w:id="20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6B26CA06" w14:textId="6CFC566C" w:rsidR="00F50E0E" w:rsidRPr="00F77336" w:rsidDel="00216840" w:rsidRDefault="00F50E0E" w:rsidP="007B5A9B">
            <w:pPr>
              <w:spacing w:line="204" w:lineRule="auto"/>
              <w:jc w:val="center"/>
              <w:rPr>
                <w:del w:id="2010" w:author="Balasubramanian, Ruchita" w:date="2025-08-06T09:13:00Z" w16du:dateUtc="2025-08-06T13:13:00Z"/>
                <w:rFonts w:ascii="Times New Roman" w:hAnsi="Times New Roman" w:cs="Times New Roman"/>
                <w:sz w:val="24"/>
                <w:szCs w:val="24"/>
                <w:rPrChange w:id="2011" w:author="Balasubramanian, Ruchita" w:date="2025-08-05T15:31:00Z" w16du:dateUtc="2025-08-05T19:31:00Z">
                  <w:rPr>
                    <w:del w:id="2012" w:author="Balasubramanian, Ruchita" w:date="2025-08-06T09:13:00Z" w16du:dateUtc="2025-08-06T13:13:00Z"/>
                    <w:sz w:val="16"/>
                    <w:szCs w:val="16"/>
                  </w:rPr>
                </w:rPrChange>
              </w:rPr>
            </w:pPr>
            <w:del w:id="2013" w:author="Balasubramanian, Ruchita" w:date="2025-08-06T09:13:00Z" w16du:dateUtc="2025-08-06T13:13:00Z">
              <w:r w:rsidRPr="00F77336" w:rsidDel="00216840">
                <w:rPr>
                  <w:rFonts w:ascii="Times New Roman" w:hAnsi="Times New Roman" w:cs="Times New Roman"/>
                  <w:sz w:val="24"/>
                  <w:szCs w:val="24"/>
                  <w:rPrChange w:id="2014" w:author="Balasubramanian, Ruchita" w:date="2025-08-05T15:31:00Z" w16du:dateUtc="2025-08-05T19:31:00Z">
                    <w:rPr>
                      <w:sz w:val="16"/>
                      <w:szCs w:val="16"/>
                    </w:rPr>
                  </w:rPrChange>
                </w:rPr>
                <w:delText>2,562</w:delText>
              </w:r>
            </w:del>
          </w:p>
        </w:tc>
        <w:tc>
          <w:tcPr>
            <w:tcW w:w="1035" w:type="dxa"/>
            <w:tcBorders>
              <w:top w:val="single" w:sz="4" w:space="0" w:color="auto"/>
              <w:left w:val="nil"/>
              <w:bottom w:val="nil"/>
              <w:right w:val="single" w:sz="4" w:space="0" w:color="auto"/>
            </w:tcBorders>
            <w:shd w:val="clear" w:color="FF5400" w:fill="FF5400"/>
            <w:vAlign w:val="bottom"/>
            <w:tcPrChange w:id="20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5400" w:fill="FF5400"/>
                <w:vAlign w:val="bottom"/>
              </w:tcPr>
            </w:tcPrChange>
          </w:tcPr>
          <w:p w14:paraId="4A21325A" w14:textId="4CD1672A" w:rsidR="00F50E0E" w:rsidRPr="00F77336" w:rsidDel="00216840" w:rsidRDefault="00F50E0E" w:rsidP="007B5A9B">
            <w:pPr>
              <w:spacing w:line="204" w:lineRule="auto"/>
              <w:jc w:val="center"/>
              <w:rPr>
                <w:del w:id="2016" w:author="Balasubramanian, Ruchita" w:date="2025-08-06T09:13:00Z" w16du:dateUtc="2025-08-06T13:13:00Z"/>
                <w:rFonts w:ascii="Times New Roman" w:hAnsi="Times New Roman" w:cs="Times New Roman"/>
                <w:sz w:val="24"/>
                <w:szCs w:val="24"/>
                <w:rPrChange w:id="2017" w:author="Balasubramanian, Ruchita" w:date="2025-08-05T15:31:00Z" w16du:dateUtc="2025-08-05T19:31:00Z">
                  <w:rPr>
                    <w:del w:id="2018" w:author="Balasubramanian, Ruchita" w:date="2025-08-06T09:13:00Z" w16du:dateUtc="2025-08-06T13:13:00Z"/>
                    <w:sz w:val="15"/>
                    <w:szCs w:val="15"/>
                  </w:rPr>
                </w:rPrChange>
              </w:rPr>
            </w:pPr>
            <w:del w:id="20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20" w:author="Balasubramanian, Ruchita" w:date="2025-08-05T15:31:00Z" w16du:dateUtc="2025-08-05T19:31:00Z">
                    <w:rPr>
                      <w:rFonts w:eastAsia="Times New Roman"/>
                      <w:color w:val="000000"/>
                      <w:sz w:val="16"/>
                      <w:szCs w:val="16"/>
                      <w:lang w:val="en-US"/>
                    </w:rPr>
                  </w:rPrChange>
                </w:rPr>
                <w:delText>515</w:delText>
              </w:r>
            </w:del>
          </w:p>
        </w:tc>
        <w:tc>
          <w:tcPr>
            <w:tcW w:w="1138" w:type="dxa"/>
            <w:gridSpan w:val="3"/>
            <w:tcBorders>
              <w:top w:val="single" w:sz="4" w:space="0" w:color="auto"/>
              <w:left w:val="single" w:sz="4" w:space="0" w:color="auto"/>
              <w:bottom w:val="nil"/>
              <w:right w:val="single" w:sz="4" w:space="0" w:color="auto"/>
            </w:tcBorders>
            <w:shd w:val="clear" w:color="FF5400" w:fill="FF5400"/>
            <w:vAlign w:val="bottom"/>
            <w:tcPrChange w:id="20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5400" w:fill="FF5400"/>
                <w:vAlign w:val="bottom"/>
              </w:tcPr>
            </w:tcPrChange>
          </w:tcPr>
          <w:p w14:paraId="76958F5E" w14:textId="0BC3F793" w:rsidR="00F50E0E" w:rsidRPr="00F77336" w:rsidDel="00216840" w:rsidRDefault="00F50E0E" w:rsidP="007B5A9B">
            <w:pPr>
              <w:spacing w:line="204" w:lineRule="auto"/>
              <w:jc w:val="center"/>
              <w:rPr>
                <w:del w:id="2022" w:author="Balasubramanian, Ruchita" w:date="2025-08-06T09:13:00Z" w16du:dateUtc="2025-08-06T13:13:00Z"/>
                <w:rFonts w:ascii="Times New Roman" w:hAnsi="Times New Roman" w:cs="Times New Roman"/>
                <w:sz w:val="24"/>
                <w:szCs w:val="24"/>
                <w:rPrChange w:id="2023" w:author="Balasubramanian, Ruchita" w:date="2025-08-05T15:31:00Z" w16du:dateUtc="2025-08-05T19:31:00Z">
                  <w:rPr>
                    <w:del w:id="2024" w:author="Balasubramanian, Ruchita" w:date="2025-08-06T09:13:00Z" w16du:dateUtc="2025-08-06T13:13:00Z"/>
                    <w:sz w:val="15"/>
                    <w:szCs w:val="15"/>
                  </w:rPr>
                </w:rPrChange>
              </w:rPr>
            </w:pPr>
            <w:del w:id="20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26" w:author="Balasubramanian, Ruchita" w:date="2025-08-05T15:31:00Z" w16du:dateUtc="2025-08-05T19:31:00Z">
                    <w:rPr>
                      <w:rFonts w:eastAsia="Times New Roman"/>
                      <w:color w:val="000000"/>
                      <w:sz w:val="16"/>
                      <w:szCs w:val="16"/>
                      <w:lang w:val="en-US"/>
                    </w:rPr>
                  </w:rPrChange>
                </w:rPr>
                <w:delText>20.2%</w:delText>
              </w:r>
            </w:del>
          </w:p>
        </w:tc>
        <w:tc>
          <w:tcPr>
            <w:tcW w:w="1035" w:type="dxa"/>
            <w:tcBorders>
              <w:top w:val="single" w:sz="4" w:space="0" w:color="auto"/>
              <w:left w:val="single" w:sz="4" w:space="0" w:color="auto"/>
              <w:bottom w:val="nil"/>
              <w:right w:val="single" w:sz="4" w:space="0" w:color="auto"/>
            </w:tcBorders>
            <w:shd w:val="clear" w:color="FF6F00" w:fill="FF6F00"/>
            <w:vAlign w:val="bottom"/>
            <w:tcPrChange w:id="20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6F00" w:fill="FF6F00"/>
                <w:vAlign w:val="bottom"/>
              </w:tcPr>
            </w:tcPrChange>
          </w:tcPr>
          <w:p w14:paraId="62A9FFD5" w14:textId="53B3D27C" w:rsidR="00F50E0E" w:rsidRPr="00F77336" w:rsidDel="00216840" w:rsidRDefault="00F50E0E" w:rsidP="007B5A9B">
            <w:pPr>
              <w:spacing w:line="204" w:lineRule="auto"/>
              <w:jc w:val="center"/>
              <w:rPr>
                <w:del w:id="2028" w:author="Balasubramanian, Ruchita" w:date="2025-08-06T09:13:00Z" w16du:dateUtc="2025-08-06T13:13:00Z"/>
                <w:rFonts w:ascii="Times New Roman" w:hAnsi="Times New Roman" w:cs="Times New Roman"/>
                <w:sz w:val="24"/>
                <w:szCs w:val="24"/>
                <w:rPrChange w:id="2029" w:author="Balasubramanian, Ruchita" w:date="2025-08-05T15:31:00Z" w16du:dateUtc="2025-08-05T19:31:00Z">
                  <w:rPr>
                    <w:del w:id="2030" w:author="Balasubramanian, Ruchita" w:date="2025-08-06T09:13:00Z" w16du:dateUtc="2025-08-06T13:13:00Z"/>
                    <w:sz w:val="15"/>
                    <w:szCs w:val="15"/>
                  </w:rPr>
                </w:rPrChange>
              </w:rPr>
            </w:pPr>
            <w:del w:id="20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32" w:author="Balasubramanian, Ruchita" w:date="2025-08-05T15:31:00Z" w16du:dateUtc="2025-08-05T19:31:00Z">
                    <w:rPr>
                      <w:rFonts w:eastAsia="Times New Roman"/>
                      <w:color w:val="000000"/>
                      <w:sz w:val="16"/>
                      <w:szCs w:val="16"/>
                      <w:lang w:val="en-US"/>
                    </w:rPr>
                  </w:rPrChange>
                </w:rPr>
                <w:delText>433</w:delText>
              </w:r>
            </w:del>
          </w:p>
        </w:tc>
        <w:tc>
          <w:tcPr>
            <w:tcW w:w="1138" w:type="dxa"/>
            <w:gridSpan w:val="3"/>
            <w:tcBorders>
              <w:top w:val="single" w:sz="4" w:space="0" w:color="auto"/>
              <w:left w:val="single" w:sz="4" w:space="0" w:color="auto"/>
              <w:bottom w:val="nil"/>
              <w:right w:val="single" w:sz="4" w:space="0" w:color="auto"/>
            </w:tcBorders>
            <w:shd w:val="clear" w:color="FF6F00" w:fill="FF6F00"/>
            <w:vAlign w:val="bottom"/>
            <w:tcPrChange w:id="20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6F00" w:fill="FF6F00"/>
                <w:vAlign w:val="bottom"/>
              </w:tcPr>
            </w:tcPrChange>
          </w:tcPr>
          <w:p w14:paraId="2EC883CB" w14:textId="48D42660" w:rsidR="00F50E0E" w:rsidRPr="00F77336" w:rsidDel="00216840" w:rsidRDefault="00F50E0E" w:rsidP="007B5A9B">
            <w:pPr>
              <w:spacing w:line="204" w:lineRule="auto"/>
              <w:jc w:val="center"/>
              <w:rPr>
                <w:del w:id="2034" w:author="Balasubramanian, Ruchita" w:date="2025-08-06T09:13:00Z" w16du:dateUtc="2025-08-06T13:13:00Z"/>
                <w:rFonts w:ascii="Times New Roman" w:hAnsi="Times New Roman" w:cs="Times New Roman"/>
                <w:sz w:val="24"/>
                <w:szCs w:val="24"/>
                <w:rPrChange w:id="2035" w:author="Balasubramanian, Ruchita" w:date="2025-08-05T15:31:00Z" w16du:dateUtc="2025-08-05T19:31:00Z">
                  <w:rPr>
                    <w:del w:id="2036" w:author="Balasubramanian, Ruchita" w:date="2025-08-06T09:13:00Z" w16du:dateUtc="2025-08-06T13:13:00Z"/>
                    <w:sz w:val="15"/>
                    <w:szCs w:val="15"/>
                  </w:rPr>
                </w:rPrChange>
              </w:rPr>
            </w:pPr>
            <w:del w:id="20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38" w:author="Balasubramanian, Ruchita" w:date="2025-08-05T15:31:00Z" w16du:dateUtc="2025-08-05T19:31:00Z">
                    <w:rPr>
                      <w:rFonts w:eastAsia="Times New Roman"/>
                      <w:color w:val="000000"/>
                      <w:sz w:val="16"/>
                      <w:szCs w:val="16"/>
                      <w:lang w:val="en-US"/>
                    </w:rPr>
                  </w:rPrChange>
                </w:rPr>
                <w:delText>16.9%</w:delText>
              </w:r>
            </w:del>
          </w:p>
        </w:tc>
        <w:tc>
          <w:tcPr>
            <w:tcW w:w="1035" w:type="dxa"/>
            <w:tcBorders>
              <w:top w:val="single" w:sz="4" w:space="0" w:color="auto"/>
              <w:left w:val="single" w:sz="4" w:space="0" w:color="auto"/>
              <w:bottom w:val="nil"/>
              <w:right w:val="single" w:sz="4" w:space="0" w:color="auto"/>
            </w:tcBorders>
            <w:shd w:val="clear" w:color="FFBC00" w:fill="FFBC00"/>
            <w:vAlign w:val="bottom"/>
            <w:tcPrChange w:id="20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BC00" w:fill="FFBC00"/>
                <w:vAlign w:val="bottom"/>
              </w:tcPr>
            </w:tcPrChange>
          </w:tcPr>
          <w:p w14:paraId="5D74CE6C" w14:textId="2AB3FC34" w:rsidR="00F50E0E" w:rsidRPr="00F77336" w:rsidDel="00216840" w:rsidRDefault="00F50E0E" w:rsidP="007B5A9B">
            <w:pPr>
              <w:spacing w:line="204" w:lineRule="auto"/>
              <w:jc w:val="center"/>
              <w:rPr>
                <w:del w:id="2040" w:author="Balasubramanian, Ruchita" w:date="2025-08-06T09:13:00Z" w16du:dateUtc="2025-08-06T13:13:00Z"/>
                <w:rFonts w:ascii="Times New Roman" w:hAnsi="Times New Roman" w:cs="Times New Roman"/>
                <w:sz w:val="24"/>
                <w:szCs w:val="24"/>
                <w:rPrChange w:id="2041" w:author="Balasubramanian, Ruchita" w:date="2025-08-05T15:31:00Z" w16du:dateUtc="2025-08-05T19:31:00Z">
                  <w:rPr>
                    <w:del w:id="2042" w:author="Balasubramanian, Ruchita" w:date="2025-08-06T09:13:00Z" w16du:dateUtc="2025-08-06T13:13:00Z"/>
                    <w:sz w:val="15"/>
                    <w:szCs w:val="15"/>
                  </w:rPr>
                </w:rPrChange>
              </w:rPr>
            </w:pPr>
            <w:del w:id="20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44" w:author="Balasubramanian, Ruchita" w:date="2025-08-05T15:31:00Z" w16du:dateUtc="2025-08-05T19:31:00Z">
                    <w:rPr>
                      <w:rFonts w:eastAsia="Times New Roman"/>
                      <w:color w:val="000000"/>
                      <w:sz w:val="16"/>
                      <w:szCs w:val="16"/>
                      <w:lang w:val="en-US"/>
                    </w:rPr>
                  </w:rPrChange>
                </w:rPr>
                <w:delText>201</w:delText>
              </w:r>
            </w:del>
          </w:p>
        </w:tc>
        <w:tc>
          <w:tcPr>
            <w:tcW w:w="1138" w:type="dxa"/>
            <w:gridSpan w:val="2"/>
            <w:tcBorders>
              <w:top w:val="single" w:sz="4" w:space="0" w:color="auto"/>
              <w:left w:val="single" w:sz="4" w:space="0" w:color="auto"/>
              <w:bottom w:val="nil"/>
              <w:right w:val="single" w:sz="4" w:space="0" w:color="auto"/>
            </w:tcBorders>
            <w:shd w:val="clear" w:color="FFBC00" w:fill="FFBC00"/>
            <w:vAlign w:val="bottom"/>
            <w:tcPrChange w:id="20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C00" w:fill="FFBC00"/>
                <w:vAlign w:val="bottom"/>
              </w:tcPr>
            </w:tcPrChange>
          </w:tcPr>
          <w:p w14:paraId="651FF09B" w14:textId="6955818B" w:rsidR="00F50E0E" w:rsidRPr="00F77336" w:rsidDel="00216840" w:rsidRDefault="00F50E0E" w:rsidP="007B5A9B">
            <w:pPr>
              <w:spacing w:line="204" w:lineRule="auto"/>
              <w:jc w:val="center"/>
              <w:rPr>
                <w:del w:id="2046" w:author="Balasubramanian, Ruchita" w:date="2025-08-06T09:13:00Z" w16du:dateUtc="2025-08-06T13:13:00Z"/>
                <w:rFonts w:ascii="Times New Roman" w:hAnsi="Times New Roman" w:cs="Times New Roman"/>
                <w:sz w:val="24"/>
                <w:szCs w:val="24"/>
                <w:rPrChange w:id="2047" w:author="Balasubramanian, Ruchita" w:date="2025-08-05T15:31:00Z" w16du:dateUtc="2025-08-05T19:31:00Z">
                  <w:rPr>
                    <w:del w:id="2048" w:author="Balasubramanian, Ruchita" w:date="2025-08-06T09:13:00Z" w16du:dateUtc="2025-08-06T13:13:00Z"/>
                    <w:sz w:val="15"/>
                    <w:szCs w:val="15"/>
                  </w:rPr>
                </w:rPrChange>
              </w:rPr>
            </w:pPr>
            <w:del w:id="20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50" w:author="Balasubramanian, Ruchita" w:date="2025-08-05T15:31:00Z" w16du:dateUtc="2025-08-05T19:31:00Z">
                    <w:rPr>
                      <w:rFonts w:eastAsia="Times New Roman"/>
                      <w:color w:val="000000"/>
                      <w:sz w:val="16"/>
                      <w:szCs w:val="16"/>
                      <w:lang w:val="en-US"/>
                    </w:rPr>
                  </w:rPrChange>
                </w:rPr>
                <w:delText>7.9%</w:delText>
              </w:r>
            </w:del>
          </w:p>
        </w:tc>
      </w:tr>
      <w:tr w:rsidR="00F50E0E" w:rsidRPr="00F77336" w:rsidDel="00216840" w14:paraId="7B836D67" w14:textId="3E8EF24C" w:rsidTr="00216840">
        <w:tblPrEx>
          <w:tblW w:w="9246" w:type="dxa"/>
          <w:jc w:val="center"/>
          <w:tblCellMar>
            <w:left w:w="29" w:type="dxa"/>
            <w:right w:w="29" w:type="dxa"/>
          </w:tblCellMar>
          <w:tblPrExChange w:id="2051" w:author="Balasubramanian, Ruchita" w:date="2025-08-06T09:13:00Z" w16du:dateUtc="2025-08-06T13:13:00Z">
            <w:tblPrEx>
              <w:tblW w:w="9246" w:type="dxa"/>
              <w:jc w:val="center"/>
              <w:tblCellMar>
                <w:left w:w="29" w:type="dxa"/>
                <w:right w:w="29" w:type="dxa"/>
              </w:tblCellMar>
            </w:tblPrEx>
          </w:tblPrExChange>
        </w:tblPrEx>
        <w:trPr>
          <w:trHeight w:val="144"/>
          <w:jc w:val="center"/>
          <w:del w:id="2052" w:author="Balasubramanian, Ruchita" w:date="2025-08-06T09:13:00Z"/>
          <w:trPrChange w:id="20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0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5E158435" w14:textId="0A2FEC6B" w:rsidR="00F50E0E" w:rsidRPr="00F77336" w:rsidDel="00216840" w:rsidRDefault="00F50E0E" w:rsidP="007B5A9B">
            <w:pPr>
              <w:spacing w:line="204" w:lineRule="auto"/>
              <w:jc w:val="center"/>
              <w:rPr>
                <w:del w:id="2055" w:author="Balasubramanian, Ruchita" w:date="2025-08-06T09:13:00Z" w16du:dateUtc="2025-08-06T13:13:00Z"/>
                <w:rFonts w:ascii="Times New Roman" w:hAnsi="Times New Roman" w:cs="Times New Roman"/>
                <w:b/>
                <w:bCs/>
                <w:sz w:val="24"/>
                <w:szCs w:val="24"/>
                <w:rPrChange w:id="2056" w:author="Balasubramanian, Ruchita" w:date="2025-08-05T15:31:00Z" w16du:dateUtc="2025-08-05T19:31:00Z">
                  <w:rPr>
                    <w:del w:id="20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0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7A7DBE6A" w14:textId="2BEA500B" w:rsidR="00F50E0E" w:rsidRPr="00F77336" w:rsidDel="00216840" w:rsidRDefault="00F50E0E" w:rsidP="007B5A9B">
            <w:pPr>
              <w:spacing w:line="204" w:lineRule="auto"/>
              <w:jc w:val="center"/>
              <w:rPr>
                <w:del w:id="2059" w:author="Balasubramanian, Ruchita" w:date="2025-08-06T09:13:00Z" w16du:dateUtc="2025-08-06T13:13:00Z"/>
                <w:rFonts w:ascii="Times New Roman" w:hAnsi="Times New Roman" w:cs="Times New Roman"/>
                <w:sz w:val="24"/>
                <w:szCs w:val="24"/>
                <w:rPrChange w:id="2060" w:author="Balasubramanian, Ruchita" w:date="2025-08-05T15:31:00Z" w16du:dateUtc="2025-08-05T19:31:00Z">
                  <w:rPr>
                    <w:del w:id="2061" w:author="Balasubramanian, Ruchita" w:date="2025-08-06T09:13:00Z" w16du:dateUtc="2025-08-06T13:13:00Z"/>
                    <w:sz w:val="16"/>
                    <w:szCs w:val="16"/>
                  </w:rPr>
                </w:rPrChange>
              </w:rPr>
            </w:pPr>
            <w:del w:id="2062" w:author="Balasubramanian, Ruchita" w:date="2025-08-06T09:13:00Z" w16du:dateUtc="2025-08-06T13:13:00Z">
              <w:r w:rsidRPr="00F77336" w:rsidDel="00216840">
                <w:rPr>
                  <w:rFonts w:ascii="Times New Roman" w:hAnsi="Times New Roman" w:cs="Times New Roman"/>
                  <w:sz w:val="24"/>
                  <w:szCs w:val="24"/>
                  <w:rPrChange w:id="2063" w:author="Balasubramanian, Ruchita" w:date="2025-08-05T15:31:00Z" w16du:dateUtc="2025-08-05T19:31:00Z">
                    <w:rPr>
                      <w:sz w:val="16"/>
                      <w:szCs w:val="16"/>
                    </w:rPr>
                  </w:rPrChange>
                </w:rPr>
                <w:delText>(2,172 - 3,013)</w:delText>
              </w:r>
            </w:del>
          </w:p>
        </w:tc>
        <w:tc>
          <w:tcPr>
            <w:tcW w:w="1035" w:type="dxa"/>
            <w:tcBorders>
              <w:top w:val="nil"/>
              <w:left w:val="nil"/>
              <w:bottom w:val="single" w:sz="4" w:space="0" w:color="auto"/>
              <w:right w:val="single" w:sz="4" w:space="0" w:color="auto"/>
            </w:tcBorders>
            <w:shd w:val="clear" w:color="FF5400" w:fill="FF5400"/>
            <w:vAlign w:val="bottom"/>
            <w:tcPrChange w:id="20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5400" w:fill="FF5400"/>
                <w:vAlign w:val="bottom"/>
              </w:tcPr>
            </w:tcPrChange>
          </w:tcPr>
          <w:p w14:paraId="44FEEE8E" w14:textId="3A5A4432" w:rsidR="00F50E0E" w:rsidRPr="00F77336" w:rsidDel="00216840" w:rsidRDefault="00F50E0E" w:rsidP="007B5A9B">
            <w:pPr>
              <w:spacing w:line="204" w:lineRule="auto"/>
              <w:jc w:val="center"/>
              <w:rPr>
                <w:del w:id="2065" w:author="Balasubramanian, Ruchita" w:date="2025-08-06T09:13:00Z" w16du:dateUtc="2025-08-06T13:13:00Z"/>
                <w:rFonts w:ascii="Times New Roman" w:hAnsi="Times New Roman" w:cs="Times New Roman"/>
                <w:sz w:val="24"/>
                <w:szCs w:val="24"/>
                <w:rPrChange w:id="2066" w:author="Balasubramanian, Ruchita" w:date="2025-08-05T15:31:00Z" w16du:dateUtc="2025-08-05T19:31:00Z">
                  <w:rPr>
                    <w:del w:id="2067" w:author="Balasubramanian, Ruchita" w:date="2025-08-06T09:13:00Z" w16du:dateUtc="2025-08-06T13:13:00Z"/>
                    <w:sz w:val="15"/>
                    <w:szCs w:val="15"/>
                  </w:rPr>
                </w:rPrChange>
              </w:rPr>
            </w:pPr>
            <w:del w:id="20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69" w:author="Balasubramanian, Ruchita" w:date="2025-08-05T15:31:00Z" w16du:dateUtc="2025-08-05T19:31:00Z">
                    <w:rPr>
                      <w:rFonts w:eastAsia="Times New Roman"/>
                      <w:color w:val="000000"/>
                      <w:sz w:val="16"/>
                      <w:szCs w:val="16"/>
                      <w:lang w:val="en-US"/>
                    </w:rPr>
                  </w:rPrChange>
                </w:rPr>
                <w:delText>(186 - 978)</w:delText>
              </w:r>
            </w:del>
          </w:p>
        </w:tc>
        <w:tc>
          <w:tcPr>
            <w:tcW w:w="1138" w:type="dxa"/>
            <w:gridSpan w:val="3"/>
            <w:tcBorders>
              <w:top w:val="nil"/>
              <w:left w:val="single" w:sz="4" w:space="0" w:color="auto"/>
              <w:bottom w:val="single" w:sz="4" w:space="0" w:color="auto"/>
              <w:right w:val="single" w:sz="4" w:space="0" w:color="auto"/>
            </w:tcBorders>
            <w:shd w:val="clear" w:color="FF5400" w:fill="FF5400"/>
            <w:vAlign w:val="bottom"/>
            <w:tcPrChange w:id="20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5400" w:fill="FF5400"/>
                <w:vAlign w:val="bottom"/>
              </w:tcPr>
            </w:tcPrChange>
          </w:tcPr>
          <w:p w14:paraId="031295C8" w14:textId="27AB5301" w:rsidR="00F50E0E" w:rsidRPr="00F77336" w:rsidDel="00216840" w:rsidRDefault="00F50E0E" w:rsidP="007B5A9B">
            <w:pPr>
              <w:spacing w:line="204" w:lineRule="auto"/>
              <w:jc w:val="center"/>
              <w:rPr>
                <w:del w:id="2071" w:author="Balasubramanian, Ruchita" w:date="2025-08-06T09:13:00Z" w16du:dateUtc="2025-08-06T13:13:00Z"/>
                <w:rFonts w:ascii="Times New Roman" w:hAnsi="Times New Roman" w:cs="Times New Roman"/>
                <w:sz w:val="24"/>
                <w:szCs w:val="24"/>
                <w:rPrChange w:id="2072" w:author="Balasubramanian, Ruchita" w:date="2025-08-05T15:31:00Z" w16du:dateUtc="2025-08-05T19:31:00Z">
                  <w:rPr>
                    <w:del w:id="2073" w:author="Balasubramanian, Ruchita" w:date="2025-08-06T09:13:00Z" w16du:dateUtc="2025-08-06T13:13:00Z"/>
                    <w:sz w:val="15"/>
                    <w:szCs w:val="15"/>
                  </w:rPr>
                </w:rPrChange>
              </w:rPr>
            </w:pPr>
            <w:del w:id="20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75" w:author="Balasubramanian, Ruchita" w:date="2025-08-05T15:31:00Z" w16du:dateUtc="2025-08-05T19:31:00Z">
                    <w:rPr>
                      <w:rFonts w:eastAsia="Times New Roman"/>
                      <w:color w:val="000000"/>
                      <w:sz w:val="16"/>
                      <w:szCs w:val="16"/>
                      <w:lang w:val="en-US"/>
                    </w:rPr>
                  </w:rPrChange>
                </w:rPr>
                <w:delText>(7.4 - 37.4%)</w:delText>
              </w:r>
            </w:del>
          </w:p>
        </w:tc>
        <w:tc>
          <w:tcPr>
            <w:tcW w:w="1035" w:type="dxa"/>
            <w:tcBorders>
              <w:top w:val="nil"/>
              <w:left w:val="single" w:sz="4" w:space="0" w:color="auto"/>
              <w:bottom w:val="single" w:sz="4" w:space="0" w:color="auto"/>
              <w:right w:val="single" w:sz="4" w:space="0" w:color="auto"/>
            </w:tcBorders>
            <w:shd w:val="clear" w:color="FF6F00" w:fill="FF6F00"/>
            <w:vAlign w:val="bottom"/>
            <w:tcPrChange w:id="20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6F00" w:fill="FF6F00"/>
                <w:vAlign w:val="bottom"/>
              </w:tcPr>
            </w:tcPrChange>
          </w:tcPr>
          <w:p w14:paraId="7B08C51D" w14:textId="6696C13D" w:rsidR="00F50E0E" w:rsidRPr="00F77336" w:rsidDel="00216840" w:rsidRDefault="00F50E0E" w:rsidP="007B5A9B">
            <w:pPr>
              <w:spacing w:line="204" w:lineRule="auto"/>
              <w:jc w:val="center"/>
              <w:rPr>
                <w:del w:id="2077" w:author="Balasubramanian, Ruchita" w:date="2025-08-06T09:13:00Z" w16du:dateUtc="2025-08-06T13:13:00Z"/>
                <w:rFonts w:ascii="Times New Roman" w:hAnsi="Times New Roman" w:cs="Times New Roman"/>
                <w:sz w:val="24"/>
                <w:szCs w:val="24"/>
                <w:rPrChange w:id="2078" w:author="Balasubramanian, Ruchita" w:date="2025-08-05T15:31:00Z" w16du:dateUtc="2025-08-05T19:31:00Z">
                  <w:rPr>
                    <w:del w:id="2079" w:author="Balasubramanian, Ruchita" w:date="2025-08-06T09:13:00Z" w16du:dateUtc="2025-08-06T13:13:00Z"/>
                    <w:sz w:val="15"/>
                    <w:szCs w:val="15"/>
                  </w:rPr>
                </w:rPrChange>
              </w:rPr>
            </w:pPr>
            <w:del w:id="20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81" w:author="Balasubramanian, Ruchita" w:date="2025-08-05T15:31:00Z" w16du:dateUtc="2025-08-05T19:31:00Z">
                    <w:rPr>
                      <w:rFonts w:eastAsia="Times New Roman"/>
                      <w:color w:val="000000"/>
                      <w:sz w:val="16"/>
                      <w:szCs w:val="16"/>
                      <w:lang w:val="en-US"/>
                    </w:rPr>
                  </w:rPrChange>
                </w:rPr>
                <w:delText>(160 - 802)</w:delText>
              </w:r>
            </w:del>
          </w:p>
        </w:tc>
        <w:tc>
          <w:tcPr>
            <w:tcW w:w="1138" w:type="dxa"/>
            <w:gridSpan w:val="3"/>
            <w:tcBorders>
              <w:top w:val="nil"/>
              <w:left w:val="single" w:sz="4" w:space="0" w:color="auto"/>
              <w:bottom w:val="single" w:sz="4" w:space="0" w:color="auto"/>
              <w:right w:val="single" w:sz="4" w:space="0" w:color="auto"/>
            </w:tcBorders>
            <w:shd w:val="clear" w:color="FF6F00" w:fill="FF6F00"/>
            <w:vAlign w:val="bottom"/>
            <w:tcPrChange w:id="20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6F00" w:fill="FF6F00"/>
                <w:vAlign w:val="bottom"/>
              </w:tcPr>
            </w:tcPrChange>
          </w:tcPr>
          <w:p w14:paraId="1A7ED0DE" w14:textId="12C2E52F" w:rsidR="00F50E0E" w:rsidRPr="00F77336" w:rsidDel="00216840" w:rsidRDefault="00F50E0E" w:rsidP="007B5A9B">
            <w:pPr>
              <w:spacing w:line="204" w:lineRule="auto"/>
              <w:jc w:val="center"/>
              <w:rPr>
                <w:del w:id="2083" w:author="Balasubramanian, Ruchita" w:date="2025-08-06T09:13:00Z" w16du:dateUtc="2025-08-06T13:13:00Z"/>
                <w:rFonts w:ascii="Times New Roman" w:hAnsi="Times New Roman" w:cs="Times New Roman"/>
                <w:sz w:val="24"/>
                <w:szCs w:val="24"/>
                <w:rPrChange w:id="2084" w:author="Balasubramanian, Ruchita" w:date="2025-08-05T15:31:00Z" w16du:dateUtc="2025-08-05T19:31:00Z">
                  <w:rPr>
                    <w:del w:id="2085" w:author="Balasubramanian, Ruchita" w:date="2025-08-06T09:13:00Z" w16du:dateUtc="2025-08-06T13:13:00Z"/>
                    <w:sz w:val="15"/>
                    <w:szCs w:val="15"/>
                  </w:rPr>
                </w:rPrChange>
              </w:rPr>
            </w:pPr>
            <w:del w:id="20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87" w:author="Balasubramanian, Ruchita" w:date="2025-08-05T15:31:00Z" w16du:dateUtc="2025-08-05T19:31:00Z">
                    <w:rPr>
                      <w:rFonts w:eastAsia="Times New Roman"/>
                      <w:color w:val="000000"/>
                      <w:sz w:val="16"/>
                      <w:szCs w:val="16"/>
                      <w:lang w:val="en-US"/>
                    </w:rPr>
                  </w:rPrChange>
                </w:rPr>
                <w:delText>(6.2 - 30.7%)</w:delText>
              </w:r>
            </w:del>
          </w:p>
        </w:tc>
        <w:tc>
          <w:tcPr>
            <w:tcW w:w="1035" w:type="dxa"/>
            <w:tcBorders>
              <w:top w:val="nil"/>
              <w:left w:val="single" w:sz="4" w:space="0" w:color="auto"/>
              <w:bottom w:val="single" w:sz="4" w:space="0" w:color="auto"/>
              <w:right w:val="single" w:sz="4" w:space="0" w:color="auto"/>
            </w:tcBorders>
            <w:shd w:val="clear" w:color="FFBC00" w:fill="FFBC00"/>
            <w:vAlign w:val="bottom"/>
            <w:tcPrChange w:id="20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BC00" w:fill="FFBC00"/>
                <w:vAlign w:val="bottom"/>
              </w:tcPr>
            </w:tcPrChange>
          </w:tcPr>
          <w:p w14:paraId="0E1F8B46" w14:textId="5BE5DFDF" w:rsidR="00F50E0E" w:rsidRPr="00F77336" w:rsidDel="00216840" w:rsidRDefault="00F50E0E" w:rsidP="007B5A9B">
            <w:pPr>
              <w:spacing w:line="204" w:lineRule="auto"/>
              <w:jc w:val="center"/>
              <w:rPr>
                <w:del w:id="2089" w:author="Balasubramanian, Ruchita" w:date="2025-08-06T09:13:00Z" w16du:dateUtc="2025-08-06T13:13:00Z"/>
                <w:rFonts w:ascii="Times New Roman" w:hAnsi="Times New Roman" w:cs="Times New Roman"/>
                <w:sz w:val="24"/>
                <w:szCs w:val="24"/>
                <w:rPrChange w:id="2090" w:author="Balasubramanian, Ruchita" w:date="2025-08-05T15:31:00Z" w16du:dateUtc="2025-08-05T19:31:00Z">
                  <w:rPr>
                    <w:del w:id="2091" w:author="Balasubramanian, Ruchita" w:date="2025-08-06T09:13:00Z" w16du:dateUtc="2025-08-06T13:13:00Z"/>
                    <w:sz w:val="15"/>
                    <w:szCs w:val="15"/>
                  </w:rPr>
                </w:rPrChange>
              </w:rPr>
            </w:pPr>
            <w:del w:id="20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93" w:author="Balasubramanian, Ruchita" w:date="2025-08-05T15:31:00Z" w16du:dateUtc="2025-08-05T19:31:00Z">
                    <w:rPr>
                      <w:rFonts w:eastAsia="Times New Roman"/>
                      <w:color w:val="000000"/>
                      <w:sz w:val="16"/>
                      <w:szCs w:val="16"/>
                      <w:lang w:val="en-US"/>
                    </w:rPr>
                  </w:rPrChange>
                </w:rPr>
                <w:delText>(76 - 345)</w:delText>
              </w:r>
            </w:del>
          </w:p>
        </w:tc>
        <w:tc>
          <w:tcPr>
            <w:tcW w:w="1138" w:type="dxa"/>
            <w:gridSpan w:val="2"/>
            <w:tcBorders>
              <w:top w:val="nil"/>
              <w:left w:val="single" w:sz="4" w:space="0" w:color="auto"/>
              <w:bottom w:val="single" w:sz="4" w:space="0" w:color="auto"/>
              <w:right w:val="single" w:sz="4" w:space="0" w:color="auto"/>
            </w:tcBorders>
            <w:shd w:val="clear" w:color="FFBC00" w:fill="FFBC00"/>
            <w:vAlign w:val="bottom"/>
            <w:tcPrChange w:id="20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C00" w:fill="FFBC00"/>
                <w:vAlign w:val="bottom"/>
              </w:tcPr>
            </w:tcPrChange>
          </w:tcPr>
          <w:p w14:paraId="6B2EBFDD" w14:textId="19892CF8" w:rsidR="00F50E0E" w:rsidRPr="00F77336" w:rsidDel="00216840" w:rsidRDefault="00F50E0E" w:rsidP="007B5A9B">
            <w:pPr>
              <w:spacing w:line="204" w:lineRule="auto"/>
              <w:jc w:val="center"/>
              <w:rPr>
                <w:del w:id="2095" w:author="Balasubramanian, Ruchita" w:date="2025-08-06T09:13:00Z" w16du:dateUtc="2025-08-06T13:13:00Z"/>
                <w:rFonts w:ascii="Times New Roman" w:hAnsi="Times New Roman" w:cs="Times New Roman"/>
                <w:sz w:val="24"/>
                <w:szCs w:val="24"/>
                <w:rPrChange w:id="2096" w:author="Balasubramanian, Ruchita" w:date="2025-08-05T15:31:00Z" w16du:dateUtc="2025-08-05T19:31:00Z">
                  <w:rPr>
                    <w:del w:id="2097" w:author="Balasubramanian, Ruchita" w:date="2025-08-06T09:13:00Z" w16du:dateUtc="2025-08-06T13:13:00Z"/>
                    <w:sz w:val="15"/>
                    <w:szCs w:val="15"/>
                  </w:rPr>
                </w:rPrChange>
              </w:rPr>
            </w:pPr>
            <w:del w:id="20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99" w:author="Balasubramanian, Ruchita" w:date="2025-08-05T15:31:00Z" w16du:dateUtc="2025-08-05T19:31:00Z">
                    <w:rPr>
                      <w:rFonts w:eastAsia="Times New Roman"/>
                      <w:color w:val="000000"/>
                      <w:sz w:val="16"/>
                      <w:szCs w:val="16"/>
                      <w:lang w:val="en-US"/>
                    </w:rPr>
                  </w:rPrChange>
                </w:rPr>
                <w:delText>(3.0 - 13.3%)</w:delText>
              </w:r>
            </w:del>
          </w:p>
        </w:tc>
      </w:tr>
      <w:tr w:rsidR="00F50E0E" w:rsidRPr="00F77336" w:rsidDel="00216840" w14:paraId="0996E2A6" w14:textId="2EC864C3" w:rsidTr="00216840">
        <w:tblPrEx>
          <w:tblW w:w="9246" w:type="dxa"/>
          <w:jc w:val="center"/>
          <w:tblCellMar>
            <w:left w:w="29" w:type="dxa"/>
            <w:right w:w="29" w:type="dxa"/>
          </w:tblCellMar>
          <w:tblPrExChange w:id="2100" w:author="Balasubramanian, Ruchita" w:date="2025-08-06T09:13:00Z" w16du:dateUtc="2025-08-06T13:13:00Z">
            <w:tblPrEx>
              <w:tblW w:w="9246" w:type="dxa"/>
              <w:jc w:val="center"/>
              <w:tblCellMar>
                <w:left w:w="29" w:type="dxa"/>
                <w:right w:w="29" w:type="dxa"/>
              </w:tblCellMar>
            </w:tblPrEx>
          </w:tblPrExChange>
        </w:tblPrEx>
        <w:trPr>
          <w:trHeight w:val="144"/>
          <w:jc w:val="center"/>
          <w:del w:id="2101" w:author="Balasubramanian, Ruchita" w:date="2025-08-06T09:13:00Z"/>
          <w:trPrChange w:id="21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2103" w:author="Balasubramanian, Ruchita" w:date="2025-08-06T09:13:00Z" w16du:dateUtc="2025-08-06T13:13:00Z">
              <w:tcPr>
                <w:tcW w:w="1123" w:type="dxa"/>
                <w:gridSpan w:val="3"/>
                <w:vMerge w:val="restart"/>
                <w:tcBorders>
                  <w:top w:val="single" w:sz="8" w:space="0" w:color="auto"/>
                  <w:left w:val="single" w:sz="8" w:space="0" w:color="auto"/>
                  <w:right w:val="single" w:sz="8" w:space="0" w:color="auto"/>
                </w:tcBorders>
                <w:vAlign w:val="center"/>
              </w:tcPr>
            </w:tcPrChange>
          </w:tcPr>
          <w:p w14:paraId="7C090CD0" w14:textId="3F50AA6D" w:rsidR="00F50E0E" w:rsidRPr="00F77336" w:rsidDel="00216840" w:rsidRDefault="00F50E0E" w:rsidP="007B5A9B">
            <w:pPr>
              <w:spacing w:line="204" w:lineRule="auto"/>
              <w:jc w:val="center"/>
              <w:rPr>
                <w:del w:id="2104" w:author="Balasubramanian, Ruchita" w:date="2025-08-06T09:13:00Z" w16du:dateUtc="2025-08-06T13:13:00Z"/>
                <w:rFonts w:ascii="Times New Roman" w:eastAsia="Times New Roman" w:hAnsi="Times New Roman" w:cs="Times New Roman"/>
                <w:b/>
                <w:bCs/>
                <w:sz w:val="24"/>
                <w:szCs w:val="24"/>
                <w:lang w:val="en-US"/>
                <w:rPrChange w:id="2105" w:author="Balasubramanian, Ruchita" w:date="2025-08-05T15:31:00Z" w16du:dateUtc="2025-08-05T19:31:00Z">
                  <w:rPr>
                    <w:del w:id="2106" w:author="Balasubramanian, Ruchita" w:date="2025-08-06T09:13:00Z" w16du:dateUtc="2025-08-06T13:13:00Z"/>
                    <w:rFonts w:eastAsia="Times New Roman"/>
                    <w:b/>
                    <w:bCs/>
                    <w:sz w:val="16"/>
                    <w:szCs w:val="16"/>
                    <w:lang w:val="en-US"/>
                  </w:rPr>
                </w:rPrChange>
              </w:rPr>
            </w:pPr>
            <w:del w:id="2107"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108" w:author="Balasubramanian, Ruchita" w:date="2025-08-05T15:31:00Z" w16du:dateUtc="2025-08-05T19:31:00Z">
                    <w:rPr>
                      <w:rFonts w:eastAsia="Times New Roman"/>
                      <w:b/>
                      <w:bCs/>
                      <w:sz w:val="16"/>
                      <w:szCs w:val="16"/>
                      <w:lang w:val="en-US"/>
                    </w:rPr>
                  </w:rPrChange>
                </w:rPr>
                <w:delText>South Carolina</w:delText>
              </w:r>
            </w:del>
          </w:p>
        </w:tc>
        <w:tc>
          <w:tcPr>
            <w:tcW w:w="1427" w:type="dxa"/>
            <w:gridSpan w:val="2"/>
            <w:tcBorders>
              <w:top w:val="single" w:sz="4" w:space="0" w:color="auto"/>
              <w:left w:val="nil"/>
              <w:bottom w:val="nil"/>
              <w:right w:val="single" w:sz="4" w:space="0" w:color="auto"/>
            </w:tcBorders>
            <w:shd w:val="clear" w:color="FFFFFF" w:fill="FFFFFF"/>
            <w:tcPrChange w:id="21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023D8645" w14:textId="63134CA9" w:rsidR="00F50E0E" w:rsidRPr="00F77336" w:rsidDel="00216840" w:rsidRDefault="00F50E0E" w:rsidP="007B5A9B">
            <w:pPr>
              <w:spacing w:line="204" w:lineRule="auto"/>
              <w:jc w:val="center"/>
              <w:rPr>
                <w:del w:id="2110" w:author="Balasubramanian, Ruchita" w:date="2025-08-06T09:13:00Z" w16du:dateUtc="2025-08-06T13:13:00Z"/>
                <w:rFonts w:ascii="Times New Roman" w:hAnsi="Times New Roman" w:cs="Times New Roman"/>
                <w:sz w:val="24"/>
                <w:szCs w:val="24"/>
                <w:rPrChange w:id="2111" w:author="Balasubramanian, Ruchita" w:date="2025-08-05T15:31:00Z" w16du:dateUtc="2025-08-05T19:31:00Z">
                  <w:rPr>
                    <w:del w:id="2112" w:author="Balasubramanian, Ruchita" w:date="2025-08-06T09:13:00Z" w16du:dateUtc="2025-08-06T13:13:00Z"/>
                    <w:sz w:val="16"/>
                    <w:szCs w:val="16"/>
                  </w:rPr>
                </w:rPrChange>
              </w:rPr>
            </w:pPr>
            <w:del w:id="2113" w:author="Balasubramanian, Ruchita" w:date="2025-08-06T09:13:00Z" w16du:dateUtc="2025-08-06T13:13:00Z">
              <w:r w:rsidRPr="00F77336" w:rsidDel="00216840">
                <w:rPr>
                  <w:rFonts w:ascii="Times New Roman" w:hAnsi="Times New Roman" w:cs="Times New Roman"/>
                  <w:sz w:val="24"/>
                  <w:szCs w:val="24"/>
                  <w:rPrChange w:id="2114" w:author="Balasubramanian, Ruchita" w:date="2025-08-05T15:31:00Z" w16du:dateUtc="2025-08-05T19:31:00Z">
                    <w:rPr>
                      <w:sz w:val="16"/>
                      <w:szCs w:val="16"/>
                    </w:rPr>
                  </w:rPrChange>
                </w:rPr>
                <w:delText>3,136</w:delText>
              </w:r>
            </w:del>
          </w:p>
        </w:tc>
        <w:tc>
          <w:tcPr>
            <w:tcW w:w="1035" w:type="dxa"/>
            <w:tcBorders>
              <w:top w:val="single" w:sz="4" w:space="0" w:color="auto"/>
              <w:left w:val="nil"/>
              <w:bottom w:val="nil"/>
              <w:right w:val="single" w:sz="4" w:space="0" w:color="auto"/>
            </w:tcBorders>
            <w:shd w:val="clear" w:color="FF6F00" w:fill="FF6F00"/>
            <w:vAlign w:val="bottom"/>
            <w:tcPrChange w:id="21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6F00" w:fill="FF6F00"/>
                <w:vAlign w:val="bottom"/>
              </w:tcPr>
            </w:tcPrChange>
          </w:tcPr>
          <w:p w14:paraId="0D54BE8A" w14:textId="62269A79" w:rsidR="00F50E0E" w:rsidRPr="00F77336" w:rsidDel="00216840" w:rsidRDefault="00F50E0E" w:rsidP="007B5A9B">
            <w:pPr>
              <w:spacing w:line="204" w:lineRule="auto"/>
              <w:jc w:val="center"/>
              <w:rPr>
                <w:del w:id="2116" w:author="Balasubramanian, Ruchita" w:date="2025-08-06T09:13:00Z" w16du:dateUtc="2025-08-06T13:13:00Z"/>
                <w:rFonts w:ascii="Times New Roman" w:hAnsi="Times New Roman" w:cs="Times New Roman"/>
                <w:sz w:val="24"/>
                <w:szCs w:val="24"/>
                <w:rPrChange w:id="2117" w:author="Balasubramanian, Ruchita" w:date="2025-08-05T15:31:00Z" w16du:dateUtc="2025-08-05T19:31:00Z">
                  <w:rPr>
                    <w:del w:id="2118" w:author="Balasubramanian, Ruchita" w:date="2025-08-06T09:13:00Z" w16du:dateUtc="2025-08-06T13:13:00Z"/>
                    <w:sz w:val="15"/>
                    <w:szCs w:val="15"/>
                  </w:rPr>
                </w:rPrChange>
              </w:rPr>
            </w:pPr>
            <w:del w:id="21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20" w:author="Balasubramanian, Ruchita" w:date="2025-08-05T15:31:00Z" w16du:dateUtc="2025-08-05T19:31:00Z">
                    <w:rPr>
                      <w:rFonts w:eastAsia="Times New Roman"/>
                      <w:color w:val="000000"/>
                      <w:sz w:val="16"/>
                      <w:szCs w:val="16"/>
                      <w:lang w:val="en-US"/>
                    </w:rPr>
                  </w:rPrChange>
                </w:rPr>
                <w:delText>532</w:delText>
              </w:r>
            </w:del>
          </w:p>
        </w:tc>
        <w:tc>
          <w:tcPr>
            <w:tcW w:w="1138" w:type="dxa"/>
            <w:gridSpan w:val="3"/>
            <w:tcBorders>
              <w:top w:val="single" w:sz="4" w:space="0" w:color="auto"/>
              <w:left w:val="single" w:sz="4" w:space="0" w:color="auto"/>
              <w:bottom w:val="nil"/>
              <w:right w:val="single" w:sz="4" w:space="0" w:color="auto"/>
            </w:tcBorders>
            <w:shd w:val="clear" w:color="FF6F00" w:fill="FF6F00"/>
            <w:vAlign w:val="bottom"/>
            <w:tcPrChange w:id="21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6F00" w:fill="FF6F00"/>
                <w:vAlign w:val="bottom"/>
              </w:tcPr>
            </w:tcPrChange>
          </w:tcPr>
          <w:p w14:paraId="071E73D4" w14:textId="06F9E267" w:rsidR="00F50E0E" w:rsidRPr="00F77336" w:rsidDel="00216840" w:rsidRDefault="00F50E0E" w:rsidP="007B5A9B">
            <w:pPr>
              <w:spacing w:line="204" w:lineRule="auto"/>
              <w:jc w:val="center"/>
              <w:rPr>
                <w:del w:id="2122" w:author="Balasubramanian, Ruchita" w:date="2025-08-06T09:13:00Z" w16du:dateUtc="2025-08-06T13:13:00Z"/>
                <w:rFonts w:ascii="Times New Roman" w:hAnsi="Times New Roman" w:cs="Times New Roman"/>
                <w:sz w:val="24"/>
                <w:szCs w:val="24"/>
                <w:rPrChange w:id="2123" w:author="Balasubramanian, Ruchita" w:date="2025-08-05T15:31:00Z" w16du:dateUtc="2025-08-05T19:31:00Z">
                  <w:rPr>
                    <w:del w:id="2124" w:author="Balasubramanian, Ruchita" w:date="2025-08-06T09:13:00Z" w16du:dateUtc="2025-08-06T13:13:00Z"/>
                    <w:sz w:val="15"/>
                    <w:szCs w:val="15"/>
                  </w:rPr>
                </w:rPrChange>
              </w:rPr>
            </w:pPr>
            <w:del w:id="21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26" w:author="Balasubramanian, Ruchita" w:date="2025-08-05T15:31:00Z" w16du:dateUtc="2025-08-05T19:31:00Z">
                    <w:rPr>
                      <w:rFonts w:eastAsia="Times New Roman"/>
                      <w:color w:val="000000"/>
                      <w:sz w:val="16"/>
                      <w:szCs w:val="16"/>
                      <w:lang w:val="en-US"/>
                    </w:rPr>
                  </w:rPrChange>
                </w:rPr>
                <w:delText>17.0%</w:delText>
              </w:r>
            </w:del>
          </w:p>
        </w:tc>
        <w:tc>
          <w:tcPr>
            <w:tcW w:w="1035" w:type="dxa"/>
            <w:tcBorders>
              <w:top w:val="single" w:sz="4" w:space="0" w:color="auto"/>
              <w:left w:val="single" w:sz="4" w:space="0" w:color="auto"/>
              <w:bottom w:val="nil"/>
              <w:right w:val="single" w:sz="4" w:space="0" w:color="auto"/>
            </w:tcBorders>
            <w:shd w:val="clear" w:color="FF8500" w:fill="FF8500"/>
            <w:vAlign w:val="bottom"/>
            <w:tcPrChange w:id="21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8500" w:fill="FF8500"/>
                <w:vAlign w:val="bottom"/>
              </w:tcPr>
            </w:tcPrChange>
          </w:tcPr>
          <w:p w14:paraId="364E3F42" w14:textId="35ED29F3" w:rsidR="00F50E0E" w:rsidRPr="00F77336" w:rsidDel="00216840" w:rsidRDefault="00F50E0E" w:rsidP="007B5A9B">
            <w:pPr>
              <w:spacing w:line="204" w:lineRule="auto"/>
              <w:jc w:val="center"/>
              <w:rPr>
                <w:del w:id="2128" w:author="Balasubramanian, Ruchita" w:date="2025-08-06T09:13:00Z" w16du:dateUtc="2025-08-06T13:13:00Z"/>
                <w:rFonts w:ascii="Times New Roman" w:hAnsi="Times New Roman" w:cs="Times New Roman"/>
                <w:sz w:val="24"/>
                <w:szCs w:val="24"/>
                <w:rPrChange w:id="2129" w:author="Balasubramanian, Ruchita" w:date="2025-08-05T15:31:00Z" w16du:dateUtc="2025-08-05T19:31:00Z">
                  <w:rPr>
                    <w:del w:id="2130" w:author="Balasubramanian, Ruchita" w:date="2025-08-06T09:13:00Z" w16du:dateUtc="2025-08-06T13:13:00Z"/>
                    <w:sz w:val="15"/>
                    <w:szCs w:val="15"/>
                  </w:rPr>
                </w:rPrChange>
              </w:rPr>
            </w:pPr>
            <w:del w:id="21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32" w:author="Balasubramanian, Ruchita" w:date="2025-08-05T15:31:00Z" w16du:dateUtc="2025-08-05T19:31:00Z">
                    <w:rPr>
                      <w:rFonts w:eastAsia="Times New Roman"/>
                      <w:color w:val="000000"/>
                      <w:sz w:val="16"/>
                      <w:szCs w:val="16"/>
                      <w:lang w:val="en-US"/>
                    </w:rPr>
                  </w:rPrChange>
                </w:rPr>
                <w:delText>450</w:delText>
              </w:r>
            </w:del>
          </w:p>
        </w:tc>
        <w:tc>
          <w:tcPr>
            <w:tcW w:w="1138" w:type="dxa"/>
            <w:gridSpan w:val="3"/>
            <w:tcBorders>
              <w:top w:val="single" w:sz="4" w:space="0" w:color="auto"/>
              <w:left w:val="single" w:sz="4" w:space="0" w:color="auto"/>
              <w:bottom w:val="nil"/>
              <w:right w:val="single" w:sz="4" w:space="0" w:color="auto"/>
            </w:tcBorders>
            <w:shd w:val="clear" w:color="FF8500" w:fill="FF8500"/>
            <w:vAlign w:val="bottom"/>
            <w:tcPrChange w:id="21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8500" w:fill="FF8500"/>
                <w:vAlign w:val="bottom"/>
              </w:tcPr>
            </w:tcPrChange>
          </w:tcPr>
          <w:p w14:paraId="72DD9AD9" w14:textId="50FF3BC7" w:rsidR="00F50E0E" w:rsidRPr="00F77336" w:rsidDel="00216840" w:rsidRDefault="00F50E0E" w:rsidP="007B5A9B">
            <w:pPr>
              <w:spacing w:line="204" w:lineRule="auto"/>
              <w:jc w:val="center"/>
              <w:rPr>
                <w:del w:id="2134" w:author="Balasubramanian, Ruchita" w:date="2025-08-06T09:13:00Z" w16du:dateUtc="2025-08-06T13:13:00Z"/>
                <w:rFonts w:ascii="Times New Roman" w:hAnsi="Times New Roman" w:cs="Times New Roman"/>
                <w:sz w:val="24"/>
                <w:szCs w:val="24"/>
                <w:rPrChange w:id="2135" w:author="Balasubramanian, Ruchita" w:date="2025-08-05T15:31:00Z" w16du:dateUtc="2025-08-05T19:31:00Z">
                  <w:rPr>
                    <w:del w:id="2136" w:author="Balasubramanian, Ruchita" w:date="2025-08-06T09:13:00Z" w16du:dateUtc="2025-08-06T13:13:00Z"/>
                    <w:sz w:val="15"/>
                    <w:szCs w:val="15"/>
                  </w:rPr>
                </w:rPrChange>
              </w:rPr>
            </w:pPr>
            <w:del w:id="21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38" w:author="Balasubramanian, Ruchita" w:date="2025-08-05T15:31:00Z" w16du:dateUtc="2025-08-05T19:31:00Z">
                    <w:rPr>
                      <w:rFonts w:eastAsia="Times New Roman"/>
                      <w:color w:val="000000"/>
                      <w:sz w:val="16"/>
                      <w:szCs w:val="16"/>
                      <w:lang w:val="en-US"/>
                    </w:rPr>
                  </w:rPrChange>
                </w:rPr>
                <w:delText>14.4%</w:delText>
              </w:r>
            </w:del>
          </w:p>
        </w:tc>
        <w:tc>
          <w:tcPr>
            <w:tcW w:w="1035" w:type="dxa"/>
            <w:tcBorders>
              <w:top w:val="single" w:sz="4" w:space="0" w:color="auto"/>
              <w:left w:val="single" w:sz="4" w:space="0" w:color="auto"/>
              <w:bottom w:val="nil"/>
              <w:right w:val="single" w:sz="4" w:space="0" w:color="auto"/>
            </w:tcBorders>
            <w:shd w:val="clear" w:color="FFC400" w:fill="FFC400"/>
            <w:vAlign w:val="bottom"/>
            <w:tcPrChange w:id="21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400" w:fill="FFC400"/>
                <w:vAlign w:val="bottom"/>
              </w:tcPr>
            </w:tcPrChange>
          </w:tcPr>
          <w:p w14:paraId="3A8A61E8" w14:textId="5BE36F74" w:rsidR="00F50E0E" w:rsidRPr="00F77336" w:rsidDel="00216840" w:rsidRDefault="00F50E0E" w:rsidP="007B5A9B">
            <w:pPr>
              <w:spacing w:line="204" w:lineRule="auto"/>
              <w:jc w:val="center"/>
              <w:rPr>
                <w:del w:id="2140" w:author="Balasubramanian, Ruchita" w:date="2025-08-06T09:13:00Z" w16du:dateUtc="2025-08-06T13:13:00Z"/>
                <w:rFonts w:ascii="Times New Roman" w:hAnsi="Times New Roman" w:cs="Times New Roman"/>
                <w:sz w:val="24"/>
                <w:szCs w:val="24"/>
                <w:rPrChange w:id="2141" w:author="Balasubramanian, Ruchita" w:date="2025-08-05T15:31:00Z" w16du:dateUtc="2025-08-05T19:31:00Z">
                  <w:rPr>
                    <w:del w:id="2142" w:author="Balasubramanian, Ruchita" w:date="2025-08-06T09:13:00Z" w16du:dateUtc="2025-08-06T13:13:00Z"/>
                    <w:sz w:val="15"/>
                    <w:szCs w:val="15"/>
                  </w:rPr>
                </w:rPrChange>
              </w:rPr>
            </w:pPr>
            <w:del w:id="21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44" w:author="Balasubramanian, Ruchita" w:date="2025-08-05T15:31:00Z" w16du:dateUtc="2025-08-05T19:31:00Z">
                    <w:rPr>
                      <w:rFonts w:eastAsia="Times New Roman"/>
                      <w:color w:val="000000"/>
                      <w:sz w:val="16"/>
                      <w:szCs w:val="16"/>
                      <w:lang w:val="en-US"/>
                    </w:rPr>
                  </w:rPrChange>
                </w:rPr>
                <w:delText>217</w:delText>
              </w:r>
            </w:del>
          </w:p>
        </w:tc>
        <w:tc>
          <w:tcPr>
            <w:tcW w:w="1138" w:type="dxa"/>
            <w:gridSpan w:val="2"/>
            <w:tcBorders>
              <w:top w:val="single" w:sz="4" w:space="0" w:color="auto"/>
              <w:left w:val="single" w:sz="4" w:space="0" w:color="auto"/>
              <w:bottom w:val="nil"/>
              <w:right w:val="single" w:sz="4" w:space="0" w:color="auto"/>
            </w:tcBorders>
            <w:shd w:val="clear" w:color="FFC400" w:fill="FFC400"/>
            <w:vAlign w:val="bottom"/>
            <w:tcPrChange w:id="21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400" w:fill="FFC400"/>
                <w:vAlign w:val="bottom"/>
              </w:tcPr>
            </w:tcPrChange>
          </w:tcPr>
          <w:p w14:paraId="69DACA7C" w14:textId="51AE8245" w:rsidR="00F50E0E" w:rsidRPr="00F77336" w:rsidDel="00216840" w:rsidRDefault="00F50E0E" w:rsidP="007B5A9B">
            <w:pPr>
              <w:spacing w:line="204" w:lineRule="auto"/>
              <w:jc w:val="center"/>
              <w:rPr>
                <w:del w:id="2146" w:author="Balasubramanian, Ruchita" w:date="2025-08-06T09:13:00Z" w16du:dateUtc="2025-08-06T13:13:00Z"/>
                <w:rFonts w:ascii="Times New Roman" w:hAnsi="Times New Roman" w:cs="Times New Roman"/>
                <w:sz w:val="24"/>
                <w:szCs w:val="24"/>
                <w:rPrChange w:id="2147" w:author="Balasubramanian, Ruchita" w:date="2025-08-05T15:31:00Z" w16du:dateUtc="2025-08-05T19:31:00Z">
                  <w:rPr>
                    <w:del w:id="2148" w:author="Balasubramanian, Ruchita" w:date="2025-08-06T09:13:00Z" w16du:dateUtc="2025-08-06T13:13:00Z"/>
                    <w:sz w:val="15"/>
                    <w:szCs w:val="15"/>
                  </w:rPr>
                </w:rPrChange>
              </w:rPr>
            </w:pPr>
            <w:del w:id="21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50" w:author="Balasubramanian, Ruchita" w:date="2025-08-05T15:31:00Z" w16du:dateUtc="2025-08-05T19:31:00Z">
                    <w:rPr>
                      <w:rFonts w:eastAsia="Times New Roman"/>
                      <w:color w:val="000000"/>
                      <w:sz w:val="16"/>
                      <w:szCs w:val="16"/>
                      <w:lang w:val="en-US"/>
                    </w:rPr>
                  </w:rPrChange>
                </w:rPr>
                <w:delText>6.9%</w:delText>
              </w:r>
            </w:del>
          </w:p>
        </w:tc>
      </w:tr>
      <w:tr w:rsidR="00F50E0E" w:rsidRPr="00F77336" w:rsidDel="00216840" w14:paraId="406FE87F" w14:textId="672BEC5C" w:rsidTr="00216840">
        <w:tblPrEx>
          <w:tblW w:w="9246" w:type="dxa"/>
          <w:jc w:val="center"/>
          <w:tblCellMar>
            <w:left w:w="29" w:type="dxa"/>
            <w:right w:w="29" w:type="dxa"/>
          </w:tblCellMar>
          <w:tblPrExChange w:id="2151" w:author="Balasubramanian, Ruchita" w:date="2025-08-06T09:13:00Z" w16du:dateUtc="2025-08-06T13:13:00Z">
            <w:tblPrEx>
              <w:tblW w:w="9246" w:type="dxa"/>
              <w:jc w:val="center"/>
              <w:tblCellMar>
                <w:left w:w="29" w:type="dxa"/>
                <w:right w:w="29" w:type="dxa"/>
              </w:tblCellMar>
            </w:tblPrEx>
          </w:tblPrExChange>
        </w:tblPrEx>
        <w:trPr>
          <w:trHeight w:val="144"/>
          <w:jc w:val="center"/>
          <w:del w:id="2152" w:author="Balasubramanian, Ruchita" w:date="2025-08-06T09:13:00Z"/>
          <w:trPrChange w:id="21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1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7C81A77C" w14:textId="58CE628E" w:rsidR="00F50E0E" w:rsidRPr="00F77336" w:rsidDel="00216840" w:rsidRDefault="00F50E0E" w:rsidP="007B5A9B">
            <w:pPr>
              <w:spacing w:line="204" w:lineRule="auto"/>
              <w:jc w:val="center"/>
              <w:rPr>
                <w:del w:id="2155" w:author="Balasubramanian, Ruchita" w:date="2025-08-06T09:13:00Z" w16du:dateUtc="2025-08-06T13:13:00Z"/>
                <w:rFonts w:ascii="Times New Roman" w:hAnsi="Times New Roman" w:cs="Times New Roman"/>
                <w:b/>
                <w:bCs/>
                <w:sz w:val="24"/>
                <w:szCs w:val="24"/>
                <w:rPrChange w:id="2156" w:author="Balasubramanian, Ruchita" w:date="2025-08-05T15:31:00Z" w16du:dateUtc="2025-08-05T19:31:00Z">
                  <w:rPr>
                    <w:del w:id="21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1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15032E32" w14:textId="4262E181" w:rsidR="00F50E0E" w:rsidRPr="00F77336" w:rsidDel="00216840" w:rsidRDefault="00F50E0E" w:rsidP="007B5A9B">
            <w:pPr>
              <w:spacing w:line="204" w:lineRule="auto"/>
              <w:jc w:val="center"/>
              <w:rPr>
                <w:del w:id="2159" w:author="Balasubramanian, Ruchita" w:date="2025-08-06T09:13:00Z" w16du:dateUtc="2025-08-06T13:13:00Z"/>
                <w:rFonts w:ascii="Times New Roman" w:hAnsi="Times New Roman" w:cs="Times New Roman"/>
                <w:sz w:val="24"/>
                <w:szCs w:val="24"/>
                <w:rPrChange w:id="2160" w:author="Balasubramanian, Ruchita" w:date="2025-08-05T15:31:00Z" w16du:dateUtc="2025-08-05T19:31:00Z">
                  <w:rPr>
                    <w:del w:id="2161" w:author="Balasubramanian, Ruchita" w:date="2025-08-06T09:13:00Z" w16du:dateUtc="2025-08-06T13:13:00Z"/>
                    <w:sz w:val="16"/>
                    <w:szCs w:val="16"/>
                  </w:rPr>
                </w:rPrChange>
              </w:rPr>
            </w:pPr>
            <w:del w:id="2162" w:author="Balasubramanian, Ruchita" w:date="2025-08-06T09:13:00Z" w16du:dateUtc="2025-08-06T13:13:00Z">
              <w:r w:rsidRPr="00F77336" w:rsidDel="00216840">
                <w:rPr>
                  <w:rFonts w:ascii="Times New Roman" w:hAnsi="Times New Roman" w:cs="Times New Roman"/>
                  <w:sz w:val="24"/>
                  <w:szCs w:val="24"/>
                  <w:rPrChange w:id="2163" w:author="Balasubramanian, Ruchita" w:date="2025-08-05T15:31:00Z" w16du:dateUtc="2025-08-05T19:31:00Z">
                    <w:rPr>
                      <w:sz w:val="16"/>
                      <w:szCs w:val="16"/>
                    </w:rPr>
                  </w:rPrChange>
                </w:rPr>
                <w:delText>(2,730 - 3,529)</w:delText>
              </w:r>
            </w:del>
          </w:p>
        </w:tc>
        <w:tc>
          <w:tcPr>
            <w:tcW w:w="1035" w:type="dxa"/>
            <w:tcBorders>
              <w:top w:val="nil"/>
              <w:left w:val="nil"/>
              <w:bottom w:val="single" w:sz="4" w:space="0" w:color="auto"/>
              <w:right w:val="single" w:sz="4" w:space="0" w:color="auto"/>
            </w:tcBorders>
            <w:shd w:val="clear" w:color="FF6F00" w:fill="FF6F00"/>
            <w:vAlign w:val="bottom"/>
            <w:tcPrChange w:id="21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6F00" w:fill="FF6F00"/>
                <w:vAlign w:val="bottom"/>
              </w:tcPr>
            </w:tcPrChange>
          </w:tcPr>
          <w:p w14:paraId="360FE83D" w14:textId="3C57EAEC" w:rsidR="00F50E0E" w:rsidRPr="00F77336" w:rsidDel="00216840" w:rsidRDefault="00F50E0E" w:rsidP="007B5A9B">
            <w:pPr>
              <w:spacing w:line="204" w:lineRule="auto"/>
              <w:jc w:val="center"/>
              <w:rPr>
                <w:del w:id="2165" w:author="Balasubramanian, Ruchita" w:date="2025-08-06T09:13:00Z" w16du:dateUtc="2025-08-06T13:13:00Z"/>
                <w:rFonts w:ascii="Times New Roman" w:hAnsi="Times New Roman" w:cs="Times New Roman"/>
                <w:sz w:val="24"/>
                <w:szCs w:val="24"/>
                <w:rPrChange w:id="2166" w:author="Balasubramanian, Ruchita" w:date="2025-08-05T15:31:00Z" w16du:dateUtc="2025-08-05T19:31:00Z">
                  <w:rPr>
                    <w:del w:id="2167" w:author="Balasubramanian, Ruchita" w:date="2025-08-06T09:13:00Z" w16du:dateUtc="2025-08-06T13:13:00Z"/>
                    <w:sz w:val="15"/>
                    <w:szCs w:val="15"/>
                  </w:rPr>
                </w:rPrChange>
              </w:rPr>
            </w:pPr>
            <w:del w:id="21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69" w:author="Balasubramanian, Ruchita" w:date="2025-08-05T15:31:00Z" w16du:dateUtc="2025-08-05T19:31:00Z">
                    <w:rPr>
                      <w:rFonts w:eastAsia="Times New Roman"/>
                      <w:color w:val="000000"/>
                      <w:sz w:val="16"/>
                      <w:szCs w:val="16"/>
                      <w:lang w:val="en-US"/>
                    </w:rPr>
                  </w:rPrChange>
                </w:rPr>
                <w:delText>(176 - 1,016)</w:delText>
              </w:r>
            </w:del>
          </w:p>
        </w:tc>
        <w:tc>
          <w:tcPr>
            <w:tcW w:w="1138" w:type="dxa"/>
            <w:gridSpan w:val="3"/>
            <w:tcBorders>
              <w:top w:val="nil"/>
              <w:left w:val="single" w:sz="4" w:space="0" w:color="auto"/>
              <w:bottom w:val="single" w:sz="4" w:space="0" w:color="auto"/>
              <w:right w:val="single" w:sz="4" w:space="0" w:color="auto"/>
            </w:tcBorders>
            <w:shd w:val="clear" w:color="FF6F00" w:fill="FF6F00"/>
            <w:vAlign w:val="bottom"/>
            <w:tcPrChange w:id="21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6F00" w:fill="FF6F00"/>
                <w:vAlign w:val="bottom"/>
              </w:tcPr>
            </w:tcPrChange>
          </w:tcPr>
          <w:p w14:paraId="1B4D4F38" w14:textId="026E7005" w:rsidR="00F50E0E" w:rsidRPr="00F77336" w:rsidDel="00216840" w:rsidRDefault="00F50E0E" w:rsidP="007B5A9B">
            <w:pPr>
              <w:spacing w:line="204" w:lineRule="auto"/>
              <w:jc w:val="center"/>
              <w:rPr>
                <w:del w:id="2171" w:author="Balasubramanian, Ruchita" w:date="2025-08-06T09:13:00Z" w16du:dateUtc="2025-08-06T13:13:00Z"/>
                <w:rFonts w:ascii="Times New Roman" w:hAnsi="Times New Roman" w:cs="Times New Roman"/>
                <w:sz w:val="24"/>
                <w:szCs w:val="24"/>
                <w:rPrChange w:id="2172" w:author="Balasubramanian, Ruchita" w:date="2025-08-05T15:31:00Z" w16du:dateUtc="2025-08-05T19:31:00Z">
                  <w:rPr>
                    <w:del w:id="2173" w:author="Balasubramanian, Ruchita" w:date="2025-08-06T09:13:00Z" w16du:dateUtc="2025-08-06T13:13:00Z"/>
                    <w:sz w:val="15"/>
                    <w:szCs w:val="15"/>
                  </w:rPr>
                </w:rPrChange>
              </w:rPr>
            </w:pPr>
            <w:del w:id="21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75" w:author="Balasubramanian, Ruchita" w:date="2025-08-05T15:31:00Z" w16du:dateUtc="2025-08-05T19:31:00Z">
                    <w:rPr>
                      <w:rFonts w:eastAsia="Times New Roman"/>
                      <w:color w:val="000000"/>
                      <w:sz w:val="16"/>
                      <w:szCs w:val="16"/>
                      <w:lang w:val="en-US"/>
                    </w:rPr>
                  </w:rPrChange>
                </w:rPr>
                <w:delText>(5.8 - 31.1%)</w:delText>
              </w:r>
            </w:del>
          </w:p>
        </w:tc>
        <w:tc>
          <w:tcPr>
            <w:tcW w:w="1035" w:type="dxa"/>
            <w:tcBorders>
              <w:top w:val="nil"/>
              <w:left w:val="single" w:sz="4" w:space="0" w:color="auto"/>
              <w:bottom w:val="single" w:sz="4" w:space="0" w:color="auto"/>
              <w:right w:val="single" w:sz="4" w:space="0" w:color="auto"/>
            </w:tcBorders>
            <w:shd w:val="clear" w:color="FF8500" w:fill="FF8500"/>
            <w:vAlign w:val="bottom"/>
            <w:tcPrChange w:id="21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8500" w:fill="FF8500"/>
                <w:vAlign w:val="bottom"/>
              </w:tcPr>
            </w:tcPrChange>
          </w:tcPr>
          <w:p w14:paraId="7FE4CFC3" w14:textId="6D25806E" w:rsidR="00F50E0E" w:rsidRPr="00F77336" w:rsidDel="00216840" w:rsidRDefault="00F50E0E" w:rsidP="007B5A9B">
            <w:pPr>
              <w:spacing w:line="204" w:lineRule="auto"/>
              <w:jc w:val="center"/>
              <w:rPr>
                <w:del w:id="2177" w:author="Balasubramanian, Ruchita" w:date="2025-08-06T09:13:00Z" w16du:dateUtc="2025-08-06T13:13:00Z"/>
                <w:rFonts w:ascii="Times New Roman" w:hAnsi="Times New Roman" w:cs="Times New Roman"/>
                <w:sz w:val="24"/>
                <w:szCs w:val="24"/>
                <w:rPrChange w:id="2178" w:author="Balasubramanian, Ruchita" w:date="2025-08-05T15:31:00Z" w16du:dateUtc="2025-08-05T19:31:00Z">
                  <w:rPr>
                    <w:del w:id="2179" w:author="Balasubramanian, Ruchita" w:date="2025-08-06T09:13:00Z" w16du:dateUtc="2025-08-06T13:13:00Z"/>
                    <w:sz w:val="15"/>
                    <w:szCs w:val="15"/>
                  </w:rPr>
                </w:rPrChange>
              </w:rPr>
            </w:pPr>
            <w:del w:id="21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81" w:author="Balasubramanian, Ruchita" w:date="2025-08-05T15:31:00Z" w16du:dateUtc="2025-08-05T19:31:00Z">
                    <w:rPr>
                      <w:rFonts w:eastAsia="Times New Roman"/>
                      <w:color w:val="000000"/>
                      <w:sz w:val="16"/>
                      <w:szCs w:val="16"/>
                      <w:lang w:val="en-US"/>
                    </w:rPr>
                  </w:rPrChange>
                </w:rPr>
                <w:delText>(153 - 836)</w:delText>
              </w:r>
            </w:del>
          </w:p>
        </w:tc>
        <w:tc>
          <w:tcPr>
            <w:tcW w:w="1138" w:type="dxa"/>
            <w:gridSpan w:val="3"/>
            <w:tcBorders>
              <w:top w:val="nil"/>
              <w:left w:val="single" w:sz="4" w:space="0" w:color="auto"/>
              <w:bottom w:val="single" w:sz="4" w:space="0" w:color="auto"/>
              <w:right w:val="single" w:sz="4" w:space="0" w:color="auto"/>
            </w:tcBorders>
            <w:shd w:val="clear" w:color="FF8500" w:fill="FF8500"/>
            <w:vAlign w:val="bottom"/>
            <w:tcPrChange w:id="21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8500" w:fill="FF8500"/>
                <w:vAlign w:val="bottom"/>
              </w:tcPr>
            </w:tcPrChange>
          </w:tcPr>
          <w:p w14:paraId="0803636E" w14:textId="34E3C2DF" w:rsidR="00F50E0E" w:rsidRPr="00F77336" w:rsidDel="00216840" w:rsidRDefault="00F50E0E" w:rsidP="007B5A9B">
            <w:pPr>
              <w:spacing w:line="204" w:lineRule="auto"/>
              <w:jc w:val="center"/>
              <w:rPr>
                <w:del w:id="2183" w:author="Balasubramanian, Ruchita" w:date="2025-08-06T09:13:00Z" w16du:dateUtc="2025-08-06T13:13:00Z"/>
                <w:rFonts w:ascii="Times New Roman" w:hAnsi="Times New Roman" w:cs="Times New Roman"/>
                <w:sz w:val="24"/>
                <w:szCs w:val="24"/>
                <w:rPrChange w:id="2184" w:author="Balasubramanian, Ruchita" w:date="2025-08-05T15:31:00Z" w16du:dateUtc="2025-08-05T19:31:00Z">
                  <w:rPr>
                    <w:del w:id="2185" w:author="Balasubramanian, Ruchita" w:date="2025-08-06T09:13:00Z" w16du:dateUtc="2025-08-06T13:13:00Z"/>
                    <w:sz w:val="15"/>
                    <w:szCs w:val="15"/>
                  </w:rPr>
                </w:rPrChange>
              </w:rPr>
            </w:pPr>
            <w:del w:id="21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87" w:author="Balasubramanian, Ruchita" w:date="2025-08-05T15:31:00Z" w16du:dateUtc="2025-08-05T19:31:00Z">
                    <w:rPr>
                      <w:rFonts w:eastAsia="Times New Roman"/>
                      <w:color w:val="000000"/>
                      <w:sz w:val="16"/>
                      <w:szCs w:val="16"/>
                      <w:lang w:val="en-US"/>
                    </w:rPr>
                  </w:rPrChange>
                </w:rPr>
                <w:delText>(5.0 - 25.9%)</w:delText>
              </w:r>
            </w:del>
          </w:p>
        </w:tc>
        <w:tc>
          <w:tcPr>
            <w:tcW w:w="1035" w:type="dxa"/>
            <w:tcBorders>
              <w:top w:val="nil"/>
              <w:left w:val="single" w:sz="4" w:space="0" w:color="auto"/>
              <w:bottom w:val="single" w:sz="4" w:space="0" w:color="auto"/>
              <w:right w:val="single" w:sz="4" w:space="0" w:color="auto"/>
            </w:tcBorders>
            <w:shd w:val="clear" w:color="FFC400" w:fill="FFC400"/>
            <w:vAlign w:val="bottom"/>
            <w:tcPrChange w:id="21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400" w:fill="FFC400"/>
                <w:vAlign w:val="bottom"/>
              </w:tcPr>
            </w:tcPrChange>
          </w:tcPr>
          <w:p w14:paraId="050A228B" w14:textId="4224B9C2" w:rsidR="00F50E0E" w:rsidRPr="00F77336" w:rsidDel="00216840" w:rsidRDefault="00F50E0E" w:rsidP="007B5A9B">
            <w:pPr>
              <w:spacing w:line="204" w:lineRule="auto"/>
              <w:jc w:val="center"/>
              <w:rPr>
                <w:del w:id="2189" w:author="Balasubramanian, Ruchita" w:date="2025-08-06T09:13:00Z" w16du:dateUtc="2025-08-06T13:13:00Z"/>
                <w:rFonts w:ascii="Times New Roman" w:hAnsi="Times New Roman" w:cs="Times New Roman"/>
                <w:sz w:val="24"/>
                <w:szCs w:val="24"/>
                <w:rPrChange w:id="2190" w:author="Balasubramanian, Ruchita" w:date="2025-08-05T15:31:00Z" w16du:dateUtc="2025-08-05T19:31:00Z">
                  <w:rPr>
                    <w:del w:id="2191" w:author="Balasubramanian, Ruchita" w:date="2025-08-06T09:13:00Z" w16du:dateUtc="2025-08-06T13:13:00Z"/>
                    <w:sz w:val="15"/>
                    <w:szCs w:val="15"/>
                  </w:rPr>
                </w:rPrChange>
              </w:rPr>
            </w:pPr>
            <w:del w:id="21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93" w:author="Balasubramanian, Ruchita" w:date="2025-08-05T15:31:00Z" w16du:dateUtc="2025-08-05T19:31:00Z">
                    <w:rPr>
                      <w:rFonts w:eastAsia="Times New Roman"/>
                      <w:color w:val="000000"/>
                      <w:sz w:val="16"/>
                      <w:szCs w:val="16"/>
                      <w:lang w:val="en-US"/>
                    </w:rPr>
                  </w:rPrChange>
                </w:rPr>
                <w:delText>(82 - 382)</w:delText>
              </w:r>
            </w:del>
          </w:p>
        </w:tc>
        <w:tc>
          <w:tcPr>
            <w:tcW w:w="1138" w:type="dxa"/>
            <w:gridSpan w:val="2"/>
            <w:tcBorders>
              <w:top w:val="nil"/>
              <w:left w:val="single" w:sz="4" w:space="0" w:color="auto"/>
              <w:bottom w:val="single" w:sz="4" w:space="0" w:color="auto"/>
              <w:right w:val="single" w:sz="4" w:space="0" w:color="auto"/>
            </w:tcBorders>
            <w:shd w:val="clear" w:color="FFC400" w:fill="FFC400"/>
            <w:vAlign w:val="bottom"/>
            <w:tcPrChange w:id="21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400" w:fill="FFC400"/>
                <w:vAlign w:val="bottom"/>
              </w:tcPr>
            </w:tcPrChange>
          </w:tcPr>
          <w:p w14:paraId="70DBEF15" w14:textId="44C8D1F8" w:rsidR="00F50E0E" w:rsidRPr="00F77336" w:rsidDel="00216840" w:rsidRDefault="00F50E0E" w:rsidP="007B5A9B">
            <w:pPr>
              <w:spacing w:line="204" w:lineRule="auto"/>
              <w:jc w:val="center"/>
              <w:rPr>
                <w:del w:id="2195" w:author="Balasubramanian, Ruchita" w:date="2025-08-06T09:13:00Z" w16du:dateUtc="2025-08-06T13:13:00Z"/>
                <w:rFonts w:ascii="Times New Roman" w:hAnsi="Times New Roman" w:cs="Times New Roman"/>
                <w:sz w:val="24"/>
                <w:szCs w:val="24"/>
                <w:rPrChange w:id="2196" w:author="Balasubramanian, Ruchita" w:date="2025-08-05T15:31:00Z" w16du:dateUtc="2025-08-05T19:31:00Z">
                  <w:rPr>
                    <w:del w:id="2197" w:author="Balasubramanian, Ruchita" w:date="2025-08-06T09:13:00Z" w16du:dateUtc="2025-08-06T13:13:00Z"/>
                    <w:sz w:val="15"/>
                    <w:szCs w:val="15"/>
                  </w:rPr>
                </w:rPrChange>
              </w:rPr>
            </w:pPr>
            <w:del w:id="21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99" w:author="Balasubramanian, Ruchita" w:date="2025-08-05T15:31:00Z" w16du:dateUtc="2025-08-05T19:31:00Z">
                    <w:rPr>
                      <w:rFonts w:eastAsia="Times New Roman"/>
                      <w:color w:val="000000"/>
                      <w:sz w:val="16"/>
                      <w:szCs w:val="16"/>
                      <w:lang w:val="en-US"/>
                    </w:rPr>
                  </w:rPrChange>
                </w:rPr>
                <w:delText>(2.6 - 11.8%)</w:delText>
              </w:r>
            </w:del>
          </w:p>
        </w:tc>
      </w:tr>
      <w:tr w:rsidR="00F50E0E" w:rsidRPr="00F77336" w:rsidDel="00216840" w14:paraId="63C1CA4B" w14:textId="66D2E385" w:rsidTr="00216840">
        <w:tblPrEx>
          <w:tblW w:w="9246" w:type="dxa"/>
          <w:jc w:val="center"/>
          <w:tblCellMar>
            <w:left w:w="29" w:type="dxa"/>
            <w:right w:w="29" w:type="dxa"/>
          </w:tblCellMar>
          <w:tblPrExChange w:id="2200" w:author="Balasubramanian, Ruchita" w:date="2025-08-06T09:13:00Z" w16du:dateUtc="2025-08-06T13:13:00Z">
            <w:tblPrEx>
              <w:tblW w:w="9246" w:type="dxa"/>
              <w:jc w:val="center"/>
              <w:tblCellMar>
                <w:left w:w="29" w:type="dxa"/>
                <w:right w:w="29" w:type="dxa"/>
              </w:tblCellMar>
            </w:tblPrEx>
          </w:tblPrExChange>
        </w:tblPrEx>
        <w:trPr>
          <w:trHeight w:val="43"/>
          <w:jc w:val="center"/>
          <w:del w:id="2201" w:author="Balasubramanian, Ruchita" w:date="2025-08-06T09:13:00Z"/>
          <w:trPrChange w:id="2202" w:author="Balasubramanian, Ruchita" w:date="2025-08-06T09:13:00Z" w16du:dateUtc="2025-08-06T13:13:00Z">
            <w:trPr>
              <w:gridBefore w:val="1"/>
              <w:trHeight w:val="43"/>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2203" w:author="Balasubramanian, Ruchita" w:date="2025-08-06T09:13:00Z" w16du:dateUtc="2025-08-06T13:13:00Z">
              <w:tcPr>
                <w:tcW w:w="1123" w:type="dxa"/>
                <w:gridSpan w:val="3"/>
                <w:vMerge w:val="restart"/>
                <w:tcBorders>
                  <w:top w:val="single" w:sz="8" w:space="0" w:color="auto"/>
                  <w:left w:val="single" w:sz="8" w:space="0" w:color="auto"/>
                  <w:right w:val="single" w:sz="8" w:space="0" w:color="auto"/>
                </w:tcBorders>
                <w:vAlign w:val="center"/>
              </w:tcPr>
            </w:tcPrChange>
          </w:tcPr>
          <w:p w14:paraId="20373152" w14:textId="6EBEF031" w:rsidR="00F50E0E" w:rsidRPr="00F77336" w:rsidDel="00216840" w:rsidRDefault="00F50E0E" w:rsidP="007B5A9B">
            <w:pPr>
              <w:spacing w:line="204" w:lineRule="auto"/>
              <w:jc w:val="center"/>
              <w:rPr>
                <w:del w:id="2204" w:author="Balasubramanian, Ruchita" w:date="2025-08-06T09:13:00Z" w16du:dateUtc="2025-08-06T13:13:00Z"/>
                <w:rFonts w:ascii="Times New Roman" w:hAnsi="Times New Roman" w:cs="Times New Roman"/>
                <w:b/>
                <w:bCs/>
                <w:sz w:val="24"/>
                <w:szCs w:val="24"/>
                <w:rPrChange w:id="2205" w:author="Balasubramanian, Ruchita" w:date="2025-08-05T15:31:00Z" w16du:dateUtc="2025-08-05T19:31:00Z">
                  <w:rPr>
                    <w:del w:id="2206" w:author="Balasubramanian, Ruchita" w:date="2025-08-06T09:13:00Z" w16du:dateUtc="2025-08-06T13:13:00Z"/>
                    <w:b/>
                    <w:bCs/>
                    <w:sz w:val="16"/>
                    <w:szCs w:val="16"/>
                  </w:rPr>
                </w:rPrChange>
              </w:rPr>
            </w:pPr>
            <w:del w:id="2207"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208" w:author="Balasubramanian, Ruchita" w:date="2025-08-05T15:31:00Z" w16du:dateUtc="2025-08-05T19:31:00Z">
                    <w:rPr>
                      <w:rFonts w:eastAsia="Times New Roman"/>
                      <w:b/>
                      <w:bCs/>
                      <w:sz w:val="16"/>
                      <w:szCs w:val="16"/>
                      <w:lang w:val="en-US"/>
                    </w:rPr>
                  </w:rPrChange>
                </w:rPr>
                <w:delText>Tennessee</w:delText>
              </w:r>
            </w:del>
          </w:p>
        </w:tc>
        <w:tc>
          <w:tcPr>
            <w:tcW w:w="1427" w:type="dxa"/>
            <w:gridSpan w:val="2"/>
            <w:tcBorders>
              <w:top w:val="single" w:sz="4" w:space="0" w:color="auto"/>
              <w:left w:val="nil"/>
              <w:bottom w:val="nil"/>
              <w:right w:val="single" w:sz="4" w:space="0" w:color="auto"/>
            </w:tcBorders>
            <w:shd w:val="clear" w:color="FFFFFF" w:fill="FFFFFF"/>
            <w:tcPrChange w:id="22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006BE0D3" w14:textId="7230D962" w:rsidR="00F50E0E" w:rsidRPr="00F77336" w:rsidDel="00216840" w:rsidRDefault="00F50E0E" w:rsidP="007B5A9B">
            <w:pPr>
              <w:spacing w:line="204" w:lineRule="auto"/>
              <w:jc w:val="center"/>
              <w:rPr>
                <w:del w:id="2210" w:author="Balasubramanian, Ruchita" w:date="2025-08-06T09:13:00Z" w16du:dateUtc="2025-08-06T13:13:00Z"/>
                <w:rFonts w:ascii="Times New Roman" w:eastAsia="Times New Roman" w:hAnsi="Times New Roman" w:cs="Times New Roman"/>
                <w:color w:val="000000"/>
                <w:sz w:val="24"/>
                <w:szCs w:val="24"/>
                <w:rPrChange w:id="2211" w:author="Balasubramanian, Ruchita" w:date="2025-08-05T15:31:00Z" w16du:dateUtc="2025-08-05T19:31:00Z">
                  <w:rPr>
                    <w:del w:id="2212" w:author="Balasubramanian, Ruchita" w:date="2025-08-06T09:13:00Z" w16du:dateUtc="2025-08-06T13:13:00Z"/>
                    <w:rFonts w:eastAsia="Times New Roman"/>
                    <w:color w:val="000000"/>
                    <w:sz w:val="16"/>
                    <w:szCs w:val="16"/>
                  </w:rPr>
                </w:rPrChange>
              </w:rPr>
            </w:pPr>
            <w:del w:id="2213" w:author="Balasubramanian, Ruchita" w:date="2025-08-06T09:13:00Z" w16du:dateUtc="2025-08-06T13:13:00Z">
              <w:r w:rsidRPr="00F77336" w:rsidDel="00216840">
                <w:rPr>
                  <w:rFonts w:ascii="Times New Roman" w:hAnsi="Times New Roman" w:cs="Times New Roman"/>
                  <w:sz w:val="24"/>
                  <w:szCs w:val="24"/>
                  <w:rPrChange w:id="2214" w:author="Balasubramanian, Ruchita" w:date="2025-08-05T15:31:00Z" w16du:dateUtc="2025-08-05T19:31:00Z">
                    <w:rPr>
                      <w:sz w:val="16"/>
                      <w:szCs w:val="16"/>
                    </w:rPr>
                  </w:rPrChange>
                </w:rPr>
                <w:delText>5,348</w:delText>
              </w:r>
            </w:del>
          </w:p>
        </w:tc>
        <w:tc>
          <w:tcPr>
            <w:tcW w:w="1035" w:type="dxa"/>
            <w:tcBorders>
              <w:top w:val="single" w:sz="4" w:space="0" w:color="auto"/>
              <w:left w:val="nil"/>
              <w:bottom w:val="nil"/>
              <w:right w:val="single" w:sz="4" w:space="0" w:color="auto"/>
            </w:tcBorders>
            <w:shd w:val="clear" w:color="FF7200" w:fill="FF7200"/>
            <w:vAlign w:val="bottom"/>
            <w:tcPrChange w:id="22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7200" w:fill="FF7200"/>
                <w:vAlign w:val="bottom"/>
              </w:tcPr>
            </w:tcPrChange>
          </w:tcPr>
          <w:p w14:paraId="459C9D73" w14:textId="2D5F600E" w:rsidR="00F50E0E" w:rsidRPr="00F77336" w:rsidDel="00216840" w:rsidRDefault="00F50E0E" w:rsidP="007B5A9B">
            <w:pPr>
              <w:spacing w:line="204" w:lineRule="auto"/>
              <w:jc w:val="center"/>
              <w:rPr>
                <w:del w:id="2216" w:author="Balasubramanian, Ruchita" w:date="2025-08-06T09:13:00Z" w16du:dateUtc="2025-08-06T13:13:00Z"/>
                <w:rFonts w:ascii="Times New Roman" w:eastAsia="Times New Roman" w:hAnsi="Times New Roman" w:cs="Times New Roman"/>
                <w:color w:val="000000"/>
                <w:sz w:val="24"/>
                <w:szCs w:val="24"/>
                <w:rPrChange w:id="2217" w:author="Balasubramanian, Ruchita" w:date="2025-08-05T15:31:00Z" w16du:dateUtc="2025-08-05T19:31:00Z">
                  <w:rPr>
                    <w:del w:id="2218" w:author="Balasubramanian, Ruchita" w:date="2025-08-06T09:13:00Z" w16du:dateUtc="2025-08-06T13:13:00Z"/>
                    <w:rFonts w:eastAsia="Times New Roman"/>
                    <w:color w:val="000000"/>
                    <w:sz w:val="15"/>
                    <w:szCs w:val="15"/>
                  </w:rPr>
                </w:rPrChange>
              </w:rPr>
            </w:pPr>
            <w:del w:id="22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20" w:author="Balasubramanian, Ruchita" w:date="2025-08-05T15:31:00Z" w16du:dateUtc="2025-08-05T19:31:00Z">
                    <w:rPr>
                      <w:rFonts w:eastAsia="Times New Roman"/>
                      <w:color w:val="000000"/>
                      <w:sz w:val="16"/>
                      <w:szCs w:val="16"/>
                      <w:lang w:val="en-US"/>
                    </w:rPr>
                  </w:rPrChange>
                </w:rPr>
                <w:delText>883</w:delText>
              </w:r>
            </w:del>
          </w:p>
        </w:tc>
        <w:tc>
          <w:tcPr>
            <w:tcW w:w="1138" w:type="dxa"/>
            <w:gridSpan w:val="3"/>
            <w:tcBorders>
              <w:top w:val="single" w:sz="4" w:space="0" w:color="auto"/>
              <w:left w:val="single" w:sz="4" w:space="0" w:color="auto"/>
              <w:bottom w:val="nil"/>
              <w:right w:val="single" w:sz="4" w:space="0" w:color="auto"/>
            </w:tcBorders>
            <w:shd w:val="clear" w:color="FF7200" w:fill="FF7200"/>
            <w:vAlign w:val="bottom"/>
            <w:tcPrChange w:id="22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7200" w:fill="FF7200"/>
                <w:vAlign w:val="bottom"/>
              </w:tcPr>
            </w:tcPrChange>
          </w:tcPr>
          <w:p w14:paraId="2451115B" w14:textId="508C086F" w:rsidR="00F50E0E" w:rsidRPr="00F77336" w:rsidDel="00216840" w:rsidRDefault="00F50E0E" w:rsidP="007B5A9B">
            <w:pPr>
              <w:spacing w:line="204" w:lineRule="auto"/>
              <w:jc w:val="center"/>
              <w:rPr>
                <w:del w:id="2222" w:author="Balasubramanian, Ruchita" w:date="2025-08-06T09:13:00Z" w16du:dateUtc="2025-08-06T13:13:00Z"/>
                <w:rFonts w:ascii="Times New Roman" w:eastAsia="Times New Roman" w:hAnsi="Times New Roman" w:cs="Times New Roman"/>
                <w:color w:val="000000"/>
                <w:sz w:val="24"/>
                <w:szCs w:val="24"/>
                <w:rPrChange w:id="2223" w:author="Balasubramanian, Ruchita" w:date="2025-08-05T15:31:00Z" w16du:dateUtc="2025-08-05T19:31:00Z">
                  <w:rPr>
                    <w:del w:id="2224" w:author="Balasubramanian, Ruchita" w:date="2025-08-06T09:13:00Z" w16du:dateUtc="2025-08-06T13:13:00Z"/>
                    <w:rFonts w:eastAsia="Times New Roman"/>
                    <w:color w:val="000000"/>
                    <w:sz w:val="15"/>
                    <w:szCs w:val="15"/>
                  </w:rPr>
                </w:rPrChange>
              </w:rPr>
            </w:pPr>
            <w:del w:id="22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26" w:author="Balasubramanian, Ruchita" w:date="2025-08-05T15:31:00Z" w16du:dateUtc="2025-08-05T19:31:00Z">
                    <w:rPr>
                      <w:rFonts w:eastAsia="Times New Roman"/>
                      <w:color w:val="000000"/>
                      <w:sz w:val="16"/>
                      <w:szCs w:val="16"/>
                      <w:lang w:val="en-US"/>
                    </w:rPr>
                  </w:rPrChange>
                </w:rPr>
                <w:delText>16.5%</w:delText>
              </w:r>
            </w:del>
          </w:p>
        </w:tc>
        <w:tc>
          <w:tcPr>
            <w:tcW w:w="1035" w:type="dxa"/>
            <w:tcBorders>
              <w:top w:val="single" w:sz="4" w:space="0" w:color="auto"/>
              <w:left w:val="single" w:sz="4" w:space="0" w:color="auto"/>
              <w:bottom w:val="nil"/>
              <w:right w:val="single" w:sz="4" w:space="0" w:color="auto"/>
            </w:tcBorders>
            <w:shd w:val="clear" w:color="FF8C00" w:fill="FF8C00"/>
            <w:vAlign w:val="bottom"/>
            <w:tcPrChange w:id="22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8C00" w:fill="FF8C00"/>
                <w:vAlign w:val="bottom"/>
              </w:tcPr>
            </w:tcPrChange>
          </w:tcPr>
          <w:p w14:paraId="5513A76D" w14:textId="6E1C84A4" w:rsidR="00F50E0E" w:rsidRPr="00F77336" w:rsidDel="00216840" w:rsidRDefault="00F50E0E" w:rsidP="007B5A9B">
            <w:pPr>
              <w:spacing w:line="204" w:lineRule="auto"/>
              <w:jc w:val="center"/>
              <w:rPr>
                <w:del w:id="2228" w:author="Balasubramanian, Ruchita" w:date="2025-08-06T09:13:00Z" w16du:dateUtc="2025-08-06T13:13:00Z"/>
                <w:rFonts w:ascii="Times New Roman" w:eastAsia="Times New Roman" w:hAnsi="Times New Roman" w:cs="Times New Roman"/>
                <w:color w:val="000000"/>
                <w:sz w:val="24"/>
                <w:szCs w:val="24"/>
                <w:rPrChange w:id="2229" w:author="Balasubramanian, Ruchita" w:date="2025-08-05T15:31:00Z" w16du:dateUtc="2025-08-05T19:31:00Z">
                  <w:rPr>
                    <w:del w:id="2230" w:author="Balasubramanian, Ruchita" w:date="2025-08-06T09:13:00Z" w16du:dateUtc="2025-08-06T13:13:00Z"/>
                    <w:rFonts w:eastAsia="Times New Roman"/>
                    <w:color w:val="000000"/>
                    <w:sz w:val="15"/>
                    <w:szCs w:val="15"/>
                  </w:rPr>
                </w:rPrChange>
              </w:rPr>
            </w:pPr>
            <w:del w:id="22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32" w:author="Balasubramanian, Ruchita" w:date="2025-08-05T15:31:00Z" w16du:dateUtc="2025-08-05T19:31:00Z">
                    <w:rPr>
                      <w:rFonts w:eastAsia="Times New Roman"/>
                      <w:color w:val="000000"/>
                      <w:sz w:val="16"/>
                      <w:szCs w:val="16"/>
                      <w:lang w:val="en-US"/>
                    </w:rPr>
                  </w:rPrChange>
                </w:rPr>
                <w:delText>722</w:delText>
              </w:r>
            </w:del>
          </w:p>
        </w:tc>
        <w:tc>
          <w:tcPr>
            <w:tcW w:w="1138" w:type="dxa"/>
            <w:gridSpan w:val="3"/>
            <w:tcBorders>
              <w:top w:val="single" w:sz="4" w:space="0" w:color="auto"/>
              <w:left w:val="single" w:sz="4" w:space="0" w:color="auto"/>
              <w:bottom w:val="nil"/>
              <w:right w:val="single" w:sz="4" w:space="0" w:color="auto"/>
            </w:tcBorders>
            <w:shd w:val="clear" w:color="FF8C00" w:fill="FF8C00"/>
            <w:vAlign w:val="bottom"/>
            <w:tcPrChange w:id="22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8C00" w:fill="FF8C00"/>
                <w:vAlign w:val="bottom"/>
              </w:tcPr>
            </w:tcPrChange>
          </w:tcPr>
          <w:p w14:paraId="6E0AD27E" w14:textId="083BC3B0" w:rsidR="00F50E0E" w:rsidRPr="00F77336" w:rsidDel="00216840" w:rsidRDefault="00F50E0E" w:rsidP="007B5A9B">
            <w:pPr>
              <w:spacing w:line="204" w:lineRule="auto"/>
              <w:jc w:val="center"/>
              <w:rPr>
                <w:del w:id="2234" w:author="Balasubramanian, Ruchita" w:date="2025-08-06T09:13:00Z" w16du:dateUtc="2025-08-06T13:13:00Z"/>
                <w:rFonts w:ascii="Times New Roman" w:eastAsia="Times New Roman" w:hAnsi="Times New Roman" w:cs="Times New Roman"/>
                <w:color w:val="000000"/>
                <w:sz w:val="24"/>
                <w:szCs w:val="24"/>
                <w:rPrChange w:id="2235" w:author="Balasubramanian, Ruchita" w:date="2025-08-05T15:31:00Z" w16du:dateUtc="2025-08-05T19:31:00Z">
                  <w:rPr>
                    <w:del w:id="2236" w:author="Balasubramanian, Ruchita" w:date="2025-08-06T09:13:00Z" w16du:dateUtc="2025-08-06T13:13:00Z"/>
                    <w:rFonts w:eastAsia="Times New Roman"/>
                    <w:color w:val="000000"/>
                    <w:sz w:val="15"/>
                    <w:szCs w:val="15"/>
                  </w:rPr>
                </w:rPrChange>
              </w:rPr>
            </w:pPr>
            <w:del w:id="22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38" w:author="Balasubramanian, Ruchita" w:date="2025-08-05T15:31:00Z" w16du:dateUtc="2025-08-05T19:31:00Z">
                    <w:rPr>
                      <w:rFonts w:eastAsia="Times New Roman"/>
                      <w:color w:val="000000"/>
                      <w:sz w:val="16"/>
                      <w:szCs w:val="16"/>
                      <w:lang w:val="en-US"/>
                    </w:rPr>
                  </w:rPrChange>
                </w:rPr>
                <w:delText>13.5%</w:delText>
              </w:r>
            </w:del>
          </w:p>
        </w:tc>
        <w:tc>
          <w:tcPr>
            <w:tcW w:w="1035" w:type="dxa"/>
            <w:tcBorders>
              <w:top w:val="single" w:sz="4" w:space="0" w:color="auto"/>
              <w:left w:val="single" w:sz="4" w:space="0" w:color="auto"/>
              <w:bottom w:val="nil"/>
              <w:right w:val="single" w:sz="4" w:space="0" w:color="auto"/>
            </w:tcBorders>
            <w:shd w:val="clear" w:color="FFCB00" w:fill="FFCB00"/>
            <w:vAlign w:val="bottom"/>
            <w:tcPrChange w:id="22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B00" w:fill="FFCB00"/>
                <w:vAlign w:val="bottom"/>
              </w:tcPr>
            </w:tcPrChange>
          </w:tcPr>
          <w:p w14:paraId="303A1A12" w14:textId="57825C00" w:rsidR="00F50E0E" w:rsidRPr="00F77336" w:rsidDel="00216840" w:rsidRDefault="00F50E0E" w:rsidP="007B5A9B">
            <w:pPr>
              <w:spacing w:line="204" w:lineRule="auto"/>
              <w:jc w:val="center"/>
              <w:rPr>
                <w:del w:id="2240" w:author="Balasubramanian, Ruchita" w:date="2025-08-06T09:13:00Z" w16du:dateUtc="2025-08-06T13:13:00Z"/>
                <w:rFonts w:ascii="Times New Roman" w:eastAsia="Times New Roman" w:hAnsi="Times New Roman" w:cs="Times New Roman"/>
                <w:color w:val="000000"/>
                <w:sz w:val="24"/>
                <w:szCs w:val="24"/>
                <w:rPrChange w:id="2241" w:author="Balasubramanian, Ruchita" w:date="2025-08-05T15:31:00Z" w16du:dateUtc="2025-08-05T19:31:00Z">
                  <w:rPr>
                    <w:del w:id="2242" w:author="Balasubramanian, Ruchita" w:date="2025-08-06T09:13:00Z" w16du:dateUtc="2025-08-06T13:13:00Z"/>
                    <w:rFonts w:eastAsia="Times New Roman"/>
                    <w:color w:val="000000"/>
                    <w:sz w:val="15"/>
                    <w:szCs w:val="15"/>
                  </w:rPr>
                </w:rPrChange>
              </w:rPr>
            </w:pPr>
            <w:del w:id="22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44" w:author="Balasubramanian, Ruchita" w:date="2025-08-05T15:31:00Z" w16du:dateUtc="2025-08-05T19:31:00Z">
                    <w:rPr>
                      <w:rFonts w:eastAsia="Times New Roman"/>
                      <w:color w:val="000000"/>
                      <w:sz w:val="16"/>
                      <w:szCs w:val="16"/>
                      <w:lang w:val="en-US"/>
                    </w:rPr>
                  </w:rPrChange>
                </w:rPr>
                <w:delText>323</w:delText>
              </w:r>
            </w:del>
          </w:p>
        </w:tc>
        <w:tc>
          <w:tcPr>
            <w:tcW w:w="1138" w:type="dxa"/>
            <w:gridSpan w:val="2"/>
            <w:tcBorders>
              <w:top w:val="single" w:sz="4" w:space="0" w:color="auto"/>
              <w:left w:val="single" w:sz="4" w:space="0" w:color="auto"/>
              <w:bottom w:val="nil"/>
              <w:right w:val="single" w:sz="4" w:space="0" w:color="auto"/>
            </w:tcBorders>
            <w:shd w:val="clear" w:color="FFCB00" w:fill="FFCB00"/>
            <w:vAlign w:val="bottom"/>
            <w:tcPrChange w:id="22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B00" w:fill="FFCB00"/>
                <w:vAlign w:val="bottom"/>
              </w:tcPr>
            </w:tcPrChange>
          </w:tcPr>
          <w:p w14:paraId="4006E667" w14:textId="6D51666A" w:rsidR="00F50E0E" w:rsidRPr="00F77336" w:rsidDel="00216840" w:rsidRDefault="00F50E0E" w:rsidP="007B5A9B">
            <w:pPr>
              <w:spacing w:line="204" w:lineRule="auto"/>
              <w:jc w:val="center"/>
              <w:rPr>
                <w:del w:id="2246" w:author="Balasubramanian, Ruchita" w:date="2025-08-06T09:13:00Z" w16du:dateUtc="2025-08-06T13:13:00Z"/>
                <w:rFonts w:ascii="Times New Roman" w:eastAsia="Times New Roman" w:hAnsi="Times New Roman" w:cs="Times New Roman"/>
                <w:color w:val="000000"/>
                <w:sz w:val="24"/>
                <w:szCs w:val="24"/>
                <w:rPrChange w:id="2247" w:author="Balasubramanian, Ruchita" w:date="2025-08-05T15:31:00Z" w16du:dateUtc="2025-08-05T19:31:00Z">
                  <w:rPr>
                    <w:del w:id="2248" w:author="Balasubramanian, Ruchita" w:date="2025-08-06T09:13:00Z" w16du:dateUtc="2025-08-06T13:13:00Z"/>
                    <w:rFonts w:eastAsia="Times New Roman"/>
                    <w:color w:val="000000"/>
                    <w:sz w:val="15"/>
                    <w:szCs w:val="15"/>
                  </w:rPr>
                </w:rPrChange>
              </w:rPr>
            </w:pPr>
            <w:del w:id="22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50" w:author="Balasubramanian, Ruchita" w:date="2025-08-05T15:31:00Z" w16du:dateUtc="2025-08-05T19:31:00Z">
                    <w:rPr>
                      <w:rFonts w:eastAsia="Times New Roman"/>
                      <w:color w:val="000000"/>
                      <w:sz w:val="16"/>
                      <w:szCs w:val="16"/>
                      <w:lang w:val="en-US"/>
                    </w:rPr>
                  </w:rPrChange>
                </w:rPr>
                <w:delText>6.1%</w:delText>
              </w:r>
            </w:del>
          </w:p>
        </w:tc>
      </w:tr>
      <w:tr w:rsidR="00F50E0E" w:rsidRPr="00F77336" w:rsidDel="00216840" w14:paraId="17E49FE9" w14:textId="2DC51FD7" w:rsidTr="00216840">
        <w:tblPrEx>
          <w:tblW w:w="9246" w:type="dxa"/>
          <w:jc w:val="center"/>
          <w:tblCellMar>
            <w:left w:w="29" w:type="dxa"/>
            <w:right w:w="29" w:type="dxa"/>
          </w:tblCellMar>
          <w:tblPrExChange w:id="2251" w:author="Balasubramanian, Ruchita" w:date="2025-08-06T09:13:00Z" w16du:dateUtc="2025-08-06T13:13:00Z">
            <w:tblPrEx>
              <w:tblW w:w="9246" w:type="dxa"/>
              <w:jc w:val="center"/>
              <w:tblCellMar>
                <w:left w:w="29" w:type="dxa"/>
                <w:right w:w="29" w:type="dxa"/>
              </w:tblCellMar>
            </w:tblPrEx>
          </w:tblPrExChange>
        </w:tblPrEx>
        <w:trPr>
          <w:trHeight w:val="144"/>
          <w:jc w:val="center"/>
          <w:del w:id="2252" w:author="Balasubramanian, Ruchita" w:date="2025-08-06T09:13:00Z"/>
          <w:trPrChange w:id="22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2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1C7A8706" w14:textId="436F5EA0" w:rsidR="00F50E0E" w:rsidRPr="00F77336" w:rsidDel="00216840" w:rsidRDefault="00F50E0E" w:rsidP="007B5A9B">
            <w:pPr>
              <w:spacing w:line="204" w:lineRule="auto"/>
              <w:jc w:val="center"/>
              <w:rPr>
                <w:del w:id="2255" w:author="Balasubramanian, Ruchita" w:date="2025-08-06T09:13:00Z" w16du:dateUtc="2025-08-06T13:13:00Z"/>
                <w:rFonts w:ascii="Times New Roman" w:hAnsi="Times New Roman" w:cs="Times New Roman"/>
                <w:b/>
                <w:bCs/>
                <w:sz w:val="24"/>
                <w:szCs w:val="24"/>
                <w:rPrChange w:id="2256" w:author="Balasubramanian, Ruchita" w:date="2025-08-05T15:31:00Z" w16du:dateUtc="2025-08-05T19:31:00Z">
                  <w:rPr>
                    <w:del w:id="22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2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239ABA9D" w14:textId="3C2B655C" w:rsidR="00F50E0E" w:rsidRPr="00F77336" w:rsidDel="00216840" w:rsidRDefault="00F50E0E" w:rsidP="007B5A9B">
            <w:pPr>
              <w:spacing w:line="204" w:lineRule="auto"/>
              <w:jc w:val="center"/>
              <w:rPr>
                <w:del w:id="2259" w:author="Balasubramanian, Ruchita" w:date="2025-08-06T09:13:00Z" w16du:dateUtc="2025-08-06T13:13:00Z"/>
                <w:rFonts w:ascii="Times New Roman" w:eastAsia="Times New Roman" w:hAnsi="Times New Roman" w:cs="Times New Roman"/>
                <w:color w:val="000000"/>
                <w:sz w:val="24"/>
                <w:szCs w:val="24"/>
                <w:rPrChange w:id="2260" w:author="Balasubramanian, Ruchita" w:date="2025-08-05T15:31:00Z" w16du:dateUtc="2025-08-05T19:31:00Z">
                  <w:rPr>
                    <w:del w:id="2261" w:author="Balasubramanian, Ruchita" w:date="2025-08-06T09:13:00Z" w16du:dateUtc="2025-08-06T13:13:00Z"/>
                    <w:rFonts w:eastAsia="Times New Roman"/>
                    <w:color w:val="000000"/>
                    <w:sz w:val="16"/>
                    <w:szCs w:val="16"/>
                  </w:rPr>
                </w:rPrChange>
              </w:rPr>
            </w:pPr>
            <w:del w:id="2262" w:author="Balasubramanian, Ruchita" w:date="2025-08-06T09:13:00Z" w16du:dateUtc="2025-08-06T13:13:00Z">
              <w:r w:rsidRPr="00F77336" w:rsidDel="00216840">
                <w:rPr>
                  <w:rFonts w:ascii="Times New Roman" w:hAnsi="Times New Roman" w:cs="Times New Roman"/>
                  <w:sz w:val="24"/>
                  <w:szCs w:val="24"/>
                  <w:rPrChange w:id="2263" w:author="Balasubramanian, Ruchita" w:date="2025-08-05T15:31:00Z" w16du:dateUtc="2025-08-05T19:31:00Z">
                    <w:rPr>
                      <w:sz w:val="16"/>
                      <w:szCs w:val="16"/>
                    </w:rPr>
                  </w:rPrChange>
                </w:rPr>
                <w:delText>(4,390 - 6,463)</w:delText>
              </w:r>
            </w:del>
          </w:p>
        </w:tc>
        <w:tc>
          <w:tcPr>
            <w:tcW w:w="1035" w:type="dxa"/>
            <w:tcBorders>
              <w:top w:val="nil"/>
              <w:left w:val="nil"/>
              <w:bottom w:val="single" w:sz="4" w:space="0" w:color="auto"/>
              <w:right w:val="single" w:sz="4" w:space="0" w:color="auto"/>
            </w:tcBorders>
            <w:shd w:val="clear" w:color="FF7200" w:fill="FF7200"/>
            <w:vAlign w:val="bottom"/>
            <w:tcPrChange w:id="22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7200" w:fill="FF7200"/>
                <w:vAlign w:val="bottom"/>
              </w:tcPr>
            </w:tcPrChange>
          </w:tcPr>
          <w:p w14:paraId="01F5CCD1" w14:textId="09714D56" w:rsidR="00F50E0E" w:rsidRPr="00F77336" w:rsidDel="00216840" w:rsidRDefault="00F50E0E" w:rsidP="007B5A9B">
            <w:pPr>
              <w:spacing w:line="204" w:lineRule="auto"/>
              <w:jc w:val="center"/>
              <w:rPr>
                <w:del w:id="2265" w:author="Balasubramanian, Ruchita" w:date="2025-08-06T09:13:00Z" w16du:dateUtc="2025-08-06T13:13:00Z"/>
                <w:rFonts w:ascii="Times New Roman" w:eastAsia="Times New Roman" w:hAnsi="Times New Roman" w:cs="Times New Roman"/>
                <w:color w:val="000000"/>
                <w:sz w:val="24"/>
                <w:szCs w:val="24"/>
                <w:rPrChange w:id="2266" w:author="Balasubramanian, Ruchita" w:date="2025-08-05T15:31:00Z" w16du:dateUtc="2025-08-05T19:31:00Z">
                  <w:rPr>
                    <w:del w:id="2267" w:author="Balasubramanian, Ruchita" w:date="2025-08-06T09:13:00Z" w16du:dateUtc="2025-08-06T13:13:00Z"/>
                    <w:rFonts w:eastAsia="Times New Roman"/>
                    <w:color w:val="000000"/>
                    <w:sz w:val="15"/>
                    <w:szCs w:val="15"/>
                  </w:rPr>
                </w:rPrChange>
              </w:rPr>
            </w:pPr>
            <w:del w:id="22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69" w:author="Balasubramanian, Ruchita" w:date="2025-08-05T15:31:00Z" w16du:dateUtc="2025-08-05T19:31:00Z">
                    <w:rPr>
                      <w:rFonts w:eastAsia="Times New Roman"/>
                      <w:color w:val="000000"/>
                      <w:sz w:val="16"/>
                      <w:szCs w:val="16"/>
                      <w:lang w:val="en-US"/>
                    </w:rPr>
                  </w:rPrChange>
                </w:rPr>
                <w:delText>(289 - 1,652)</w:delText>
              </w:r>
            </w:del>
          </w:p>
        </w:tc>
        <w:tc>
          <w:tcPr>
            <w:tcW w:w="1138" w:type="dxa"/>
            <w:gridSpan w:val="3"/>
            <w:tcBorders>
              <w:top w:val="nil"/>
              <w:left w:val="single" w:sz="4" w:space="0" w:color="auto"/>
              <w:bottom w:val="single" w:sz="4" w:space="0" w:color="auto"/>
              <w:right w:val="single" w:sz="4" w:space="0" w:color="auto"/>
            </w:tcBorders>
            <w:shd w:val="clear" w:color="FF7200" w:fill="FF7200"/>
            <w:vAlign w:val="bottom"/>
            <w:tcPrChange w:id="22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7200" w:fill="FF7200"/>
                <w:vAlign w:val="bottom"/>
              </w:tcPr>
            </w:tcPrChange>
          </w:tcPr>
          <w:p w14:paraId="4DBF0EBE" w14:textId="42D3F406" w:rsidR="00F50E0E" w:rsidRPr="00F77336" w:rsidDel="00216840" w:rsidRDefault="00F50E0E" w:rsidP="007B5A9B">
            <w:pPr>
              <w:spacing w:line="204" w:lineRule="auto"/>
              <w:jc w:val="center"/>
              <w:rPr>
                <w:del w:id="2271" w:author="Balasubramanian, Ruchita" w:date="2025-08-06T09:13:00Z" w16du:dateUtc="2025-08-06T13:13:00Z"/>
                <w:rFonts w:ascii="Times New Roman" w:eastAsia="Times New Roman" w:hAnsi="Times New Roman" w:cs="Times New Roman"/>
                <w:color w:val="000000"/>
                <w:sz w:val="24"/>
                <w:szCs w:val="24"/>
                <w:rPrChange w:id="2272" w:author="Balasubramanian, Ruchita" w:date="2025-08-05T15:31:00Z" w16du:dateUtc="2025-08-05T19:31:00Z">
                  <w:rPr>
                    <w:del w:id="2273" w:author="Balasubramanian, Ruchita" w:date="2025-08-06T09:13:00Z" w16du:dateUtc="2025-08-06T13:13:00Z"/>
                    <w:rFonts w:eastAsia="Times New Roman"/>
                    <w:color w:val="000000"/>
                    <w:sz w:val="15"/>
                    <w:szCs w:val="15"/>
                  </w:rPr>
                </w:rPrChange>
              </w:rPr>
            </w:pPr>
            <w:del w:id="22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75" w:author="Balasubramanian, Ruchita" w:date="2025-08-05T15:31:00Z" w16du:dateUtc="2025-08-05T19:31:00Z">
                    <w:rPr>
                      <w:rFonts w:eastAsia="Times New Roman"/>
                      <w:color w:val="000000"/>
                      <w:sz w:val="16"/>
                      <w:szCs w:val="16"/>
                      <w:lang w:val="en-US"/>
                    </w:rPr>
                  </w:rPrChange>
                </w:rPr>
                <w:delText>(5.6 - 30.4%)</w:delText>
              </w:r>
            </w:del>
          </w:p>
        </w:tc>
        <w:tc>
          <w:tcPr>
            <w:tcW w:w="1035" w:type="dxa"/>
            <w:tcBorders>
              <w:top w:val="nil"/>
              <w:left w:val="single" w:sz="4" w:space="0" w:color="auto"/>
              <w:bottom w:val="single" w:sz="4" w:space="0" w:color="auto"/>
              <w:right w:val="single" w:sz="4" w:space="0" w:color="auto"/>
            </w:tcBorders>
            <w:shd w:val="clear" w:color="FF8C00" w:fill="FF8C00"/>
            <w:vAlign w:val="bottom"/>
            <w:tcPrChange w:id="22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8C00" w:fill="FF8C00"/>
                <w:vAlign w:val="bottom"/>
              </w:tcPr>
            </w:tcPrChange>
          </w:tcPr>
          <w:p w14:paraId="35A57E4C" w14:textId="799C3FAA" w:rsidR="00F50E0E" w:rsidRPr="00F77336" w:rsidDel="00216840" w:rsidRDefault="00F50E0E" w:rsidP="007B5A9B">
            <w:pPr>
              <w:spacing w:line="204" w:lineRule="auto"/>
              <w:jc w:val="center"/>
              <w:rPr>
                <w:del w:id="2277" w:author="Balasubramanian, Ruchita" w:date="2025-08-06T09:13:00Z" w16du:dateUtc="2025-08-06T13:13:00Z"/>
                <w:rFonts w:ascii="Times New Roman" w:eastAsia="Times New Roman" w:hAnsi="Times New Roman" w:cs="Times New Roman"/>
                <w:color w:val="000000"/>
                <w:sz w:val="24"/>
                <w:szCs w:val="24"/>
                <w:rPrChange w:id="2278" w:author="Balasubramanian, Ruchita" w:date="2025-08-05T15:31:00Z" w16du:dateUtc="2025-08-05T19:31:00Z">
                  <w:rPr>
                    <w:del w:id="2279" w:author="Balasubramanian, Ruchita" w:date="2025-08-06T09:13:00Z" w16du:dateUtc="2025-08-06T13:13:00Z"/>
                    <w:rFonts w:eastAsia="Times New Roman"/>
                    <w:color w:val="000000"/>
                    <w:sz w:val="15"/>
                    <w:szCs w:val="15"/>
                  </w:rPr>
                </w:rPrChange>
              </w:rPr>
            </w:pPr>
            <w:del w:id="22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81" w:author="Balasubramanian, Ruchita" w:date="2025-08-05T15:31:00Z" w16du:dateUtc="2025-08-05T19:31:00Z">
                    <w:rPr>
                      <w:rFonts w:eastAsia="Times New Roman"/>
                      <w:color w:val="000000"/>
                      <w:sz w:val="16"/>
                      <w:szCs w:val="16"/>
                      <w:lang w:val="en-US"/>
                    </w:rPr>
                  </w:rPrChange>
                </w:rPr>
                <w:delText>(244 - 1,330)</w:delText>
              </w:r>
            </w:del>
          </w:p>
        </w:tc>
        <w:tc>
          <w:tcPr>
            <w:tcW w:w="1138" w:type="dxa"/>
            <w:gridSpan w:val="3"/>
            <w:tcBorders>
              <w:top w:val="nil"/>
              <w:left w:val="single" w:sz="4" w:space="0" w:color="auto"/>
              <w:bottom w:val="single" w:sz="4" w:space="0" w:color="auto"/>
              <w:right w:val="single" w:sz="4" w:space="0" w:color="auto"/>
            </w:tcBorders>
            <w:shd w:val="clear" w:color="FF8C00" w:fill="FF8C00"/>
            <w:vAlign w:val="bottom"/>
            <w:tcPrChange w:id="22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8C00" w:fill="FF8C00"/>
                <w:vAlign w:val="bottom"/>
              </w:tcPr>
            </w:tcPrChange>
          </w:tcPr>
          <w:p w14:paraId="28EAE9F9" w14:textId="063530D3" w:rsidR="00F50E0E" w:rsidRPr="00F77336" w:rsidDel="00216840" w:rsidRDefault="00F50E0E" w:rsidP="007B5A9B">
            <w:pPr>
              <w:spacing w:line="204" w:lineRule="auto"/>
              <w:jc w:val="center"/>
              <w:rPr>
                <w:del w:id="2283" w:author="Balasubramanian, Ruchita" w:date="2025-08-06T09:13:00Z" w16du:dateUtc="2025-08-06T13:13:00Z"/>
                <w:rFonts w:ascii="Times New Roman" w:eastAsia="Times New Roman" w:hAnsi="Times New Roman" w:cs="Times New Roman"/>
                <w:color w:val="000000"/>
                <w:sz w:val="24"/>
                <w:szCs w:val="24"/>
                <w:rPrChange w:id="2284" w:author="Balasubramanian, Ruchita" w:date="2025-08-05T15:31:00Z" w16du:dateUtc="2025-08-05T19:31:00Z">
                  <w:rPr>
                    <w:del w:id="2285" w:author="Balasubramanian, Ruchita" w:date="2025-08-06T09:13:00Z" w16du:dateUtc="2025-08-06T13:13:00Z"/>
                    <w:rFonts w:eastAsia="Times New Roman"/>
                    <w:color w:val="000000"/>
                    <w:sz w:val="15"/>
                    <w:szCs w:val="15"/>
                  </w:rPr>
                </w:rPrChange>
              </w:rPr>
            </w:pPr>
            <w:del w:id="22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87" w:author="Balasubramanian, Ruchita" w:date="2025-08-05T15:31:00Z" w16du:dateUtc="2025-08-05T19:31:00Z">
                    <w:rPr>
                      <w:rFonts w:eastAsia="Times New Roman"/>
                      <w:color w:val="000000"/>
                      <w:sz w:val="16"/>
                      <w:szCs w:val="16"/>
                      <w:lang w:val="en-US"/>
                    </w:rPr>
                  </w:rPrChange>
                </w:rPr>
                <w:delText>(4.6 - 24.2%)</w:delText>
              </w:r>
            </w:del>
          </w:p>
        </w:tc>
        <w:tc>
          <w:tcPr>
            <w:tcW w:w="1035" w:type="dxa"/>
            <w:tcBorders>
              <w:top w:val="nil"/>
              <w:left w:val="single" w:sz="4" w:space="0" w:color="auto"/>
              <w:bottom w:val="single" w:sz="4" w:space="0" w:color="auto"/>
              <w:right w:val="single" w:sz="4" w:space="0" w:color="auto"/>
            </w:tcBorders>
            <w:shd w:val="clear" w:color="FFCB00" w:fill="FFCB00"/>
            <w:vAlign w:val="bottom"/>
            <w:tcPrChange w:id="22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B00" w:fill="FFCB00"/>
                <w:vAlign w:val="bottom"/>
              </w:tcPr>
            </w:tcPrChange>
          </w:tcPr>
          <w:p w14:paraId="571ED06B" w14:textId="056FDC4C" w:rsidR="00F50E0E" w:rsidRPr="00F77336" w:rsidDel="00216840" w:rsidRDefault="00F50E0E" w:rsidP="007B5A9B">
            <w:pPr>
              <w:spacing w:line="204" w:lineRule="auto"/>
              <w:jc w:val="center"/>
              <w:rPr>
                <w:del w:id="2289" w:author="Balasubramanian, Ruchita" w:date="2025-08-06T09:13:00Z" w16du:dateUtc="2025-08-06T13:13:00Z"/>
                <w:rFonts w:ascii="Times New Roman" w:eastAsia="Times New Roman" w:hAnsi="Times New Roman" w:cs="Times New Roman"/>
                <w:color w:val="000000"/>
                <w:sz w:val="24"/>
                <w:szCs w:val="24"/>
                <w:rPrChange w:id="2290" w:author="Balasubramanian, Ruchita" w:date="2025-08-05T15:31:00Z" w16du:dateUtc="2025-08-05T19:31:00Z">
                  <w:rPr>
                    <w:del w:id="2291" w:author="Balasubramanian, Ruchita" w:date="2025-08-06T09:13:00Z" w16du:dateUtc="2025-08-06T13:13:00Z"/>
                    <w:rFonts w:eastAsia="Times New Roman"/>
                    <w:color w:val="000000"/>
                    <w:sz w:val="15"/>
                    <w:szCs w:val="15"/>
                  </w:rPr>
                </w:rPrChange>
              </w:rPr>
            </w:pPr>
            <w:del w:id="22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93" w:author="Balasubramanian, Ruchita" w:date="2025-08-05T15:31:00Z" w16du:dateUtc="2025-08-05T19:31:00Z">
                    <w:rPr>
                      <w:rFonts w:eastAsia="Times New Roman"/>
                      <w:color w:val="000000"/>
                      <w:sz w:val="16"/>
                      <w:szCs w:val="16"/>
                      <w:lang w:val="en-US"/>
                    </w:rPr>
                  </w:rPrChange>
                </w:rPr>
                <w:delText>(119 - 557)</w:delText>
              </w:r>
            </w:del>
          </w:p>
        </w:tc>
        <w:tc>
          <w:tcPr>
            <w:tcW w:w="1138" w:type="dxa"/>
            <w:gridSpan w:val="2"/>
            <w:tcBorders>
              <w:top w:val="nil"/>
              <w:left w:val="single" w:sz="4" w:space="0" w:color="auto"/>
              <w:bottom w:val="single" w:sz="4" w:space="0" w:color="auto"/>
              <w:right w:val="single" w:sz="4" w:space="0" w:color="auto"/>
            </w:tcBorders>
            <w:shd w:val="clear" w:color="FFCB00" w:fill="FFCB00"/>
            <w:vAlign w:val="bottom"/>
            <w:tcPrChange w:id="22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B00" w:fill="FFCB00"/>
                <w:vAlign w:val="bottom"/>
              </w:tcPr>
            </w:tcPrChange>
          </w:tcPr>
          <w:p w14:paraId="542E8657" w14:textId="060CA290" w:rsidR="00F50E0E" w:rsidRPr="00F77336" w:rsidDel="00216840" w:rsidRDefault="00F50E0E" w:rsidP="007B5A9B">
            <w:pPr>
              <w:spacing w:line="204" w:lineRule="auto"/>
              <w:jc w:val="center"/>
              <w:rPr>
                <w:del w:id="2295" w:author="Balasubramanian, Ruchita" w:date="2025-08-06T09:13:00Z" w16du:dateUtc="2025-08-06T13:13:00Z"/>
                <w:rFonts w:ascii="Times New Roman" w:eastAsia="Times New Roman" w:hAnsi="Times New Roman" w:cs="Times New Roman"/>
                <w:color w:val="000000"/>
                <w:sz w:val="24"/>
                <w:szCs w:val="24"/>
                <w:rPrChange w:id="2296" w:author="Balasubramanian, Ruchita" w:date="2025-08-05T15:31:00Z" w16du:dateUtc="2025-08-05T19:31:00Z">
                  <w:rPr>
                    <w:del w:id="2297" w:author="Balasubramanian, Ruchita" w:date="2025-08-06T09:13:00Z" w16du:dateUtc="2025-08-06T13:13:00Z"/>
                    <w:rFonts w:eastAsia="Times New Roman"/>
                    <w:color w:val="000000"/>
                    <w:sz w:val="15"/>
                    <w:szCs w:val="15"/>
                  </w:rPr>
                </w:rPrChange>
              </w:rPr>
            </w:pPr>
            <w:del w:id="22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99" w:author="Balasubramanian, Ruchita" w:date="2025-08-05T15:31:00Z" w16du:dateUtc="2025-08-05T19:31:00Z">
                    <w:rPr>
                      <w:rFonts w:eastAsia="Times New Roman"/>
                      <w:color w:val="000000"/>
                      <w:sz w:val="16"/>
                      <w:szCs w:val="16"/>
                      <w:lang w:val="en-US"/>
                    </w:rPr>
                  </w:rPrChange>
                </w:rPr>
                <w:delText>(2.3 - 10.5%)</w:delText>
              </w:r>
            </w:del>
          </w:p>
        </w:tc>
      </w:tr>
      <w:tr w:rsidR="00F50E0E" w:rsidRPr="00F77336" w:rsidDel="00216840" w14:paraId="4F303118" w14:textId="5DBBC603" w:rsidTr="00216840">
        <w:tblPrEx>
          <w:tblW w:w="9246" w:type="dxa"/>
          <w:jc w:val="center"/>
          <w:tblCellMar>
            <w:left w:w="29" w:type="dxa"/>
            <w:right w:w="29" w:type="dxa"/>
          </w:tblCellMar>
          <w:tblPrExChange w:id="2300" w:author="Balasubramanian, Ruchita" w:date="2025-08-06T09:13:00Z" w16du:dateUtc="2025-08-06T13:13:00Z">
            <w:tblPrEx>
              <w:tblW w:w="9246" w:type="dxa"/>
              <w:jc w:val="center"/>
              <w:tblCellMar>
                <w:left w:w="29" w:type="dxa"/>
                <w:right w:w="29" w:type="dxa"/>
              </w:tblCellMar>
            </w:tblPrEx>
          </w:tblPrExChange>
        </w:tblPrEx>
        <w:trPr>
          <w:trHeight w:val="144"/>
          <w:jc w:val="center"/>
          <w:del w:id="2301" w:author="Balasubramanian, Ruchita" w:date="2025-08-06T09:13:00Z"/>
          <w:trPrChange w:id="23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3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38D75B20" w14:textId="441D7551" w:rsidR="00F50E0E" w:rsidRPr="00F77336" w:rsidDel="00216840" w:rsidRDefault="00F50E0E" w:rsidP="007B5A9B">
            <w:pPr>
              <w:spacing w:line="204" w:lineRule="auto"/>
              <w:jc w:val="center"/>
              <w:rPr>
                <w:del w:id="2304" w:author="Balasubramanian, Ruchita" w:date="2025-08-06T09:13:00Z" w16du:dateUtc="2025-08-06T13:13:00Z"/>
                <w:rFonts w:ascii="Times New Roman" w:eastAsia="Times New Roman" w:hAnsi="Times New Roman" w:cs="Times New Roman"/>
                <w:b/>
                <w:bCs/>
                <w:sz w:val="24"/>
                <w:szCs w:val="24"/>
                <w:lang w:val="en-US"/>
                <w:rPrChange w:id="2305" w:author="Balasubramanian, Ruchita" w:date="2025-08-05T15:31:00Z" w16du:dateUtc="2025-08-05T19:31:00Z">
                  <w:rPr>
                    <w:del w:id="2306" w:author="Balasubramanian, Ruchita" w:date="2025-08-06T09:13:00Z" w16du:dateUtc="2025-08-06T13:13:00Z"/>
                    <w:rFonts w:eastAsia="Times New Roman"/>
                    <w:b/>
                    <w:bCs/>
                    <w:sz w:val="16"/>
                    <w:szCs w:val="16"/>
                    <w:lang w:val="en-US"/>
                  </w:rPr>
                </w:rPrChange>
              </w:rPr>
            </w:pPr>
            <w:del w:id="2307" w:author="Balasubramanian, Ruchita" w:date="2025-08-06T09:13:00Z" w16du:dateUtc="2025-08-06T13:13:00Z">
              <w:r w:rsidRPr="00F77336" w:rsidDel="00216840">
                <w:rPr>
                  <w:rFonts w:ascii="Times New Roman" w:hAnsi="Times New Roman" w:cs="Times New Roman"/>
                  <w:b/>
                  <w:bCs/>
                  <w:sz w:val="24"/>
                  <w:szCs w:val="24"/>
                  <w:rPrChange w:id="2308" w:author="Balasubramanian, Ruchita" w:date="2025-08-05T15:31:00Z" w16du:dateUtc="2025-08-05T19:31:00Z">
                    <w:rPr>
                      <w:b/>
                      <w:bCs/>
                      <w:sz w:val="16"/>
                      <w:szCs w:val="16"/>
                    </w:rPr>
                  </w:rPrChange>
                </w:rPr>
                <w:delText>Alabama</w:delText>
              </w:r>
            </w:del>
          </w:p>
        </w:tc>
        <w:tc>
          <w:tcPr>
            <w:tcW w:w="1427" w:type="dxa"/>
            <w:gridSpan w:val="2"/>
            <w:tcBorders>
              <w:top w:val="single" w:sz="4" w:space="0" w:color="auto"/>
              <w:left w:val="nil"/>
              <w:bottom w:val="nil"/>
              <w:right w:val="single" w:sz="4" w:space="0" w:color="auto"/>
            </w:tcBorders>
            <w:shd w:val="clear" w:color="FFFFFF" w:fill="FFFFFF"/>
            <w:tcPrChange w:id="23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38CFBE48" w14:textId="30CA2AE4" w:rsidR="00F50E0E" w:rsidRPr="00F77336" w:rsidDel="00216840" w:rsidRDefault="00F50E0E" w:rsidP="007B5A9B">
            <w:pPr>
              <w:spacing w:line="204" w:lineRule="auto"/>
              <w:jc w:val="center"/>
              <w:rPr>
                <w:del w:id="2310" w:author="Balasubramanian, Ruchita" w:date="2025-08-06T09:13:00Z" w16du:dateUtc="2025-08-06T13:13:00Z"/>
                <w:rFonts w:ascii="Times New Roman" w:hAnsi="Times New Roman" w:cs="Times New Roman"/>
                <w:sz w:val="24"/>
                <w:szCs w:val="24"/>
                <w:rPrChange w:id="2311" w:author="Balasubramanian, Ruchita" w:date="2025-08-05T15:31:00Z" w16du:dateUtc="2025-08-05T19:31:00Z">
                  <w:rPr>
                    <w:del w:id="2312" w:author="Balasubramanian, Ruchita" w:date="2025-08-06T09:13:00Z" w16du:dateUtc="2025-08-06T13:13:00Z"/>
                    <w:sz w:val="16"/>
                    <w:szCs w:val="16"/>
                  </w:rPr>
                </w:rPrChange>
              </w:rPr>
            </w:pPr>
            <w:del w:id="2313" w:author="Balasubramanian, Ruchita" w:date="2025-08-06T09:13:00Z" w16du:dateUtc="2025-08-06T13:13:00Z">
              <w:r w:rsidRPr="00F77336" w:rsidDel="00216840">
                <w:rPr>
                  <w:rFonts w:ascii="Times New Roman" w:hAnsi="Times New Roman" w:cs="Times New Roman"/>
                  <w:sz w:val="24"/>
                  <w:szCs w:val="24"/>
                  <w:rPrChange w:id="2314" w:author="Balasubramanian, Ruchita" w:date="2025-08-05T15:31:00Z" w16du:dateUtc="2025-08-05T19:31:00Z">
                    <w:rPr>
                      <w:sz w:val="16"/>
                      <w:szCs w:val="16"/>
                    </w:rPr>
                  </w:rPrChange>
                </w:rPr>
                <w:delText>3,915</w:delText>
              </w:r>
            </w:del>
          </w:p>
        </w:tc>
        <w:tc>
          <w:tcPr>
            <w:tcW w:w="1035" w:type="dxa"/>
            <w:tcBorders>
              <w:top w:val="single" w:sz="4" w:space="0" w:color="auto"/>
              <w:left w:val="nil"/>
              <w:bottom w:val="nil"/>
              <w:right w:val="single" w:sz="4" w:space="0" w:color="auto"/>
            </w:tcBorders>
            <w:shd w:val="clear" w:color="FF7E00" w:fill="FF7E00"/>
            <w:vAlign w:val="bottom"/>
            <w:tcPrChange w:id="23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7E00" w:fill="FF7E00"/>
                <w:vAlign w:val="bottom"/>
              </w:tcPr>
            </w:tcPrChange>
          </w:tcPr>
          <w:p w14:paraId="14C399F7" w14:textId="58AA4128" w:rsidR="00F50E0E" w:rsidRPr="00F77336" w:rsidDel="00216840" w:rsidRDefault="00F50E0E" w:rsidP="007B5A9B">
            <w:pPr>
              <w:spacing w:line="204" w:lineRule="auto"/>
              <w:jc w:val="center"/>
              <w:rPr>
                <w:del w:id="2316" w:author="Balasubramanian, Ruchita" w:date="2025-08-06T09:13:00Z" w16du:dateUtc="2025-08-06T13:13:00Z"/>
                <w:rFonts w:ascii="Times New Roman" w:hAnsi="Times New Roman" w:cs="Times New Roman"/>
                <w:sz w:val="24"/>
                <w:szCs w:val="24"/>
                <w:rPrChange w:id="2317" w:author="Balasubramanian, Ruchita" w:date="2025-08-05T15:31:00Z" w16du:dateUtc="2025-08-05T19:31:00Z">
                  <w:rPr>
                    <w:del w:id="2318" w:author="Balasubramanian, Ruchita" w:date="2025-08-06T09:13:00Z" w16du:dateUtc="2025-08-06T13:13:00Z"/>
                    <w:sz w:val="15"/>
                    <w:szCs w:val="15"/>
                  </w:rPr>
                </w:rPrChange>
              </w:rPr>
            </w:pPr>
            <w:del w:id="23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20" w:author="Balasubramanian, Ruchita" w:date="2025-08-05T15:31:00Z" w16du:dateUtc="2025-08-05T19:31:00Z">
                    <w:rPr>
                      <w:rFonts w:eastAsia="Times New Roman"/>
                      <w:color w:val="000000"/>
                      <w:sz w:val="16"/>
                      <w:szCs w:val="16"/>
                      <w:lang w:val="en-US"/>
                    </w:rPr>
                  </w:rPrChange>
                </w:rPr>
                <w:delText>595</w:delText>
              </w:r>
            </w:del>
          </w:p>
        </w:tc>
        <w:tc>
          <w:tcPr>
            <w:tcW w:w="1138" w:type="dxa"/>
            <w:gridSpan w:val="3"/>
            <w:tcBorders>
              <w:top w:val="single" w:sz="4" w:space="0" w:color="auto"/>
              <w:left w:val="single" w:sz="4" w:space="0" w:color="auto"/>
              <w:bottom w:val="nil"/>
              <w:right w:val="single" w:sz="4" w:space="0" w:color="auto"/>
            </w:tcBorders>
            <w:shd w:val="clear" w:color="FF7E00" w:fill="FF7E00"/>
            <w:vAlign w:val="bottom"/>
            <w:tcPrChange w:id="23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7E00" w:fill="FF7E00"/>
                <w:vAlign w:val="bottom"/>
              </w:tcPr>
            </w:tcPrChange>
          </w:tcPr>
          <w:p w14:paraId="2EF648FC" w14:textId="0FB860A1" w:rsidR="00F50E0E" w:rsidRPr="00F77336" w:rsidDel="00216840" w:rsidRDefault="00F50E0E" w:rsidP="007B5A9B">
            <w:pPr>
              <w:spacing w:line="204" w:lineRule="auto"/>
              <w:jc w:val="center"/>
              <w:rPr>
                <w:del w:id="2322" w:author="Balasubramanian, Ruchita" w:date="2025-08-06T09:13:00Z" w16du:dateUtc="2025-08-06T13:13:00Z"/>
                <w:rFonts w:ascii="Times New Roman" w:hAnsi="Times New Roman" w:cs="Times New Roman"/>
                <w:sz w:val="24"/>
                <w:szCs w:val="24"/>
                <w:rPrChange w:id="2323" w:author="Balasubramanian, Ruchita" w:date="2025-08-05T15:31:00Z" w16du:dateUtc="2025-08-05T19:31:00Z">
                  <w:rPr>
                    <w:del w:id="2324" w:author="Balasubramanian, Ruchita" w:date="2025-08-06T09:13:00Z" w16du:dateUtc="2025-08-06T13:13:00Z"/>
                    <w:sz w:val="15"/>
                    <w:szCs w:val="15"/>
                  </w:rPr>
                </w:rPrChange>
              </w:rPr>
            </w:pPr>
            <w:del w:id="23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26" w:author="Balasubramanian, Ruchita" w:date="2025-08-05T15:31:00Z" w16du:dateUtc="2025-08-05T19:31:00Z">
                    <w:rPr>
                      <w:rFonts w:eastAsia="Times New Roman"/>
                      <w:color w:val="000000"/>
                      <w:sz w:val="16"/>
                      <w:szCs w:val="16"/>
                      <w:lang w:val="en-US"/>
                    </w:rPr>
                  </w:rPrChange>
                </w:rPr>
                <w:delText>15.2%</w:delText>
              </w:r>
            </w:del>
          </w:p>
        </w:tc>
        <w:tc>
          <w:tcPr>
            <w:tcW w:w="1035" w:type="dxa"/>
            <w:tcBorders>
              <w:top w:val="single" w:sz="4" w:space="0" w:color="auto"/>
              <w:left w:val="single" w:sz="4" w:space="0" w:color="auto"/>
              <w:bottom w:val="nil"/>
              <w:right w:val="single" w:sz="4" w:space="0" w:color="auto"/>
            </w:tcBorders>
            <w:shd w:val="clear" w:color="FF9400" w:fill="FF9400"/>
            <w:vAlign w:val="bottom"/>
            <w:tcPrChange w:id="23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9400" w:fill="FF9400"/>
                <w:vAlign w:val="bottom"/>
              </w:tcPr>
            </w:tcPrChange>
          </w:tcPr>
          <w:p w14:paraId="395AC47D" w14:textId="07598775" w:rsidR="00F50E0E" w:rsidRPr="00F77336" w:rsidDel="00216840" w:rsidRDefault="00F50E0E" w:rsidP="007B5A9B">
            <w:pPr>
              <w:spacing w:line="204" w:lineRule="auto"/>
              <w:jc w:val="center"/>
              <w:rPr>
                <w:del w:id="2328" w:author="Balasubramanian, Ruchita" w:date="2025-08-06T09:13:00Z" w16du:dateUtc="2025-08-06T13:13:00Z"/>
                <w:rFonts w:ascii="Times New Roman" w:hAnsi="Times New Roman" w:cs="Times New Roman"/>
                <w:sz w:val="24"/>
                <w:szCs w:val="24"/>
                <w:rPrChange w:id="2329" w:author="Balasubramanian, Ruchita" w:date="2025-08-05T15:31:00Z" w16du:dateUtc="2025-08-05T19:31:00Z">
                  <w:rPr>
                    <w:del w:id="2330" w:author="Balasubramanian, Ruchita" w:date="2025-08-06T09:13:00Z" w16du:dateUtc="2025-08-06T13:13:00Z"/>
                    <w:sz w:val="15"/>
                    <w:szCs w:val="15"/>
                  </w:rPr>
                </w:rPrChange>
              </w:rPr>
            </w:pPr>
            <w:del w:id="23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32" w:author="Balasubramanian, Ruchita" w:date="2025-08-05T15:31:00Z" w16du:dateUtc="2025-08-05T19:31:00Z">
                    <w:rPr>
                      <w:rFonts w:eastAsia="Times New Roman"/>
                      <w:color w:val="000000"/>
                      <w:sz w:val="16"/>
                      <w:szCs w:val="16"/>
                      <w:lang w:val="en-US"/>
                    </w:rPr>
                  </w:rPrChange>
                </w:rPr>
                <w:delText>494</w:delText>
              </w:r>
            </w:del>
          </w:p>
        </w:tc>
        <w:tc>
          <w:tcPr>
            <w:tcW w:w="1138" w:type="dxa"/>
            <w:gridSpan w:val="3"/>
            <w:tcBorders>
              <w:top w:val="single" w:sz="4" w:space="0" w:color="auto"/>
              <w:left w:val="single" w:sz="4" w:space="0" w:color="auto"/>
              <w:bottom w:val="nil"/>
              <w:right w:val="single" w:sz="4" w:space="0" w:color="auto"/>
            </w:tcBorders>
            <w:shd w:val="clear" w:color="FF9400" w:fill="FF9400"/>
            <w:vAlign w:val="bottom"/>
            <w:tcPrChange w:id="23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9400" w:fill="FF9400"/>
                <w:vAlign w:val="bottom"/>
              </w:tcPr>
            </w:tcPrChange>
          </w:tcPr>
          <w:p w14:paraId="6A30BA30" w14:textId="06847847" w:rsidR="00F50E0E" w:rsidRPr="00F77336" w:rsidDel="00216840" w:rsidRDefault="00F50E0E" w:rsidP="007B5A9B">
            <w:pPr>
              <w:spacing w:line="204" w:lineRule="auto"/>
              <w:jc w:val="center"/>
              <w:rPr>
                <w:del w:id="2334" w:author="Balasubramanian, Ruchita" w:date="2025-08-06T09:13:00Z" w16du:dateUtc="2025-08-06T13:13:00Z"/>
                <w:rFonts w:ascii="Times New Roman" w:hAnsi="Times New Roman" w:cs="Times New Roman"/>
                <w:sz w:val="24"/>
                <w:szCs w:val="24"/>
                <w:rPrChange w:id="2335" w:author="Balasubramanian, Ruchita" w:date="2025-08-05T15:31:00Z" w16du:dateUtc="2025-08-05T19:31:00Z">
                  <w:rPr>
                    <w:del w:id="2336" w:author="Balasubramanian, Ruchita" w:date="2025-08-06T09:13:00Z" w16du:dateUtc="2025-08-06T13:13:00Z"/>
                    <w:sz w:val="15"/>
                    <w:szCs w:val="15"/>
                  </w:rPr>
                </w:rPrChange>
              </w:rPr>
            </w:pPr>
            <w:del w:id="23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38" w:author="Balasubramanian, Ruchita" w:date="2025-08-05T15:31:00Z" w16du:dateUtc="2025-08-05T19:31:00Z">
                    <w:rPr>
                      <w:rFonts w:eastAsia="Times New Roman"/>
                      <w:color w:val="000000"/>
                      <w:sz w:val="16"/>
                      <w:szCs w:val="16"/>
                      <w:lang w:val="en-US"/>
                    </w:rPr>
                  </w:rPrChange>
                </w:rPr>
                <w:delText>12.6%</w:delText>
              </w:r>
            </w:del>
          </w:p>
        </w:tc>
        <w:tc>
          <w:tcPr>
            <w:tcW w:w="1035" w:type="dxa"/>
            <w:tcBorders>
              <w:top w:val="single" w:sz="4" w:space="0" w:color="auto"/>
              <w:left w:val="single" w:sz="4" w:space="0" w:color="auto"/>
              <w:bottom w:val="nil"/>
              <w:right w:val="single" w:sz="4" w:space="0" w:color="auto"/>
            </w:tcBorders>
            <w:shd w:val="clear" w:color="FFCE00" w:fill="FFCE00"/>
            <w:vAlign w:val="bottom"/>
            <w:tcPrChange w:id="23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E00" w:fill="FFCE00"/>
                <w:vAlign w:val="bottom"/>
              </w:tcPr>
            </w:tcPrChange>
          </w:tcPr>
          <w:p w14:paraId="6A63A7EA" w14:textId="5AB74B84" w:rsidR="00F50E0E" w:rsidRPr="00F77336" w:rsidDel="00216840" w:rsidRDefault="00F50E0E" w:rsidP="007B5A9B">
            <w:pPr>
              <w:spacing w:line="204" w:lineRule="auto"/>
              <w:jc w:val="center"/>
              <w:rPr>
                <w:del w:id="2340" w:author="Balasubramanian, Ruchita" w:date="2025-08-06T09:13:00Z" w16du:dateUtc="2025-08-06T13:13:00Z"/>
                <w:rFonts w:ascii="Times New Roman" w:hAnsi="Times New Roman" w:cs="Times New Roman"/>
                <w:sz w:val="24"/>
                <w:szCs w:val="24"/>
                <w:rPrChange w:id="2341" w:author="Balasubramanian, Ruchita" w:date="2025-08-05T15:31:00Z" w16du:dateUtc="2025-08-05T19:31:00Z">
                  <w:rPr>
                    <w:del w:id="2342" w:author="Balasubramanian, Ruchita" w:date="2025-08-06T09:13:00Z" w16du:dateUtc="2025-08-06T13:13:00Z"/>
                    <w:sz w:val="15"/>
                    <w:szCs w:val="15"/>
                  </w:rPr>
                </w:rPrChange>
              </w:rPr>
            </w:pPr>
            <w:del w:id="23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44" w:author="Balasubramanian, Ruchita" w:date="2025-08-05T15:31:00Z" w16du:dateUtc="2025-08-05T19:31:00Z">
                    <w:rPr>
                      <w:rFonts w:eastAsia="Times New Roman"/>
                      <w:color w:val="000000"/>
                      <w:sz w:val="16"/>
                      <w:szCs w:val="16"/>
                      <w:lang w:val="en-US"/>
                    </w:rPr>
                  </w:rPrChange>
                </w:rPr>
                <w:delText>226</w:delText>
              </w:r>
            </w:del>
          </w:p>
        </w:tc>
        <w:tc>
          <w:tcPr>
            <w:tcW w:w="1138" w:type="dxa"/>
            <w:gridSpan w:val="2"/>
            <w:tcBorders>
              <w:top w:val="single" w:sz="4" w:space="0" w:color="auto"/>
              <w:left w:val="single" w:sz="4" w:space="0" w:color="auto"/>
              <w:bottom w:val="nil"/>
              <w:right w:val="single" w:sz="4" w:space="0" w:color="auto"/>
            </w:tcBorders>
            <w:shd w:val="clear" w:color="FFCE00" w:fill="FFCE00"/>
            <w:vAlign w:val="bottom"/>
            <w:tcPrChange w:id="23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E00" w:fill="FFCE00"/>
                <w:vAlign w:val="bottom"/>
              </w:tcPr>
            </w:tcPrChange>
          </w:tcPr>
          <w:p w14:paraId="0C2DAC1B" w14:textId="4FBE9736" w:rsidR="00F50E0E" w:rsidRPr="00F77336" w:rsidDel="00216840" w:rsidRDefault="00F50E0E" w:rsidP="007B5A9B">
            <w:pPr>
              <w:spacing w:line="204" w:lineRule="auto"/>
              <w:jc w:val="center"/>
              <w:rPr>
                <w:del w:id="2346" w:author="Balasubramanian, Ruchita" w:date="2025-08-06T09:13:00Z" w16du:dateUtc="2025-08-06T13:13:00Z"/>
                <w:rFonts w:ascii="Times New Roman" w:hAnsi="Times New Roman" w:cs="Times New Roman"/>
                <w:sz w:val="24"/>
                <w:szCs w:val="24"/>
                <w:rPrChange w:id="2347" w:author="Balasubramanian, Ruchita" w:date="2025-08-05T15:31:00Z" w16du:dateUtc="2025-08-05T19:31:00Z">
                  <w:rPr>
                    <w:del w:id="2348" w:author="Balasubramanian, Ruchita" w:date="2025-08-06T09:13:00Z" w16du:dateUtc="2025-08-06T13:13:00Z"/>
                    <w:sz w:val="15"/>
                    <w:szCs w:val="15"/>
                  </w:rPr>
                </w:rPrChange>
              </w:rPr>
            </w:pPr>
            <w:del w:id="23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50" w:author="Balasubramanian, Ruchita" w:date="2025-08-05T15:31:00Z" w16du:dateUtc="2025-08-05T19:31:00Z">
                    <w:rPr>
                      <w:rFonts w:eastAsia="Times New Roman"/>
                      <w:color w:val="000000"/>
                      <w:sz w:val="16"/>
                      <w:szCs w:val="16"/>
                      <w:lang w:val="en-US"/>
                    </w:rPr>
                  </w:rPrChange>
                </w:rPr>
                <w:delText>5.8%</w:delText>
              </w:r>
            </w:del>
          </w:p>
        </w:tc>
      </w:tr>
      <w:tr w:rsidR="00F50E0E" w:rsidRPr="00F77336" w:rsidDel="00216840" w14:paraId="2143688F" w14:textId="130D638F" w:rsidTr="00216840">
        <w:tblPrEx>
          <w:tblW w:w="9246" w:type="dxa"/>
          <w:jc w:val="center"/>
          <w:tblCellMar>
            <w:left w:w="29" w:type="dxa"/>
            <w:right w:w="29" w:type="dxa"/>
          </w:tblCellMar>
          <w:tblPrExChange w:id="2351" w:author="Balasubramanian, Ruchita" w:date="2025-08-06T09:13:00Z" w16du:dateUtc="2025-08-06T13:13:00Z">
            <w:tblPrEx>
              <w:tblW w:w="9246" w:type="dxa"/>
              <w:jc w:val="center"/>
              <w:tblCellMar>
                <w:left w:w="29" w:type="dxa"/>
                <w:right w:w="29" w:type="dxa"/>
              </w:tblCellMar>
            </w:tblPrEx>
          </w:tblPrExChange>
        </w:tblPrEx>
        <w:trPr>
          <w:trHeight w:val="144"/>
          <w:jc w:val="center"/>
          <w:del w:id="2352" w:author="Balasubramanian, Ruchita" w:date="2025-08-06T09:13:00Z"/>
          <w:trPrChange w:id="23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3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06D842C9" w14:textId="07A8414D" w:rsidR="00F50E0E" w:rsidRPr="00F77336" w:rsidDel="00216840" w:rsidRDefault="00F50E0E" w:rsidP="007B5A9B">
            <w:pPr>
              <w:spacing w:line="204" w:lineRule="auto"/>
              <w:jc w:val="center"/>
              <w:rPr>
                <w:del w:id="2355" w:author="Balasubramanian, Ruchita" w:date="2025-08-06T09:13:00Z" w16du:dateUtc="2025-08-06T13:13:00Z"/>
                <w:rFonts w:ascii="Times New Roman" w:hAnsi="Times New Roman" w:cs="Times New Roman"/>
                <w:b/>
                <w:bCs/>
                <w:sz w:val="24"/>
                <w:szCs w:val="24"/>
                <w:rPrChange w:id="2356" w:author="Balasubramanian, Ruchita" w:date="2025-08-05T15:31:00Z" w16du:dateUtc="2025-08-05T19:31:00Z">
                  <w:rPr>
                    <w:del w:id="23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3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3186BD10" w14:textId="475FB072" w:rsidR="00F50E0E" w:rsidRPr="00F77336" w:rsidDel="00216840" w:rsidRDefault="00F50E0E" w:rsidP="007B5A9B">
            <w:pPr>
              <w:spacing w:line="204" w:lineRule="auto"/>
              <w:jc w:val="center"/>
              <w:rPr>
                <w:del w:id="2359" w:author="Balasubramanian, Ruchita" w:date="2025-08-06T09:13:00Z" w16du:dateUtc="2025-08-06T13:13:00Z"/>
                <w:rFonts w:ascii="Times New Roman" w:hAnsi="Times New Roman" w:cs="Times New Roman"/>
                <w:sz w:val="24"/>
                <w:szCs w:val="24"/>
                <w:rPrChange w:id="2360" w:author="Balasubramanian, Ruchita" w:date="2025-08-05T15:31:00Z" w16du:dateUtc="2025-08-05T19:31:00Z">
                  <w:rPr>
                    <w:del w:id="2361" w:author="Balasubramanian, Ruchita" w:date="2025-08-06T09:13:00Z" w16du:dateUtc="2025-08-06T13:13:00Z"/>
                    <w:sz w:val="16"/>
                    <w:szCs w:val="16"/>
                  </w:rPr>
                </w:rPrChange>
              </w:rPr>
            </w:pPr>
            <w:del w:id="2362" w:author="Balasubramanian, Ruchita" w:date="2025-08-06T09:13:00Z" w16du:dateUtc="2025-08-06T13:13:00Z">
              <w:r w:rsidRPr="00F77336" w:rsidDel="00216840">
                <w:rPr>
                  <w:rFonts w:ascii="Times New Roman" w:hAnsi="Times New Roman" w:cs="Times New Roman"/>
                  <w:sz w:val="24"/>
                  <w:szCs w:val="24"/>
                  <w:rPrChange w:id="2363" w:author="Balasubramanian, Ruchita" w:date="2025-08-05T15:31:00Z" w16du:dateUtc="2025-08-05T19:31:00Z">
                    <w:rPr>
                      <w:sz w:val="16"/>
                      <w:szCs w:val="16"/>
                    </w:rPr>
                  </w:rPrChange>
                </w:rPr>
                <w:delText>(3,408 - 4,371)</w:delText>
              </w:r>
            </w:del>
          </w:p>
        </w:tc>
        <w:tc>
          <w:tcPr>
            <w:tcW w:w="1035" w:type="dxa"/>
            <w:tcBorders>
              <w:top w:val="nil"/>
              <w:left w:val="nil"/>
              <w:bottom w:val="single" w:sz="4" w:space="0" w:color="auto"/>
              <w:right w:val="single" w:sz="4" w:space="0" w:color="auto"/>
            </w:tcBorders>
            <w:shd w:val="clear" w:color="FF7E00" w:fill="FF7E00"/>
            <w:vAlign w:val="bottom"/>
            <w:tcPrChange w:id="23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7E00" w:fill="FF7E00"/>
                <w:vAlign w:val="bottom"/>
              </w:tcPr>
            </w:tcPrChange>
          </w:tcPr>
          <w:p w14:paraId="190FD074" w14:textId="6889AF5D" w:rsidR="00F50E0E" w:rsidRPr="00F77336" w:rsidDel="00216840" w:rsidRDefault="00F50E0E" w:rsidP="007B5A9B">
            <w:pPr>
              <w:spacing w:line="204" w:lineRule="auto"/>
              <w:jc w:val="center"/>
              <w:rPr>
                <w:del w:id="2365" w:author="Balasubramanian, Ruchita" w:date="2025-08-06T09:13:00Z" w16du:dateUtc="2025-08-06T13:13:00Z"/>
                <w:rFonts w:ascii="Times New Roman" w:hAnsi="Times New Roman" w:cs="Times New Roman"/>
                <w:sz w:val="24"/>
                <w:szCs w:val="24"/>
                <w:rPrChange w:id="2366" w:author="Balasubramanian, Ruchita" w:date="2025-08-05T15:31:00Z" w16du:dateUtc="2025-08-05T19:31:00Z">
                  <w:rPr>
                    <w:del w:id="2367" w:author="Balasubramanian, Ruchita" w:date="2025-08-06T09:13:00Z" w16du:dateUtc="2025-08-06T13:13:00Z"/>
                    <w:sz w:val="15"/>
                    <w:szCs w:val="15"/>
                  </w:rPr>
                </w:rPrChange>
              </w:rPr>
            </w:pPr>
            <w:del w:id="23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69" w:author="Balasubramanian, Ruchita" w:date="2025-08-05T15:31:00Z" w16du:dateUtc="2025-08-05T19:31:00Z">
                    <w:rPr>
                      <w:rFonts w:eastAsia="Times New Roman"/>
                      <w:color w:val="000000"/>
                      <w:sz w:val="16"/>
                      <w:szCs w:val="16"/>
                      <w:lang w:val="en-US"/>
                    </w:rPr>
                  </w:rPrChange>
                </w:rPr>
                <w:delText>(194 - 1,120)</w:delText>
              </w:r>
            </w:del>
          </w:p>
        </w:tc>
        <w:tc>
          <w:tcPr>
            <w:tcW w:w="1138" w:type="dxa"/>
            <w:gridSpan w:val="3"/>
            <w:tcBorders>
              <w:top w:val="nil"/>
              <w:left w:val="single" w:sz="4" w:space="0" w:color="auto"/>
              <w:bottom w:val="single" w:sz="4" w:space="0" w:color="auto"/>
              <w:right w:val="single" w:sz="4" w:space="0" w:color="auto"/>
            </w:tcBorders>
            <w:shd w:val="clear" w:color="FF7E00" w:fill="FF7E00"/>
            <w:vAlign w:val="bottom"/>
            <w:tcPrChange w:id="23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7E00" w:fill="FF7E00"/>
                <w:vAlign w:val="bottom"/>
              </w:tcPr>
            </w:tcPrChange>
          </w:tcPr>
          <w:p w14:paraId="0EBCAA1E" w14:textId="3EABF69E" w:rsidR="00F50E0E" w:rsidRPr="00F77336" w:rsidDel="00216840" w:rsidRDefault="00F50E0E" w:rsidP="007B5A9B">
            <w:pPr>
              <w:spacing w:line="204" w:lineRule="auto"/>
              <w:jc w:val="center"/>
              <w:rPr>
                <w:del w:id="2371" w:author="Balasubramanian, Ruchita" w:date="2025-08-06T09:13:00Z" w16du:dateUtc="2025-08-06T13:13:00Z"/>
                <w:rFonts w:ascii="Times New Roman" w:hAnsi="Times New Roman" w:cs="Times New Roman"/>
                <w:sz w:val="24"/>
                <w:szCs w:val="24"/>
                <w:rPrChange w:id="2372" w:author="Balasubramanian, Ruchita" w:date="2025-08-05T15:31:00Z" w16du:dateUtc="2025-08-05T19:31:00Z">
                  <w:rPr>
                    <w:del w:id="2373" w:author="Balasubramanian, Ruchita" w:date="2025-08-06T09:13:00Z" w16du:dateUtc="2025-08-06T13:13:00Z"/>
                    <w:sz w:val="15"/>
                    <w:szCs w:val="15"/>
                  </w:rPr>
                </w:rPrChange>
              </w:rPr>
            </w:pPr>
            <w:del w:id="23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75" w:author="Balasubramanian, Ruchita" w:date="2025-08-05T15:31:00Z" w16du:dateUtc="2025-08-05T19:31:00Z">
                    <w:rPr>
                      <w:rFonts w:eastAsia="Times New Roman"/>
                      <w:color w:val="000000"/>
                      <w:sz w:val="16"/>
                      <w:szCs w:val="16"/>
                      <w:lang w:val="en-US"/>
                    </w:rPr>
                  </w:rPrChange>
                </w:rPr>
                <w:delText>(5.1 - 28.1%)</w:delText>
              </w:r>
            </w:del>
          </w:p>
        </w:tc>
        <w:tc>
          <w:tcPr>
            <w:tcW w:w="1035" w:type="dxa"/>
            <w:tcBorders>
              <w:top w:val="nil"/>
              <w:left w:val="single" w:sz="4" w:space="0" w:color="auto"/>
              <w:bottom w:val="single" w:sz="4" w:space="0" w:color="auto"/>
              <w:right w:val="single" w:sz="4" w:space="0" w:color="auto"/>
            </w:tcBorders>
            <w:shd w:val="clear" w:color="FF9400" w:fill="FF9400"/>
            <w:vAlign w:val="bottom"/>
            <w:tcPrChange w:id="23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9400" w:fill="FF9400"/>
                <w:vAlign w:val="bottom"/>
              </w:tcPr>
            </w:tcPrChange>
          </w:tcPr>
          <w:p w14:paraId="76D6E84F" w14:textId="1626F0EC" w:rsidR="00F50E0E" w:rsidRPr="00F77336" w:rsidDel="00216840" w:rsidRDefault="00F50E0E" w:rsidP="007B5A9B">
            <w:pPr>
              <w:spacing w:line="204" w:lineRule="auto"/>
              <w:jc w:val="center"/>
              <w:rPr>
                <w:del w:id="2377" w:author="Balasubramanian, Ruchita" w:date="2025-08-06T09:13:00Z" w16du:dateUtc="2025-08-06T13:13:00Z"/>
                <w:rFonts w:ascii="Times New Roman" w:hAnsi="Times New Roman" w:cs="Times New Roman"/>
                <w:sz w:val="24"/>
                <w:szCs w:val="24"/>
                <w:rPrChange w:id="2378" w:author="Balasubramanian, Ruchita" w:date="2025-08-05T15:31:00Z" w16du:dateUtc="2025-08-05T19:31:00Z">
                  <w:rPr>
                    <w:del w:id="2379" w:author="Balasubramanian, Ruchita" w:date="2025-08-06T09:13:00Z" w16du:dateUtc="2025-08-06T13:13:00Z"/>
                    <w:sz w:val="15"/>
                    <w:szCs w:val="15"/>
                  </w:rPr>
                </w:rPrChange>
              </w:rPr>
            </w:pPr>
            <w:del w:id="23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81" w:author="Balasubramanian, Ruchita" w:date="2025-08-05T15:31:00Z" w16du:dateUtc="2025-08-05T19:31:00Z">
                    <w:rPr>
                      <w:rFonts w:eastAsia="Times New Roman"/>
                      <w:color w:val="000000"/>
                      <w:sz w:val="16"/>
                      <w:szCs w:val="16"/>
                      <w:lang w:val="en-US"/>
                    </w:rPr>
                  </w:rPrChange>
                </w:rPr>
                <w:delText>(167 - 915)</w:delText>
              </w:r>
            </w:del>
          </w:p>
        </w:tc>
        <w:tc>
          <w:tcPr>
            <w:tcW w:w="1138" w:type="dxa"/>
            <w:gridSpan w:val="3"/>
            <w:tcBorders>
              <w:top w:val="nil"/>
              <w:left w:val="single" w:sz="4" w:space="0" w:color="auto"/>
              <w:bottom w:val="single" w:sz="4" w:space="0" w:color="auto"/>
              <w:right w:val="single" w:sz="4" w:space="0" w:color="auto"/>
            </w:tcBorders>
            <w:shd w:val="clear" w:color="FF9400" w:fill="FF9400"/>
            <w:vAlign w:val="bottom"/>
            <w:tcPrChange w:id="23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9400" w:fill="FF9400"/>
                <w:vAlign w:val="bottom"/>
              </w:tcPr>
            </w:tcPrChange>
          </w:tcPr>
          <w:p w14:paraId="2D9B0D5F" w14:textId="53EFEDFA" w:rsidR="00F50E0E" w:rsidRPr="00F77336" w:rsidDel="00216840" w:rsidRDefault="00F50E0E" w:rsidP="007B5A9B">
            <w:pPr>
              <w:spacing w:line="204" w:lineRule="auto"/>
              <w:jc w:val="center"/>
              <w:rPr>
                <w:del w:id="2383" w:author="Balasubramanian, Ruchita" w:date="2025-08-06T09:13:00Z" w16du:dateUtc="2025-08-06T13:13:00Z"/>
                <w:rFonts w:ascii="Times New Roman" w:hAnsi="Times New Roman" w:cs="Times New Roman"/>
                <w:sz w:val="24"/>
                <w:szCs w:val="24"/>
                <w:rPrChange w:id="2384" w:author="Balasubramanian, Ruchita" w:date="2025-08-05T15:31:00Z" w16du:dateUtc="2025-08-05T19:31:00Z">
                  <w:rPr>
                    <w:del w:id="2385" w:author="Balasubramanian, Ruchita" w:date="2025-08-06T09:13:00Z" w16du:dateUtc="2025-08-06T13:13:00Z"/>
                    <w:sz w:val="15"/>
                    <w:szCs w:val="15"/>
                  </w:rPr>
                </w:rPrChange>
              </w:rPr>
            </w:pPr>
            <w:del w:id="23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87" w:author="Balasubramanian, Ruchita" w:date="2025-08-05T15:31:00Z" w16du:dateUtc="2025-08-05T19:31:00Z">
                    <w:rPr>
                      <w:rFonts w:eastAsia="Times New Roman"/>
                      <w:color w:val="000000"/>
                      <w:sz w:val="16"/>
                      <w:szCs w:val="16"/>
                      <w:lang w:val="en-US"/>
                    </w:rPr>
                  </w:rPrChange>
                </w:rPr>
                <w:delText>(4.4 - 22.8%)</w:delText>
              </w:r>
            </w:del>
          </w:p>
        </w:tc>
        <w:tc>
          <w:tcPr>
            <w:tcW w:w="1035" w:type="dxa"/>
            <w:tcBorders>
              <w:top w:val="nil"/>
              <w:left w:val="single" w:sz="4" w:space="0" w:color="auto"/>
              <w:bottom w:val="single" w:sz="4" w:space="0" w:color="auto"/>
              <w:right w:val="single" w:sz="4" w:space="0" w:color="auto"/>
            </w:tcBorders>
            <w:shd w:val="clear" w:color="FFCE00" w:fill="FFCE00"/>
            <w:vAlign w:val="bottom"/>
            <w:tcPrChange w:id="23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E00" w:fill="FFCE00"/>
                <w:vAlign w:val="bottom"/>
              </w:tcPr>
            </w:tcPrChange>
          </w:tcPr>
          <w:p w14:paraId="305CB3EE" w14:textId="4F7697C6" w:rsidR="00F50E0E" w:rsidRPr="00F77336" w:rsidDel="00216840" w:rsidRDefault="00F50E0E" w:rsidP="007B5A9B">
            <w:pPr>
              <w:spacing w:line="204" w:lineRule="auto"/>
              <w:jc w:val="center"/>
              <w:rPr>
                <w:del w:id="2389" w:author="Balasubramanian, Ruchita" w:date="2025-08-06T09:13:00Z" w16du:dateUtc="2025-08-06T13:13:00Z"/>
                <w:rFonts w:ascii="Times New Roman" w:hAnsi="Times New Roman" w:cs="Times New Roman"/>
                <w:sz w:val="24"/>
                <w:szCs w:val="24"/>
                <w:rPrChange w:id="2390" w:author="Balasubramanian, Ruchita" w:date="2025-08-05T15:31:00Z" w16du:dateUtc="2025-08-05T19:31:00Z">
                  <w:rPr>
                    <w:del w:id="2391" w:author="Balasubramanian, Ruchita" w:date="2025-08-06T09:13:00Z" w16du:dateUtc="2025-08-06T13:13:00Z"/>
                    <w:sz w:val="15"/>
                    <w:szCs w:val="15"/>
                  </w:rPr>
                </w:rPrChange>
              </w:rPr>
            </w:pPr>
            <w:del w:id="23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93" w:author="Balasubramanian, Ruchita" w:date="2025-08-05T15:31:00Z" w16du:dateUtc="2025-08-05T19:31:00Z">
                    <w:rPr>
                      <w:rFonts w:eastAsia="Times New Roman"/>
                      <w:color w:val="000000"/>
                      <w:sz w:val="16"/>
                      <w:szCs w:val="16"/>
                      <w:lang w:val="en-US"/>
                    </w:rPr>
                  </w:rPrChange>
                </w:rPr>
                <w:delText>(83 - 397)</w:delText>
              </w:r>
            </w:del>
          </w:p>
        </w:tc>
        <w:tc>
          <w:tcPr>
            <w:tcW w:w="1138" w:type="dxa"/>
            <w:gridSpan w:val="2"/>
            <w:tcBorders>
              <w:top w:val="nil"/>
              <w:left w:val="single" w:sz="4" w:space="0" w:color="auto"/>
              <w:bottom w:val="single" w:sz="4" w:space="0" w:color="auto"/>
              <w:right w:val="single" w:sz="4" w:space="0" w:color="auto"/>
            </w:tcBorders>
            <w:shd w:val="clear" w:color="FFCE00" w:fill="FFCE00"/>
            <w:vAlign w:val="bottom"/>
            <w:tcPrChange w:id="23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E00" w:fill="FFCE00"/>
                <w:vAlign w:val="bottom"/>
              </w:tcPr>
            </w:tcPrChange>
          </w:tcPr>
          <w:p w14:paraId="6F6F70B3" w14:textId="661A1E68" w:rsidR="00F50E0E" w:rsidRPr="00F77336" w:rsidDel="00216840" w:rsidRDefault="00F50E0E" w:rsidP="007B5A9B">
            <w:pPr>
              <w:spacing w:line="204" w:lineRule="auto"/>
              <w:jc w:val="center"/>
              <w:rPr>
                <w:del w:id="2395" w:author="Balasubramanian, Ruchita" w:date="2025-08-06T09:13:00Z" w16du:dateUtc="2025-08-06T13:13:00Z"/>
                <w:rFonts w:ascii="Times New Roman" w:hAnsi="Times New Roman" w:cs="Times New Roman"/>
                <w:sz w:val="24"/>
                <w:szCs w:val="24"/>
                <w:rPrChange w:id="2396" w:author="Balasubramanian, Ruchita" w:date="2025-08-05T15:31:00Z" w16du:dateUtc="2025-08-05T19:31:00Z">
                  <w:rPr>
                    <w:del w:id="2397" w:author="Balasubramanian, Ruchita" w:date="2025-08-06T09:13:00Z" w16du:dateUtc="2025-08-06T13:13:00Z"/>
                    <w:sz w:val="15"/>
                    <w:szCs w:val="15"/>
                  </w:rPr>
                </w:rPrChange>
              </w:rPr>
            </w:pPr>
            <w:del w:id="23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99" w:author="Balasubramanian, Ruchita" w:date="2025-08-05T15:31:00Z" w16du:dateUtc="2025-08-05T19:31:00Z">
                    <w:rPr>
                      <w:rFonts w:eastAsia="Times New Roman"/>
                      <w:color w:val="000000"/>
                      <w:sz w:val="16"/>
                      <w:szCs w:val="16"/>
                      <w:lang w:val="en-US"/>
                    </w:rPr>
                  </w:rPrChange>
                </w:rPr>
                <w:delText>(2.2 - 9.9%)</w:delText>
              </w:r>
            </w:del>
          </w:p>
        </w:tc>
      </w:tr>
      <w:tr w:rsidR="00F50E0E" w:rsidRPr="00F77336" w:rsidDel="00216840" w14:paraId="00BBF7CD" w14:textId="263ACA9F" w:rsidTr="00216840">
        <w:tblPrEx>
          <w:tblW w:w="9246" w:type="dxa"/>
          <w:jc w:val="center"/>
          <w:tblCellMar>
            <w:left w:w="29" w:type="dxa"/>
            <w:right w:w="29" w:type="dxa"/>
          </w:tblCellMar>
          <w:tblPrExChange w:id="2400" w:author="Balasubramanian, Ruchita" w:date="2025-08-06T09:13:00Z" w16du:dateUtc="2025-08-06T13:13:00Z">
            <w:tblPrEx>
              <w:tblW w:w="9246" w:type="dxa"/>
              <w:jc w:val="center"/>
              <w:tblCellMar>
                <w:left w:w="29" w:type="dxa"/>
                <w:right w:w="29" w:type="dxa"/>
              </w:tblCellMar>
            </w:tblPrEx>
          </w:tblPrExChange>
        </w:tblPrEx>
        <w:trPr>
          <w:trHeight w:val="144"/>
          <w:jc w:val="center"/>
          <w:del w:id="2401" w:author="Balasubramanian, Ruchita" w:date="2025-08-06T09:13:00Z"/>
          <w:trPrChange w:id="24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4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320EEE39" w14:textId="3F4D1961" w:rsidR="00F50E0E" w:rsidRPr="00F77336" w:rsidDel="00216840" w:rsidRDefault="00F50E0E" w:rsidP="007B5A9B">
            <w:pPr>
              <w:spacing w:line="204" w:lineRule="auto"/>
              <w:jc w:val="center"/>
              <w:rPr>
                <w:del w:id="2404" w:author="Balasubramanian, Ruchita" w:date="2025-08-06T09:13:00Z" w16du:dateUtc="2025-08-06T13:13:00Z"/>
                <w:rFonts w:ascii="Times New Roman" w:hAnsi="Times New Roman" w:cs="Times New Roman"/>
                <w:b/>
                <w:bCs/>
                <w:sz w:val="24"/>
                <w:szCs w:val="24"/>
                <w:rPrChange w:id="2405" w:author="Balasubramanian, Ruchita" w:date="2025-08-05T15:31:00Z" w16du:dateUtc="2025-08-05T19:31:00Z">
                  <w:rPr>
                    <w:del w:id="2406" w:author="Balasubramanian, Ruchita" w:date="2025-08-06T09:13:00Z" w16du:dateUtc="2025-08-06T13:13:00Z"/>
                    <w:b/>
                    <w:bCs/>
                    <w:sz w:val="16"/>
                    <w:szCs w:val="16"/>
                  </w:rPr>
                </w:rPrChange>
              </w:rPr>
            </w:pPr>
            <w:del w:id="2407"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408" w:author="Balasubramanian, Ruchita" w:date="2025-08-05T15:31:00Z" w16du:dateUtc="2025-08-05T19:31:00Z">
                    <w:rPr>
                      <w:rFonts w:eastAsia="Times New Roman"/>
                      <w:b/>
                      <w:bCs/>
                      <w:sz w:val="16"/>
                      <w:szCs w:val="16"/>
                      <w:lang w:val="en-US"/>
                    </w:rPr>
                  </w:rPrChange>
                </w:rPr>
                <w:delText>Arizona</w:delText>
              </w:r>
            </w:del>
          </w:p>
        </w:tc>
        <w:tc>
          <w:tcPr>
            <w:tcW w:w="1427" w:type="dxa"/>
            <w:gridSpan w:val="2"/>
            <w:tcBorders>
              <w:top w:val="single" w:sz="4" w:space="0" w:color="auto"/>
              <w:left w:val="nil"/>
              <w:bottom w:val="nil"/>
              <w:right w:val="single" w:sz="4" w:space="0" w:color="auto"/>
            </w:tcBorders>
            <w:shd w:val="clear" w:color="FFFFFF" w:fill="FFFFFF"/>
            <w:tcPrChange w:id="24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01D5C3FF" w14:textId="47E6A924" w:rsidR="00F50E0E" w:rsidRPr="00F77336" w:rsidDel="00216840" w:rsidRDefault="00F50E0E" w:rsidP="007B5A9B">
            <w:pPr>
              <w:spacing w:line="204" w:lineRule="auto"/>
              <w:jc w:val="center"/>
              <w:rPr>
                <w:del w:id="2410" w:author="Balasubramanian, Ruchita" w:date="2025-08-06T09:13:00Z" w16du:dateUtc="2025-08-06T13:13:00Z"/>
                <w:rFonts w:ascii="Times New Roman" w:hAnsi="Times New Roman" w:cs="Times New Roman"/>
                <w:sz w:val="24"/>
                <w:szCs w:val="24"/>
                <w:rPrChange w:id="2411" w:author="Balasubramanian, Ruchita" w:date="2025-08-05T15:31:00Z" w16du:dateUtc="2025-08-05T19:31:00Z">
                  <w:rPr>
                    <w:del w:id="2412" w:author="Balasubramanian, Ruchita" w:date="2025-08-06T09:13:00Z" w16du:dateUtc="2025-08-06T13:13:00Z"/>
                    <w:sz w:val="16"/>
                    <w:szCs w:val="16"/>
                  </w:rPr>
                </w:rPrChange>
              </w:rPr>
            </w:pPr>
            <w:del w:id="2413" w:author="Balasubramanian, Ruchita" w:date="2025-08-06T09:13:00Z" w16du:dateUtc="2025-08-06T13:13:00Z">
              <w:r w:rsidRPr="00F77336" w:rsidDel="00216840">
                <w:rPr>
                  <w:rFonts w:ascii="Times New Roman" w:hAnsi="Times New Roman" w:cs="Times New Roman"/>
                  <w:sz w:val="24"/>
                  <w:szCs w:val="24"/>
                  <w:rPrChange w:id="2414" w:author="Balasubramanian, Ruchita" w:date="2025-08-05T15:31:00Z" w16du:dateUtc="2025-08-05T19:31:00Z">
                    <w:rPr>
                      <w:sz w:val="16"/>
                      <w:szCs w:val="16"/>
                    </w:rPr>
                  </w:rPrChange>
                </w:rPr>
                <w:delText>3,855</w:delText>
              </w:r>
            </w:del>
          </w:p>
        </w:tc>
        <w:tc>
          <w:tcPr>
            <w:tcW w:w="1035" w:type="dxa"/>
            <w:tcBorders>
              <w:top w:val="single" w:sz="4" w:space="0" w:color="auto"/>
              <w:left w:val="nil"/>
              <w:bottom w:val="nil"/>
              <w:right w:val="single" w:sz="4" w:space="0" w:color="auto"/>
            </w:tcBorders>
            <w:shd w:val="clear" w:color="FF9600" w:fill="FF9600"/>
            <w:vAlign w:val="bottom"/>
            <w:tcPrChange w:id="24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9600" w:fill="FF9600"/>
                <w:vAlign w:val="bottom"/>
              </w:tcPr>
            </w:tcPrChange>
          </w:tcPr>
          <w:p w14:paraId="00CCC576" w14:textId="7A603180" w:rsidR="00F50E0E" w:rsidRPr="00F77336" w:rsidDel="00216840" w:rsidRDefault="00F50E0E" w:rsidP="007B5A9B">
            <w:pPr>
              <w:spacing w:line="204" w:lineRule="auto"/>
              <w:jc w:val="center"/>
              <w:rPr>
                <w:del w:id="2416" w:author="Balasubramanian, Ruchita" w:date="2025-08-06T09:13:00Z" w16du:dateUtc="2025-08-06T13:13:00Z"/>
                <w:rFonts w:ascii="Times New Roman" w:hAnsi="Times New Roman" w:cs="Times New Roman"/>
                <w:sz w:val="24"/>
                <w:szCs w:val="24"/>
                <w:rPrChange w:id="2417" w:author="Balasubramanian, Ruchita" w:date="2025-08-05T15:31:00Z" w16du:dateUtc="2025-08-05T19:31:00Z">
                  <w:rPr>
                    <w:del w:id="2418" w:author="Balasubramanian, Ruchita" w:date="2025-08-06T09:13:00Z" w16du:dateUtc="2025-08-06T13:13:00Z"/>
                    <w:sz w:val="15"/>
                    <w:szCs w:val="15"/>
                  </w:rPr>
                </w:rPrChange>
              </w:rPr>
            </w:pPr>
            <w:del w:id="24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20" w:author="Balasubramanian, Ruchita" w:date="2025-08-05T15:31:00Z" w16du:dateUtc="2025-08-05T19:31:00Z">
                    <w:rPr>
                      <w:rFonts w:eastAsia="Times New Roman"/>
                      <w:color w:val="000000"/>
                      <w:sz w:val="16"/>
                      <w:szCs w:val="16"/>
                      <w:lang w:val="en-US"/>
                    </w:rPr>
                  </w:rPrChange>
                </w:rPr>
                <w:delText>474</w:delText>
              </w:r>
            </w:del>
          </w:p>
        </w:tc>
        <w:tc>
          <w:tcPr>
            <w:tcW w:w="1138" w:type="dxa"/>
            <w:gridSpan w:val="3"/>
            <w:tcBorders>
              <w:top w:val="single" w:sz="4" w:space="0" w:color="auto"/>
              <w:left w:val="single" w:sz="4" w:space="0" w:color="auto"/>
              <w:bottom w:val="nil"/>
              <w:right w:val="single" w:sz="4" w:space="0" w:color="auto"/>
            </w:tcBorders>
            <w:shd w:val="clear" w:color="FF9600" w:fill="FF9600"/>
            <w:vAlign w:val="bottom"/>
            <w:tcPrChange w:id="24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9600" w:fill="FF9600"/>
                <w:vAlign w:val="bottom"/>
              </w:tcPr>
            </w:tcPrChange>
          </w:tcPr>
          <w:p w14:paraId="4ABFFFB5" w14:textId="62749BC3" w:rsidR="00F50E0E" w:rsidRPr="00F77336" w:rsidDel="00216840" w:rsidRDefault="00F50E0E" w:rsidP="007B5A9B">
            <w:pPr>
              <w:spacing w:line="204" w:lineRule="auto"/>
              <w:jc w:val="center"/>
              <w:rPr>
                <w:del w:id="2422" w:author="Balasubramanian, Ruchita" w:date="2025-08-06T09:13:00Z" w16du:dateUtc="2025-08-06T13:13:00Z"/>
                <w:rFonts w:ascii="Times New Roman" w:hAnsi="Times New Roman" w:cs="Times New Roman"/>
                <w:sz w:val="24"/>
                <w:szCs w:val="24"/>
                <w:rPrChange w:id="2423" w:author="Balasubramanian, Ruchita" w:date="2025-08-05T15:31:00Z" w16du:dateUtc="2025-08-05T19:31:00Z">
                  <w:rPr>
                    <w:del w:id="2424" w:author="Balasubramanian, Ruchita" w:date="2025-08-06T09:13:00Z" w16du:dateUtc="2025-08-06T13:13:00Z"/>
                    <w:sz w:val="15"/>
                    <w:szCs w:val="15"/>
                  </w:rPr>
                </w:rPrChange>
              </w:rPr>
            </w:pPr>
            <w:del w:id="24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26" w:author="Balasubramanian, Ruchita" w:date="2025-08-05T15:31:00Z" w16du:dateUtc="2025-08-05T19:31:00Z">
                    <w:rPr>
                      <w:rFonts w:eastAsia="Times New Roman"/>
                      <w:color w:val="000000"/>
                      <w:sz w:val="16"/>
                      <w:szCs w:val="16"/>
                      <w:lang w:val="en-US"/>
                    </w:rPr>
                  </w:rPrChange>
                </w:rPr>
                <w:delText>12.3%</w:delText>
              </w:r>
            </w:del>
          </w:p>
        </w:tc>
        <w:tc>
          <w:tcPr>
            <w:tcW w:w="1035" w:type="dxa"/>
            <w:tcBorders>
              <w:top w:val="single" w:sz="4" w:space="0" w:color="auto"/>
              <w:left w:val="single" w:sz="4" w:space="0" w:color="auto"/>
              <w:bottom w:val="nil"/>
              <w:right w:val="single" w:sz="4" w:space="0" w:color="auto"/>
            </w:tcBorders>
            <w:shd w:val="clear" w:color="FFAB00" w:fill="FFAB00"/>
            <w:vAlign w:val="bottom"/>
            <w:tcPrChange w:id="24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AB00" w:fill="FFAB00"/>
                <w:vAlign w:val="bottom"/>
              </w:tcPr>
            </w:tcPrChange>
          </w:tcPr>
          <w:p w14:paraId="42C1AA4D" w14:textId="41AABB4A" w:rsidR="00F50E0E" w:rsidRPr="00F77336" w:rsidDel="00216840" w:rsidRDefault="00F50E0E" w:rsidP="007B5A9B">
            <w:pPr>
              <w:spacing w:line="204" w:lineRule="auto"/>
              <w:jc w:val="center"/>
              <w:rPr>
                <w:del w:id="2428" w:author="Balasubramanian, Ruchita" w:date="2025-08-06T09:13:00Z" w16du:dateUtc="2025-08-06T13:13:00Z"/>
                <w:rFonts w:ascii="Times New Roman" w:hAnsi="Times New Roman" w:cs="Times New Roman"/>
                <w:sz w:val="24"/>
                <w:szCs w:val="24"/>
                <w:rPrChange w:id="2429" w:author="Balasubramanian, Ruchita" w:date="2025-08-05T15:31:00Z" w16du:dateUtc="2025-08-05T19:31:00Z">
                  <w:rPr>
                    <w:del w:id="2430" w:author="Balasubramanian, Ruchita" w:date="2025-08-06T09:13:00Z" w16du:dateUtc="2025-08-06T13:13:00Z"/>
                    <w:sz w:val="15"/>
                    <w:szCs w:val="15"/>
                  </w:rPr>
                </w:rPrChange>
              </w:rPr>
            </w:pPr>
            <w:del w:id="24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32" w:author="Balasubramanian, Ruchita" w:date="2025-08-05T15:31:00Z" w16du:dateUtc="2025-08-05T19:31:00Z">
                    <w:rPr>
                      <w:rFonts w:eastAsia="Times New Roman"/>
                      <w:color w:val="000000"/>
                      <w:sz w:val="16"/>
                      <w:szCs w:val="16"/>
                      <w:lang w:val="en-US"/>
                    </w:rPr>
                  </w:rPrChange>
                </w:rPr>
                <w:delText>382</w:delText>
              </w:r>
            </w:del>
          </w:p>
        </w:tc>
        <w:tc>
          <w:tcPr>
            <w:tcW w:w="1138" w:type="dxa"/>
            <w:gridSpan w:val="3"/>
            <w:tcBorders>
              <w:top w:val="single" w:sz="4" w:space="0" w:color="auto"/>
              <w:left w:val="single" w:sz="4" w:space="0" w:color="auto"/>
              <w:bottom w:val="nil"/>
              <w:right w:val="single" w:sz="4" w:space="0" w:color="auto"/>
            </w:tcBorders>
            <w:shd w:val="clear" w:color="FFAB00" w:fill="FFAB00"/>
            <w:vAlign w:val="bottom"/>
            <w:tcPrChange w:id="24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AB00" w:fill="FFAB00"/>
                <w:vAlign w:val="bottom"/>
              </w:tcPr>
            </w:tcPrChange>
          </w:tcPr>
          <w:p w14:paraId="1AAF13C2" w14:textId="1DC50E58" w:rsidR="00F50E0E" w:rsidRPr="00F77336" w:rsidDel="00216840" w:rsidRDefault="00F50E0E" w:rsidP="007B5A9B">
            <w:pPr>
              <w:spacing w:line="204" w:lineRule="auto"/>
              <w:jc w:val="center"/>
              <w:rPr>
                <w:del w:id="2434" w:author="Balasubramanian, Ruchita" w:date="2025-08-06T09:13:00Z" w16du:dateUtc="2025-08-06T13:13:00Z"/>
                <w:rFonts w:ascii="Times New Roman" w:hAnsi="Times New Roman" w:cs="Times New Roman"/>
                <w:sz w:val="24"/>
                <w:szCs w:val="24"/>
                <w:rPrChange w:id="2435" w:author="Balasubramanian, Ruchita" w:date="2025-08-05T15:31:00Z" w16du:dateUtc="2025-08-05T19:31:00Z">
                  <w:rPr>
                    <w:del w:id="2436" w:author="Balasubramanian, Ruchita" w:date="2025-08-06T09:13:00Z" w16du:dateUtc="2025-08-06T13:13:00Z"/>
                    <w:sz w:val="15"/>
                    <w:szCs w:val="15"/>
                  </w:rPr>
                </w:rPrChange>
              </w:rPr>
            </w:pPr>
            <w:del w:id="24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38" w:author="Balasubramanian, Ruchita" w:date="2025-08-05T15:31:00Z" w16du:dateUtc="2025-08-05T19:31:00Z">
                    <w:rPr>
                      <w:rFonts w:eastAsia="Times New Roman"/>
                      <w:color w:val="000000"/>
                      <w:sz w:val="16"/>
                      <w:szCs w:val="16"/>
                      <w:lang w:val="en-US"/>
                    </w:rPr>
                  </w:rPrChange>
                </w:rPr>
                <w:delText>9.9%</w:delText>
              </w:r>
            </w:del>
          </w:p>
        </w:tc>
        <w:tc>
          <w:tcPr>
            <w:tcW w:w="1035" w:type="dxa"/>
            <w:tcBorders>
              <w:top w:val="single" w:sz="4" w:space="0" w:color="auto"/>
              <w:left w:val="single" w:sz="4" w:space="0" w:color="auto"/>
              <w:bottom w:val="nil"/>
              <w:right w:val="single" w:sz="4" w:space="0" w:color="auto"/>
            </w:tcBorders>
            <w:shd w:val="clear" w:color="FFD900" w:fill="FFD900"/>
            <w:vAlign w:val="bottom"/>
            <w:tcPrChange w:id="24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900" w:fill="FFD900"/>
                <w:vAlign w:val="bottom"/>
              </w:tcPr>
            </w:tcPrChange>
          </w:tcPr>
          <w:p w14:paraId="4995AD67" w14:textId="17FD7F52" w:rsidR="00F50E0E" w:rsidRPr="00F77336" w:rsidDel="00216840" w:rsidRDefault="00F50E0E" w:rsidP="007B5A9B">
            <w:pPr>
              <w:spacing w:line="204" w:lineRule="auto"/>
              <w:jc w:val="center"/>
              <w:rPr>
                <w:del w:id="2440" w:author="Balasubramanian, Ruchita" w:date="2025-08-06T09:13:00Z" w16du:dateUtc="2025-08-06T13:13:00Z"/>
                <w:rFonts w:ascii="Times New Roman" w:hAnsi="Times New Roman" w:cs="Times New Roman"/>
                <w:sz w:val="24"/>
                <w:szCs w:val="24"/>
                <w:rPrChange w:id="2441" w:author="Balasubramanian, Ruchita" w:date="2025-08-05T15:31:00Z" w16du:dateUtc="2025-08-05T19:31:00Z">
                  <w:rPr>
                    <w:del w:id="2442" w:author="Balasubramanian, Ruchita" w:date="2025-08-06T09:13:00Z" w16du:dateUtc="2025-08-06T13:13:00Z"/>
                    <w:sz w:val="15"/>
                    <w:szCs w:val="15"/>
                  </w:rPr>
                </w:rPrChange>
              </w:rPr>
            </w:pPr>
            <w:del w:id="24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44" w:author="Balasubramanian, Ruchita" w:date="2025-08-05T15:31:00Z" w16du:dateUtc="2025-08-05T19:31:00Z">
                    <w:rPr>
                      <w:rFonts w:eastAsia="Times New Roman"/>
                      <w:color w:val="000000"/>
                      <w:sz w:val="16"/>
                      <w:szCs w:val="16"/>
                      <w:lang w:val="en-US"/>
                    </w:rPr>
                  </w:rPrChange>
                </w:rPr>
                <w:delText>173</w:delText>
              </w:r>
            </w:del>
          </w:p>
        </w:tc>
        <w:tc>
          <w:tcPr>
            <w:tcW w:w="1138" w:type="dxa"/>
            <w:gridSpan w:val="2"/>
            <w:tcBorders>
              <w:top w:val="single" w:sz="4" w:space="0" w:color="auto"/>
              <w:left w:val="single" w:sz="4" w:space="0" w:color="auto"/>
              <w:bottom w:val="nil"/>
              <w:right w:val="single" w:sz="4" w:space="0" w:color="auto"/>
            </w:tcBorders>
            <w:shd w:val="clear" w:color="FFD900" w:fill="FFD900"/>
            <w:vAlign w:val="bottom"/>
            <w:tcPrChange w:id="24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900" w:fill="FFD900"/>
                <w:vAlign w:val="bottom"/>
              </w:tcPr>
            </w:tcPrChange>
          </w:tcPr>
          <w:p w14:paraId="0E2A1D8A" w14:textId="6A6455C1" w:rsidR="00F50E0E" w:rsidRPr="00F77336" w:rsidDel="00216840" w:rsidRDefault="00F50E0E" w:rsidP="007B5A9B">
            <w:pPr>
              <w:spacing w:line="204" w:lineRule="auto"/>
              <w:jc w:val="center"/>
              <w:rPr>
                <w:del w:id="2446" w:author="Balasubramanian, Ruchita" w:date="2025-08-06T09:13:00Z" w16du:dateUtc="2025-08-06T13:13:00Z"/>
                <w:rFonts w:ascii="Times New Roman" w:hAnsi="Times New Roman" w:cs="Times New Roman"/>
                <w:sz w:val="24"/>
                <w:szCs w:val="24"/>
                <w:rPrChange w:id="2447" w:author="Balasubramanian, Ruchita" w:date="2025-08-05T15:31:00Z" w16du:dateUtc="2025-08-05T19:31:00Z">
                  <w:rPr>
                    <w:del w:id="2448" w:author="Balasubramanian, Ruchita" w:date="2025-08-06T09:13:00Z" w16du:dateUtc="2025-08-06T13:13:00Z"/>
                    <w:sz w:val="15"/>
                    <w:szCs w:val="15"/>
                  </w:rPr>
                </w:rPrChange>
              </w:rPr>
            </w:pPr>
            <w:del w:id="24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50" w:author="Balasubramanian, Ruchita" w:date="2025-08-05T15:31:00Z" w16du:dateUtc="2025-08-05T19:31:00Z">
                    <w:rPr>
                      <w:rFonts w:eastAsia="Times New Roman"/>
                      <w:color w:val="000000"/>
                      <w:sz w:val="16"/>
                      <w:szCs w:val="16"/>
                      <w:lang w:val="en-US"/>
                    </w:rPr>
                  </w:rPrChange>
                </w:rPr>
                <w:delText>4.5%</w:delText>
              </w:r>
            </w:del>
          </w:p>
        </w:tc>
      </w:tr>
      <w:tr w:rsidR="00F50E0E" w:rsidRPr="00F77336" w:rsidDel="00216840" w14:paraId="1963EE28" w14:textId="1BA59187" w:rsidTr="00216840">
        <w:tblPrEx>
          <w:tblW w:w="9246" w:type="dxa"/>
          <w:jc w:val="center"/>
          <w:tblCellMar>
            <w:left w:w="29" w:type="dxa"/>
            <w:right w:w="29" w:type="dxa"/>
          </w:tblCellMar>
          <w:tblPrExChange w:id="2451" w:author="Balasubramanian, Ruchita" w:date="2025-08-06T09:13:00Z" w16du:dateUtc="2025-08-06T13:13:00Z">
            <w:tblPrEx>
              <w:tblW w:w="9246" w:type="dxa"/>
              <w:jc w:val="center"/>
              <w:tblCellMar>
                <w:left w:w="29" w:type="dxa"/>
                <w:right w:w="29" w:type="dxa"/>
              </w:tblCellMar>
            </w:tblPrEx>
          </w:tblPrExChange>
        </w:tblPrEx>
        <w:trPr>
          <w:trHeight w:val="144"/>
          <w:jc w:val="center"/>
          <w:del w:id="2452" w:author="Balasubramanian, Ruchita" w:date="2025-08-06T09:13:00Z"/>
          <w:trPrChange w:id="24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4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461E1D95" w14:textId="387BF2C1" w:rsidR="00F50E0E" w:rsidRPr="00F77336" w:rsidDel="00216840" w:rsidRDefault="00F50E0E" w:rsidP="007B5A9B">
            <w:pPr>
              <w:spacing w:line="204" w:lineRule="auto"/>
              <w:jc w:val="center"/>
              <w:rPr>
                <w:del w:id="2455" w:author="Balasubramanian, Ruchita" w:date="2025-08-06T09:13:00Z" w16du:dateUtc="2025-08-06T13:13:00Z"/>
                <w:rFonts w:ascii="Times New Roman" w:hAnsi="Times New Roman" w:cs="Times New Roman"/>
                <w:b/>
                <w:bCs/>
                <w:sz w:val="24"/>
                <w:szCs w:val="24"/>
                <w:rPrChange w:id="2456" w:author="Balasubramanian, Ruchita" w:date="2025-08-05T15:31:00Z" w16du:dateUtc="2025-08-05T19:31:00Z">
                  <w:rPr>
                    <w:del w:id="24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4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0C61BA1F" w14:textId="14C23EE3" w:rsidR="00F50E0E" w:rsidRPr="00F77336" w:rsidDel="00216840" w:rsidRDefault="00F50E0E" w:rsidP="007B5A9B">
            <w:pPr>
              <w:spacing w:line="204" w:lineRule="auto"/>
              <w:jc w:val="center"/>
              <w:rPr>
                <w:del w:id="2459" w:author="Balasubramanian, Ruchita" w:date="2025-08-06T09:13:00Z" w16du:dateUtc="2025-08-06T13:13:00Z"/>
                <w:rFonts w:ascii="Times New Roman" w:hAnsi="Times New Roman" w:cs="Times New Roman"/>
                <w:sz w:val="24"/>
                <w:szCs w:val="24"/>
                <w:rPrChange w:id="2460" w:author="Balasubramanian, Ruchita" w:date="2025-08-05T15:31:00Z" w16du:dateUtc="2025-08-05T19:31:00Z">
                  <w:rPr>
                    <w:del w:id="2461" w:author="Balasubramanian, Ruchita" w:date="2025-08-06T09:13:00Z" w16du:dateUtc="2025-08-06T13:13:00Z"/>
                    <w:sz w:val="16"/>
                    <w:szCs w:val="16"/>
                  </w:rPr>
                </w:rPrChange>
              </w:rPr>
            </w:pPr>
            <w:del w:id="2462" w:author="Balasubramanian, Ruchita" w:date="2025-08-06T09:13:00Z" w16du:dateUtc="2025-08-06T13:13:00Z">
              <w:r w:rsidRPr="00F77336" w:rsidDel="00216840">
                <w:rPr>
                  <w:rFonts w:ascii="Times New Roman" w:hAnsi="Times New Roman" w:cs="Times New Roman"/>
                  <w:sz w:val="24"/>
                  <w:szCs w:val="24"/>
                  <w:rPrChange w:id="2463" w:author="Balasubramanian, Ruchita" w:date="2025-08-05T15:31:00Z" w16du:dateUtc="2025-08-05T19:31:00Z">
                    <w:rPr>
                      <w:sz w:val="16"/>
                      <w:szCs w:val="16"/>
                    </w:rPr>
                  </w:rPrChange>
                </w:rPr>
                <w:delText>(3,259 - 4,539)</w:delText>
              </w:r>
            </w:del>
          </w:p>
        </w:tc>
        <w:tc>
          <w:tcPr>
            <w:tcW w:w="1035" w:type="dxa"/>
            <w:tcBorders>
              <w:top w:val="nil"/>
              <w:left w:val="nil"/>
              <w:bottom w:val="single" w:sz="4" w:space="0" w:color="auto"/>
              <w:right w:val="single" w:sz="4" w:space="0" w:color="auto"/>
            </w:tcBorders>
            <w:shd w:val="clear" w:color="FF9600" w:fill="FF9600"/>
            <w:vAlign w:val="bottom"/>
            <w:tcPrChange w:id="24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9600" w:fill="FF9600"/>
                <w:vAlign w:val="bottom"/>
              </w:tcPr>
            </w:tcPrChange>
          </w:tcPr>
          <w:p w14:paraId="1C2DDFCD" w14:textId="60401C5C" w:rsidR="00F50E0E" w:rsidRPr="00F77336" w:rsidDel="00216840" w:rsidRDefault="00F50E0E" w:rsidP="007B5A9B">
            <w:pPr>
              <w:spacing w:line="204" w:lineRule="auto"/>
              <w:jc w:val="center"/>
              <w:rPr>
                <w:del w:id="2465" w:author="Balasubramanian, Ruchita" w:date="2025-08-06T09:13:00Z" w16du:dateUtc="2025-08-06T13:13:00Z"/>
                <w:rFonts w:ascii="Times New Roman" w:hAnsi="Times New Roman" w:cs="Times New Roman"/>
                <w:sz w:val="24"/>
                <w:szCs w:val="24"/>
                <w:rPrChange w:id="2466" w:author="Balasubramanian, Ruchita" w:date="2025-08-05T15:31:00Z" w16du:dateUtc="2025-08-05T19:31:00Z">
                  <w:rPr>
                    <w:del w:id="2467" w:author="Balasubramanian, Ruchita" w:date="2025-08-06T09:13:00Z" w16du:dateUtc="2025-08-06T13:13:00Z"/>
                    <w:sz w:val="15"/>
                    <w:szCs w:val="15"/>
                  </w:rPr>
                </w:rPrChange>
              </w:rPr>
            </w:pPr>
            <w:del w:id="24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69" w:author="Balasubramanian, Ruchita" w:date="2025-08-05T15:31:00Z" w16du:dateUtc="2025-08-05T19:31:00Z">
                    <w:rPr>
                      <w:rFonts w:eastAsia="Times New Roman"/>
                      <w:color w:val="000000"/>
                      <w:sz w:val="16"/>
                      <w:szCs w:val="16"/>
                      <w:lang w:val="en-US"/>
                    </w:rPr>
                  </w:rPrChange>
                </w:rPr>
                <w:delText>(161 - 904)</w:delText>
              </w:r>
            </w:del>
          </w:p>
        </w:tc>
        <w:tc>
          <w:tcPr>
            <w:tcW w:w="1138" w:type="dxa"/>
            <w:gridSpan w:val="3"/>
            <w:tcBorders>
              <w:top w:val="nil"/>
              <w:left w:val="single" w:sz="4" w:space="0" w:color="auto"/>
              <w:bottom w:val="single" w:sz="4" w:space="0" w:color="auto"/>
              <w:right w:val="single" w:sz="4" w:space="0" w:color="auto"/>
            </w:tcBorders>
            <w:shd w:val="clear" w:color="FF9600" w:fill="FF9600"/>
            <w:vAlign w:val="bottom"/>
            <w:tcPrChange w:id="24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9600" w:fill="FF9600"/>
                <w:vAlign w:val="bottom"/>
              </w:tcPr>
            </w:tcPrChange>
          </w:tcPr>
          <w:p w14:paraId="26EF7937" w14:textId="356AB2D2" w:rsidR="00F50E0E" w:rsidRPr="00F77336" w:rsidDel="00216840" w:rsidRDefault="00F50E0E" w:rsidP="007B5A9B">
            <w:pPr>
              <w:spacing w:line="204" w:lineRule="auto"/>
              <w:jc w:val="center"/>
              <w:rPr>
                <w:del w:id="2471" w:author="Balasubramanian, Ruchita" w:date="2025-08-06T09:13:00Z" w16du:dateUtc="2025-08-06T13:13:00Z"/>
                <w:rFonts w:ascii="Times New Roman" w:hAnsi="Times New Roman" w:cs="Times New Roman"/>
                <w:sz w:val="24"/>
                <w:szCs w:val="24"/>
                <w:rPrChange w:id="2472" w:author="Balasubramanian, Ruchita" w:date="2025-08-05T15:31:00Z" w16du:dateUtc="2025-08-05T19:31:00Z">
                  <w:rPr>
                    <w:del w:id="2473" w:author="Balasubramanian, Ruchita" w:date="2025-08-06T09:13:00Z" w16du:dateUtc="2025-08-06T13:13:00Z"/>
                    <w:sz w:val="15"/>
                    <w:szCs w:val="15"/>
                  </w:rPr>
                </w:rPrChange>
              </w:rPr>
            </w:pPr>
            <w:del w:id="24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75" w:author="Balasubramanian, Ruchita" w:date="2025-08-05T15:31:00Z" w16du:dateUtc="2025-08-05T19:31:00Z">
                    <w:rPr>
                      <w:rFonts w:eastAsia="Times New Roman"/>
                      <w:color w:val="000000"/>
                      <w:sz w:val="16"/>
                      <w:szCs w:val="16"/>
                      <w:lang w:val="en-US"/>
                    </w:rPr>
                  </w:rPrChange>
                </w:rPr>
                <w:delText>(4.1 - 22.8%)</w:delText>
              </w:r>
            </w:del>
          </w:p>
        </w:tc>
        <w:tc>
          <w:tcPr>
            <w:tcW w:w="1035" w:type="dxa"/>
            <w:tcBorders>
              <w:top w:val="nil"/>
              <w:left w:val="single" w:sz="4" w:space="0" w:color="auto"/>
              <w:bottom w:val="single" w:sz="4" w:space="0" w:color="auto"/>
              <w:right w:val="single" w:sz="4" w:space="0" w:color="auto"/>
            </w:tcBorders>
            <w:shd w:val="clear" w:color="FFAB00" w:fill="FFAB00"/>
            <w:vAlign w:val="bottom"/>
            <w:tcPrChange w:id="24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AB00" w:fill="FFAB00"/>
                <w:vAlign w:val="bottom"/>
              </w:tcPr>
            </w:tcPrChange>
          </w:tcPr>
          <w:p w14:paraId="4C0A003B" w14:textId="100EEC1D" w:rsidR="00F50E0E" w:rsidRPr="00F77336" w:rsidDel="00216840" w:rsidRDefault="00F50E0E" w:rsidP="007B5A9B">
            <w:pPr>
              <w:spacing w:line="204" w:lineRule="auto"/>
              <w:jc w:val="center"/>
              <w:rPr>
                <w:del w:id="2477" w:author="Balasubramanian, Ruchita" w:date="2025-08-06T09:13:00Z" w16du:dateUtc="2025-08-06T13:13:00Z"/>
                <w:rFonts w:ascii="Times New Roman" w:hAnsi="Times New Roman" w:cs="Times New Roman"/>
                <w:sz w:val="24"/>
                <w:szCs w:val="24"/>
                <w:rPrChange w:id="2478" w:author="Balasubramanian, Ruchita" w:date="2025-08-05T15:31:00Z" w16du:dateUtc="2025-08-05T19:31:00Z">
                  <w:rPr>
                    <w:del w:id="2479" w:author="Balasubramanian, Ruchita" w:date="2025-08-06T09:13:00Z" w16du:dateUtc="2025-08-06T13:13:00Z"/>
                    <w:sz w:val="15"/>
                    <w:szCs w:val="15"/>
                  </w:rPr>
                </w:rPrChange>
              </w:rPr>
            </w:pPr>
            <w:del w:id="24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81" w:author="Balasubramanian, Ruchita" w:date="2025-08-05T15:31:00Z" w16du:dateUtc="2025-08-05T19:31:00Z">
                    <w:rPr>
                      <w:rFonts w:eastAsia="Times New Roman"/>
                      <w:color w:val="000000"/>
                      <w:sz w:val="16"/>
                      <w:szCs w:val="16"/>
                      <w:lang w:val="en-US"/>
                    </w:rPr>
                  </w:rPrChange>
                </w:rPr>
                <w:delText>(134 - 715)</w:delText>
              </w:r>
            </w:del>
          </w:p>
        </w:tc>
        <w:tc>
          <w:tcPr>
            <w:tcW w:w="1138" w:type="dxa"/>
            <w:gridSpan w:val="3"/>
            <w:tcBorders>
              <w:top w:val="nil"/>
              <w:left w:val="single" w:sz="4" w:space="0" w:color="auto"/>
              <w:bottom w:val="single" w:sz="4" w:space="0" w:color="auto"/>
              <w:right w:val="single" w:sz="4" w:space="0" w:color="auto"/>
            </w:tcBorders>
            <w:shd w:val="clear" w:color="FFAB00" w:fill="FFAB00"/>
            <w:vAlign w:val="bottom"/>
            <w:tcPrChange w:id="24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AB00" w:fill="FFAB00"/>
                <w:vAlign w:val="bottom"/>
              </w:tcPr>
            </w:tcPrChange>
          </w:tcPr>
          <w:p w14:paraId="36B7BBB0" w14:textId="2F8C03A3" w:rsidR="00F50E0E" w:rsidRPr="00F77336" w:rsidDel="00216840" w:rsidRDefault="00F50E0E" w:rsidP="007B5A9B">
            <w:pPr>
              <w:spacing w:line="204" w:lineRule="auto"/>
              <w:jc w:val="center"/>
              <w:rPr>
                <w:del w:id="2483" w:author="Balasubramanian, Ruchita" w:date="2025-08-06T09:13:00Z" w16du:dateUtc="2025-08-06T13:13:00Z"/>
                <w:rFonts w:ascii="Times New Roman" w:hAnsi="Times New Roman" w:cs="Times New Roman"/>
                <w:sz w:val="24"/>
                <w:szCs w:val="24"/>
                <w:rPrChange w:id="2484" w:author="Balasubramanian, Ruchita" w:date="2025-08-05T15:31:00Z" w16du:dateUtc="2025-08-05T19:31:00Z">
                  <w:rPr>
                    <w:del w:id="2485" w:author="Balasubramanian, Ruchita" w:date="2025-08-06T09:13:00Z" w16du:dateUtc="2025-08-06T13:13:00Z"/>
                    <w:sz w:val="15"/>
                    <w:szCs w:val="15"/>
                  </w:rPr>
                </w:rPrChange>
              </w:rPr>
            </w:pPr>
            <w:del w:id="24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87" w:author="Balasubramanian, Ruchita" w:date="2025-08-05T15:31:00Z" w16du:dateUtc="2025-08-05T19:31:00Z">
                    <w:rPr>
                      <w:rFonts w:eastAsia="Times New Roman"/>
                      <w:color w:val="000000"/>
                      <w:sz w:val="16"/>
                      <w:szCs w:val="16"/>
                      <w:lang w:val="en-US"/>
                    </w:rPr>
                  </w:rPrChange>
                </w:rPr>
                <w:delText>(3.3 - 17.9%)</w:delText>
              </w:r>
            </w:del>
          </w:p>
        </w:tc>
        <w:tc>
          <w:tcPr>
            <w:tcW w:w="1035" w:type="dxa"/>
            <w:tcBorders>
              <w:top w:val="nil"/>
              <w:left w:val="single" w:sz="4" w:space="0" w:color="auto"/>
              <w:bottom w:val="single" w:sz="4" w:space="0" w:color="auto"/>
              <w:right w:val="single" w:sz="4" w:space="0" w:color="auto"/>
            </w:tcBorders>
            <w:shd w:val="clear" w:color="FFD900" w:fill="FFD900"/>
            <w:vAlign w:val="bottom"/>
            <w:tcPrChange w:id="24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D900" w:fill="FFD900"/>
                <w:vAlign w:val="bottom"/>
              </w:tcPr>
            </w:tcPrChange>
          </w:tcPr>
          <w:p w14:paraId="41A82A20" w14:textId="6F4C1C23" w:rsidR="00F50E0E" w:rsidRPr="00F77336" w:rsidDel="00216840" w:rsidRDefault="00F50E0E" w:rsidP="007B5A9B">
            <w:pPr>
              <w:spacing w:line="204" w:lineRule="auto"/>
              <w:jc w:val="center"/>
              <w:rPr>
                <w:del w:id="2489" w:author="Balasubramanian, Ruchita" w:date="2025-08-06T09:13:00Z" w16du:dateUtc="2025-08-06T13:13:00Z"/>
                <w:rFonts w:ascii="Times New Roman" w:hAnsi="Times New Roman" w:cs="Times New Roman"/>
                <w:sz w:val="24"/>
                <w:szCs w:val="24"/>
                <w:rPrChange w:id="2490" w:author="Balasubramanian, Ruchita" w:date="2025-08-05T15:31:00Z" w16du:dateUtc="2025-08-05T19:31:00Z">
                  <w:rPr>
                    <w:del w:id="2491" w:author="Balasubramanian, Ruchita" w:date="2025-08-06T09:13:00Z" w16du:dateUtc="2025-08-06T13:13:00Z"/>
                    <w:sz w:val="15"/>
                    <w:szCs w:val="15"/>
                  </w:rPr>
                </w:rPrChange>
              </w:rPr>
            </w:pPr>
            <w:del w:id="24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93" w:author="Balasubramanian, Ruchita" w:date="2025-08-05T15:31:00Z" w16du:dateUtc="2025-08-05T19:31:00Z">
                    <w:rPr>
                      <w:rFonts w:eastAsia="Times New Roman"/>
                      <w:color w:val="000000"/>
                      <w:sz w:val="16"/>
                      <w:szCs w:val="16"/>
                      <w:lang w:val="en-US"/>
                    </w:rPr>
                  </w:rPrChange>
                </w:rPr>
                <w:delText>(65 - 300)</w:delText>
              </w:r>
            </w:del>
          </w:p>
        </w:tc>
        <w:tc>
          <w:tcPr>
            <w:tcW w:w="1138" w:type="dxa"/>
            <w:gridSpan w:val="2"/>
            <w:tcBorders>
              <w:top w:val="nil"/>
              <w:left w:val="single" w:sz="4" w:space="0" w:color="auto"/>
              <w:bottom w:val="single" w:sz="4" w:space="0" w:color="auto"/>
              <w:right w:val="single" w:sz="4" w:space="0" w:color="auto"/>
            </w:tcBorders>
            <w:shd w:val="clear" w:color="FFD900" w:fill="FFD900"/>
            <w:vAlign w:val="bottom"/>
            <w:tcPrChange w:id="24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900" w:fill="FFD900"/>
                <w:vAlign w:val="bottom"/>
              </w:tcPr>
            </w:tcPrChange>
          </w:tcPr>
          <w:p w14:paraId="6B64E9A2" w14:textId="1A3C701C" w:rsidR="00F50E0E" w:rsidRPr="00F77336" w:rsidDel="00216840" w:rsidRDefault="00F50E0E" w:rsidP="007B5A9B">
            <w:pPr>
              <w:spacing w:line="204" w:lineRule="auto"/>
              <w:jc w:val="center"/>
              <w:rPr>
                <w:del w:id="2495" w:author="Balasubramanian, Ruchita" w:date="2025-08-06T09:13:00Z" w16du:dateUtc="2025-08-06T13:13:00Z"/>
                <w:rFonts w:ascii="Times New Roman" w:hAnsi="Times New Roman" w:cs="Times New Roman"/>
                <w:sz w:val="24"/>
                <w:szCs w:val="24"/>
                <w:rPrChange w:id="2496" w:author="Balasubramanian, Ruchita" w:date="2025-08-05T15:31:00Z" w16du:dateUtc="2025-08-05T19:31:00Z">
                  <w:rPr>
                    <w:del w:id="2497" w:author="Balasubramanian, Ruchita" w:date="2025-08-06T09:13:00Z" w16du:dateUtc="2025-08-06T13:13:00Z"/>
                    <w:sz w:val="15"/>
                    <w:szCs w:val="15"/>
                  </w:rPr>
                </w:rPrChange>
              </w:rPr>
            </w:pPr>
            <w:del w:id="24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99" w:author="Balasubramanian, Ruchita" w:date="2025-08-05T15:31:00Z" w16du:dateUtc="2025-08-05T19:31:00Z">
                    <w:rPr>
                      <w:rFonts w:eastAsia="Times New Roman"/>
                      <w:color w:val="000000"/>
                      <w:sz w:val="16"/>
                      <w:szCs w:val="16"/>
                      <w:lang w:val="en-US"/>
                    </w:rPr>
                  </w:rPrChange>
                </w:rPr>
                <w:delText>(1.6 - 7.5%)</w:delText>
              </w:r>
            </w:del>
          </w:p>
        </w:tc>
      </w:tr>
      <w:tr w:rsidR="00F50E0E" w:rsidRPr="00F77336" w:rsidDel="00216840" w14:paraId="01F86D88" w14:textId="446F0F76" w:rsidTr="00216840">
        <w:tblPrEx>
          <w:tblW w:w="9246" w:type="dxa"/>
          <w:jc w:val="center"/>
          <w:tblCellMar>
            <w:left w:w="29" w:type="dxa"/>
            <w:right w:w="29" w:type="dxa"/>
          </w:tblCellMar>
          <w:tblPrExChange w:id="2500" w:author="Balasubramanian, Ruchita" w:date="2025-08-06T09:13:00Z" w16du:dateUtc="2025-08-06T13:13:00Z">
            <w:tblPrEx>
              <w:tblW w:w="9246" w:type="dxa"/>
              <w:jc w:val="center"/>
              <w:tblCellMar>
                <w:left w:w="29" w:type="dxa"/>
                <w:right w:w="29" w:type="dxa"/>
              </w:tblCellMar>
            </w:tblPrEx>
          </w:tblPrExChange>
        </w:tblPrEx>
        <w:trPr>
          <w:trHeight w:val="144"/>
          <w:jc w:val="center"/>
          <w:del w:id="2501" w:author="Balasubramanian, Ruchita" w:date="2025-08-06T09:13:00Z"/>
          <w:trPrChange w:id="25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5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29B42337" w14:textId="7E0BDA38" w:rsidR="00F50E0E" w:rsidRPr="00F77336" w:rsidDel="00216840" w:rsidRDefault="00F50E0E" w:rsidP="007B5A9B">
            <w:pPr>
              <w:spacing w:line="204" w:lineRule="auto"/>
              <w:jc w:val="center"/>
              <w:rPr>
                <w:del w:id="2504" w:author="Balasubramanian, Ruchita" w:date="2025-08-06T09:13:00Z" w16du:dateUtc="2025-08-06T13:13:00Z"/>
                <w:rFonts w:ascii="Times New Roman" w:hAnsi="Times New Roman" w:cs="Times New Roman"/>
                <w:b/>
                <w:bCs/>
                <w:sz w:val="24"/>
                <w:szCs w:val="24"/>
                <w:rPrChange w:id="2505" w:author="Balasubramanian, Ruchita" w:date="2025-08-05T15:31:00Z" w16du:dateUtc="2025-08-05T19:31:00Z">
                  <w:rPr>
                    <w:del w:id="2506" w:author="Balasubramanian, Ruchita" w:date="2025-08-06T09:13:00Z" w16du:dateUtc="2025-08-06T13:13:00Z"/>
                    <w:b/>
                    <w:bCs/>
                    <w:sz w:val="16"/>
                    <w:szCs w:val="16"/>
                  </w:rPr>
                </w:rPrChange>
              </w:rPr>
            </w:pPr>
            <w:del w:id="2507" w:author="Balasubramanian, Ruchita" w:date="2025-08-06T09:13:00Z" w16du:dateUtc="2025-08-06T13:13:00Z">
              <w:r w:rsidRPr="00F77336" w:rsidDel="00216840">
                <w:rPr>
                  <w:rFonts w:ascii="Times New Roman" w:hAnsi="Times New Roman" w:cs="Times New Roman"/>
                  <w:b/>
                  <w:bCs/>
                  <w:sz w:val="24"/>
                  <w:szCs w:val="24"/>
                  <w:rPrChange w:id="2508" w:author="Balasubramanian, Ruchita" w:date="2025-08-05T15:31:00Z" w16du:dateUtc="2025-08-05T19:31:00Z">
                    <w:rPr>
                      <w:b/>
                      <w:bCs/>
                      <w:sz w:val="16"/>
                      <w:szCs w:val="16"/>
                    </w:rPr>
                  </w:rPrChange>
                </w:rPr>
                <w:delText>Georgia</w:delText>
              </w:r>
            </w:del>
          </w:p>
        </w:tc>
        <w:tc>
          <w:tcPr>
            <w:tcW w:w="1427" w:type="dxa"/>
            <w:gridSpan w:val="2"/>
            <w:tcBorders>
              <w:top w:val="single" w:sz="4" w:space="0" w:color="auto"/>
              <w:left w:val="nil"/>
              <w:bottom w:val="nil"/>
              <w:right w:val="single" w:sz="4" w:space="0" w:color="auto"/>
            </w:tcBorders>
            <w:shd w:val="clear" w:color="FFFFFF" w:fill="FFFFFF"/>
            <w:tcPrChange w:id="25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7EB7AEAC" w14:textId="7CEAFFFF" w:rsidR="00F50E0E" w:rsidRPr="00F77336" w:rsidDel="00216840" w:rsidRDefault="00F50E0E" w:rsidP="007B5A9B">
            <w:pPr>
              <w:spacing w:line="204" w:lineRule="auto"/>
              <w:jc w:val="center"/>
              <w:rPr>
                <w:del w:id="2510" w:author="Balasubramanian, Ruchita" w:date="2025-08-06T09:13:00Z" w16du:dateUtc="2025-08-06T13:13:00Z"/>
                <w:rFonts w:ascii="Times New Roman" w:hAnsi="Times New Roman" w:cs="Times New Roman"/>
                <w:sz w:val="24"/>
                <w:szCs w:val="24"/>
                <w:rPrChange w:id="2511" w:author="Balasubramanian, Ruchita" w:date="2025-08-05T15:31:00Z" w16du:dateUtc="2025-08-05T19:31:00Z">
                  <w:rPr>
                    <w:del w:id="2512" w:author="Balasubramanian, Ruchita" w:date="2025-08-06T09:13:00Z" w16du:dateUtc="2025-08-06T13:13:00Z"/>
                    <w:sz w:val="16"/>
                    <w:szCs w:val="16"/>
                  </w:rPr>
                </w:rPrChange>
              </w:rPr>
            </w:pPr>
            <w:del w:id="2513" w:author="Balasubramanian, Ruchita" w:date="2025-08-06T09:13:00Z" w16du:dateUtc="2025-08-06T13:13:00Z">
              <w:r w:rsidRPr="00F77336" w:rsidDel="00216840">
                <w:rPr>
                  <w:rFonts w:ascii="Times New Roman" w:hAnsi="Times New Roman" w:cs="Times New Roman"/>
                  <w:sz w:val="24"/>
                  <w:szCs w:val="24"/>
                  <w:rPrChange w:id="2514" w:author="Balasubramanian, Ruchita" w:date="2025-08-05T15:31:00Z" w16du:dateUtc="2025-08-05T19:31:00Z">
                    <w:rPr>
                      <w:sz w:val="16"/>
                      <w:szCs w:val="16"/>
                    </w:rPr>
                  </w:rPrChange>
                </w:rPr>
                <w:delText>12,271</w:delText>
              </w:r>
            </w:del>
          </w:p>
        </w:tc>
        <w:tc>
          <w:tcPr>
            <w:tcW w:w="1035" w:type="dxa"/>
            <w:tcBorders>
              <w:top w:val="single" w:sz="4" w:space="0" w:color="auto"/>
              <w:left w:val="nil"/>
              <w:bottom w:val="nil"/>
              <w:right w:val="single" w:sz="4" w:space="0" w:color="auto"/>
            </w:tcBorders>
            <w:shd w:val="clear" w:color="FFA400" w:fill="FFA400"/>
            <w:vAlign w:val="bottom"/>
            <w:tcPrChange w:id="25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A400" w:fill="FFA400"/>
                <w:vAlign w:val="bottom"/>
              </w:tcPr>
            </w:tcPrChange>
          </w:tcPr>
          <w:p w14:paraId="67B4F771" w14:textId="6CA4A6DA" w:rsidR="00F50E0E" w:rsidRPr="00F77336" w:rsidDel="00216840" w:rsidRDefault="00F50E0E" w:rsidP="007B5A9B">
            <w:pPr>
              <w:spacing w:line="204" w:lineRule="auto"/>
              <w:jc w:val="center"/>
              <w:rPr>
                <w:del w:id="2516" w:author="Balasubramanian, Ruchita" w:date="2025-08-06T09:13:00Z" w16du:dateUtc="2025-08-06T13:13:00Z"/>
                <w:rFonts w:ascii="Times New Roman" w:hAnsi="Times New Roman" w:cs="Times New Roman"/>
                <w:sz w:val="24"/>
                <w:szCs w:val="24"/>
                <w:rPrChange w:id="2517" w:author="Balasubramanian, Ruchita" w:date="2025-08-05T15:31:00Z" w16du:dateUtc="2025-08-05T19:31:00Z">
                  <w:rPr>
                    <w:del w:id="2518" w:author="Balasubramanian, Ruchita" w:date="2025-08-06T09:13:00Z" w16du:dateUtc="2025-08-06T13:13:00Z"/>
                    <w:sz w:val="15"/>
                    <w:szCs w:val="15"/>
                  </w:rPr>
                </w:rPrChange>
              </w:rPr>
            </w:pPr>
            <w:del w:id="25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20" w:author="Balasubramanian, Ruchita" w:date="2025-08-05T15:31:00Z" w16du:dateUtc="2025-08-05T19:31:00Z">
                    <w:rPr>
                      <w:rFonts w:eastAsia="Times New Roman"/>
                      <w:color w:val="000000"/>
                      <w:sz w:val="16"/>
                      <w:szCs w:val="16"/>
                      <w:lang w:val="en-US"/>
                    </w:rPr>
                  </w:rPrChange>
                </w:rPr>
                <w:delText>1,316</w:delText>
              </w:r>
            </w:del>
          </w:p>
        </w:tc>
        <w:tc>
          <w:tcPr>
            <w:tcW w:w="1138" w:type="dxa"/>
            <w:gridSpan w:val="3"/>
            <w:tcBorders>
              <w:top w:val="single" w:sz="4" w:space="0" w:color="auto"/>
              <w:left w:val="single" w:sz="4" w:space="0" w:color="auto"/>
              <w:bottom w:val="nil"/>
              <w:right w:val="single" w:sz="4" w:space="0" w:color="auto"/>
            </w:tcBorders>
            <w:shd w:val="clear" w:color="FFA400" w:fill="FFA400"/>
            <w:vAlign w:val="bottom"/>
            <w:tcPrChange w:id="25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A400" w:fill="FFA400"/>
                <w:vAlign w:val="bottom"/>
              </w:tcPr>
            </w:tcPrChange>
          </w:tcPr>
          <w:p w14:paraId="248586BD" w14:textId="72D36A4F" w:rsidR="00F50E0E" w:rsidRPr="00F77336" w:rsidDel="00216840" w:rsidRDefault="00F50E0E" w:rsidP="007B5A9B">
            <w:pPr>
              <w:spacing w:line="204" w:lineRule="auto"/>
              <w:jc w:val="center"/>
              <w:rPr>
                <w:del w:id="2522" w:author="Balasubramanian, Ruchita" w:date="2025-08-06T09:13:00Z" w16du:dateUtc="2025-08-06T13:13:00Z"/>
                <w:rFonts w:ascii="Times New Roman" w:hAnsi="Times New Roman" w:cs="Times New Roman"/>
                <w:sz w:val="24"/>
                <w:szCs w:val="24"/>
                <w:rPrChange w:id="2523" w:author="Balasubramanian, Ruchita" w:date="2025-08-05T15:31:00Z" w16du:dateUtc="2025-08-05T19:31:00Z">
                  <w:rPr>
                    <w:del w:id="2524" w:author="Balasubramanian, Ruchita" w:date="2025-08-06T09:13:00Z" w16du:dateUtc="2025-08-06T13:13:00Z"/>
                    <w:sz w:val="15"/>
                    <w:szCs w:val="15"/>
                  </w:rPr>
                </w:rPrChange>
              </w:rPr>
            </w:pPr>
            <w:del w:id="25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26" w:author="Balasubramanian, Ruchita" w:date="2025-08-05T15:31:00Z" w16du:dateUtc="2025-08-05T19:31:00Z">
                    <w:rPr>
                      <w:rFonts w:eastAsia="Times New Roman"/>
                      <w:color w:val="000000"/>
                      <w:sz w:val="16"/>
                      <w:szCs w:val="16"/>
                      <w:lang w:val="en-US"/>
                    </w:rPr>
                  </w:rPrChange>
                </w:rPr>
                <w:delText>10.7%</w:delText>
              </w:r>
            </w:del>
          </w:p>
        </w:tc>
        <w:tc>
          <w:tcPr>
            <w:tcW w:w="1035" w:type="dxa"/>
            <w:tcBorders>
              <w:top w:val="single" w:sz="4" w:space="0" w:color="auto"/>
              <w:left w:val="single" w:sz="4" w:space="0" w:color="auto"/>
              <w:bottom w:val="nil"/>
              <w:right w:val="single" w:sz="4" w:space="0" w:color="auto"/>
            </w:tcBorders>
            <w:shd w:val="clear" w:color="FFB000" w:fill="FFB000"/>
            <w:vAlign w:val="bottom"/>
            <w:tcPrChange w:id="25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B000" w:fill="FFB000"/>
                <w:vAlign w:val="bottom"/>
              </w:tcPr>
            </w:tcPrChange>
          </w:tcPr>
          <w:p w14:paraId="318ECE96" w14:textId="7436DEBC" w:rsidR="00F50E0E" w:rsidRPr="00F77336" w:rsidDel="00216840" w:rsidRDefault="00F50E0E" w:rsidP="007B5A9B">
            <w:pPr>
              <w:spacing w:line="204" w:lineRule="auto"/>
              <w:jc w:val="center"/>
              <w:rPr>
                <w:del w:id="2528" w:author="Balasubramanian, Ruchita" w:date="2025-08-06T09:13:00Z" w16du:dateUtc="2025-08-06T13:13:00Z"/>
                <w:rFonts w:ascii="Times New Roman" w:hAnsi="Times New Roman" w:cs="Times New Roman"/>
                <w:sz w:val="24"/>
                <w:szCs w:val="24"/>
                <w:rPrChange w:id="2529" w:author="Balasubramanian, Ruchita" w:date="2025-08-05T15:31:00Z" w16du:dateUtc="2025-08-05T19:31:00Z">
                  <w:rPr>
                    <w:del w:id="2530" w:author="Balasubramanian, Ruchita" w:date="2025-08-06T09:13:00Z" w16du:dateUtc="2025-08-06T13:13:00Z"/>
                    <w:sz w:val="15"/>
                    <w:szCs w:val="15"/>
                  </w:rPr>
                </w:rPrChange>
              </w:rPr>
            </w:pPr>
            <w:del w:id="25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32" w:author="Balasubramanian, Ruchita" w:date="2025-08-05T15:31:00Z" w16du:dateUtc="2025-08-05T19:31:00Z">
                    <w:rPr>
                      <w:rFonts w:eastAsia="Times New Roman"/>
                      <w:color w:val="000000"/>
                      <w:sz w:val="16"/>
                      <w:szCs w:val="16"/>
                      <w:lang w:val="en-US"/>
                    </w:rPr>
                  </w:rPrChange>
                </w:rPr>
                <w:delText>1,144</w:delText>
              </w:r>
            </w:del>
          </w:p>
        </w:tc>
        <w:tc>
          <w:tcPr>
            <w:tcW w:w="1138" w:type="dxa"/>
            <w:gridSpan w:val="3"/>
            <w:tcBorders>
              <w:top w:val="single" w:sz="4" w:space="0" w:color="auto"/>
              <w:left w:val="single" w:sz="4" w:space="0" w:color="auto"/>
              <w:bottom w:val="nil"/>
              <w:right w:val="single" w:sz="4" w:space="0" w:color="auto"/>
            </w:tcBorders>
            <w:shd w:val="clear" w:color="FFB000" w:fill="FFB000"/>
            <w:vAlign w:val="bottom"/>
            <w:tcPrChange w:id="25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000" w:fill="FFB000"/>
                <w:vAlign w:val="bottom"/>
              </w:tcPr>
            </w:tcPrChange>
          </w:tcPr>
          <w:p w14:paraId="4E9826BC" w14:textId="79D65BD0" w:rsidR="00F50E0E" w:rsidRPr="00F77336" w:rsidDel="00216840" w:rsidRDefault="00F50E0E" w:rsidP="007B5A9B">
            <w:pPr>
              <w:spacing w:line="204" w:lineRule="auto"/>
              <w:jc w:val="center"/>
              <w:rPr>
                <w:del w:id="2534" w:author="Balasubramanian, Ruchita" w:date="2025-08-06T09:13:00Z" w16du:dateUtc="2025-08-06T13:13:00Z"/>
                <w:rFonts w:ascii="Times New Roman" w:hAnsi="Times New Roman" w:cs="Times New Roman"/>
                <w:sz w:val="24"/>
                <w:szCs w:val="24"/>
                <w:rPrChange w:id="2535" w:author="Balasubramanian, Ruchita" w:date="2025-08-05T15:31:00Z" w16du:dateUtc="2025-08-05T19:31:00Z">
                  <w:rPr>
                    <w:del w:id="2536" w:author="Balasubramanian, Ruchita" w:date="2025-08-06T09:13:00Z" w16du:dateUtc="2025-08-06T13:13:00Z"/>
                    <w:sz w:val="15"/>
                    <w:szCs w:val="15"/>
                  </w:rPr>
                </w:rPrChange>
              </w:rPr>
            </w:pPr>
            <w:del w:id="25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38" w:author="Balasubramanian, Ruchita" w:date="2025-08-05T15:31:00Z" w16du:dateUtc="2025-08-05T19:31:00Z">
                    <w:rPr>
                      <w:rFonts w:eastAsia="Times New Roman"/>
                      <w:color w:val="000000"/>
                      <w:sz w:val="16"/>
                      <w:szCs w:val="16"/>
                      <w:lang w:val="en-US"/>
                    </w:rPr>
                  </w:rPrChange>
                </w:rPr>
                <w:delText>9.3%</w:delText>
              </w:r>
            </w:del>
          </w:p>
        </w:tc>
        <w:tc>
          <w:tcPr>
            <w:tcW w:w="1035" w:type="dxa"/>
            <w:tcBorders>
              <w:top w:val="single" w:sz="4" w:space="0" w:color="auto"/>
              <w:left w:val="single" w:sz="4" w:space="0" w:color="auto"/>
              <w:bottom w:val="nil"/>
              <w:right w:val="single" w:sz="4" w:space="0" w:color="auto"/>
            </w:tcBorders>
            <w:shd w:val="clear" w:color="FFD700" w:fill="FFD700"/>
            <w:vAlign w:val="bottom"/>
            <w:tcPrChange w:id="25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700" w:fill="FFD700"/>
                <w:vAlign w:val="bottom"/>
              </w:tcPr>
            </w:tcPrChange>
          </w:tcPr>
          <w:p w14:paraId="3E12D6C2" w14:textId="5875FE8D" w:rsidR="00F50E0E" w:rsidRPr="00F77336" w:rsidDel="00216840" w:rsidRDefault="00F50E0E" w:rsidP="007B5A9B">
            <w:pPr>
              <w:spacing w:line="204" w:lineRule="auto"/>
              <w:jc w:val="center"/>
              <w:rPr>
                <w:del w:id="2540" w:author="Balasubramanian, Ruchita" w:date="2025-08-06T09:13:00Z" w16du:dateUtc="2025-08-06T13:13:00Z"/>
                <w:rFonts w:ascii="Times New Roman" w:hAnsi="Times New Roman" w:cs="Times New Roman"/>
                <w:sz w:val="24"/>
                <w:szCs w:val="24"/>
                <w:rPrChange w:id="2541" w:author="Balasubramanian, Ruchita" w:date="2025-08-05T15:31:00Z" w16du:dateUtc="2025-08-05T19:31:00Z">
                  <w:rPr>
                    <w:del w:id="2542" w:author="Balasubramanian, Ruchita" w:date="2025-08-06T09:13:00Z" w16du:dateUtc="2025-08-06T13:13:00Z"/>
                    <w:sz w:val="15"/>
                    <w:szCs w:val="15"/>
                  </w:rPr>
                </w:rPrChange>
              </w:rPr>
            </w:pPr>
            <w:del w:id="25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44" w:author="Balasubramanian, Ruchita" w:date="2025-08-05T15:31:00Z" w16du:dateUtc="2025-08-05T19:31:00Z">
                    <w:rPr>
                      <w:rFonts w:eastAsia="Times New Roman"/>
                      <w:color w:val="000000"/>
                      <w:sz w:val="16"/>
                      <w:szCs w:val="16"/>
                      <w:lang w:val="en-US"/>
                    </w:rPr>
                  </w:rPrChange>
                </w:rPr>
                <w:delText>587</w:delText>
              </w:r>
            </w:del>
          </w:p>
        </w:tc>
        <w:tc>
          <w:tcPr>
            <w:tcW w:w="1138" w:type="dxa"/>
            <w:gridSpan w:val="2"/>
            <w:tcBorders>
              <w:top w:val="single" w:sz="4" w:space="0" w:color="auto"/>
              <w:left w:val="single" w:sz="4" w:space="0" w:color="auto"/>
              <w:bottom w:val="nil"/>
              <w:right w:val="single" w:sz="4" w:space="0" w:color="auto"/>
            </w:tcBorders>
            <w:shd w:val="clear" w:color="FFD700" w:fill="FFD700"/>
            <w:vAlign w:val="bottom"/>
            <w:tcPrChange w:id="25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700" w:fill="FFD700"/>
                <w:vAlign w:val="bottom"/>
              </w:tcPr>
            </w:tcPrChange>
          </w:tcPr>
          <w:p w14:paraId="73C5AFDC" w14:textId="17CD9237" w:rsidR="00F50E0E" w:rsidRPr="00F77336" w:rsidDel="00216840" w:rsidRDefault="00F50E0E" w:rsidP="007B5A9B">
            <w:pPr>
              <w:spacing w:line="204" w:lineRule="auto"/>
              <w:jc w:val="center"/>
              <w:rPr>
                <w:del w:id="2546" w:author="Balasubramanian, Ruchita" w:date="2025-08-06T09:13:00Z" w16du:dateUtc="2025-08-06T13:13:00Z"/>
                <w:rFonts w:ascii="Times New Roman" w:hAnsi="Times New Roman" w:cs="Times New Roman"/>
                <w:sz w:val="24"/>
                <w:szCs w:val="24"/>
                <w:rPrChange w:id="2547" w:author="Balasubramanian, Ruchita" w:date="2025-08-05T15:31:00Z" w16du:dateUtc="2025-08-05T19:31:00Z">
                  <w:rPr>
                    <w:del w:id="2548" w:author="Balasubramanian, Ruchita" w:date="2025-08-06T09:13:00Z" w16du:dateUtc="2025-08-06T13:13:00Z"/>
                    <w:sz w:val="15"/>
                    <w:szCs w:val="15"/>
                  </w:rPr>
                </w:rPrChange>
              </w:rPr>
            </w:pPr>
            <w:del w:id="25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50" w:author="Balasubramanian, Ruchita" w:date="2025-08-05T15:31:00Z" w16du:dateUtc="2025-08-05T19:31:00Z">
                    <w:rPr>
                      <w:rFonts w:eastAsia="Times New Roman"/>
                      <w:color w:val="000000"/>
                      <w:sz w:val="16"/>
                      <w:szCs w:val="16"/>
                      <w:lang w:val="en-US"/>
                    </w:rPr>
                  </w:rPrChange>
                </w:rPr>
                <w:delText>4.8%</w:delText>
              </w:r>
            </w:del>
          </w:p>
        </w:tc>
      </w:tr>
      <w:tr w:rsidR="00F50E0E" w:rsidRPr="00F77336" w:rsidDel="00216840" w14:paraId="64123D3A" w14:textId="4BFD218F" w:rsidTr="00216840">
        <w:tblPrEx>
          <w:tblW w:w="9246" w:type="dxa"/>
          <w:jc w:val="center"/>
          <w:tblCellMar>
            <w:left w:w="29" w:type="dxa"/>
            <w:right w:w="29" w:type="dxa"/>
          </w:tblCellMar>
          <w:tblPrExChange w:id="2551" w:author="Balasubramanian, Ruchita" w:date="2025-08-06T09:13:00Z" w16du:dateUtc="2025-08-06T13:13:00Z">
            <w:tblPrEx>
              <w:tblW w:w="9246" w:type="dxa"/>
              <w:jc w:val="center"/>
              <w:tblCellMar>
                <w:left w:w="29" w:type="dxa"/>
                <w:right w:w="29" w:type="dxa"/>
              </w:tblCellMar>
            </w:tblPrEx>
          </w:tblPrExChange>
        </w:tblPrEx>
        <w:trPr>
          <w:trHeight w:val="144"/>
          <w:jc w:val="center"/>
          <w:del w:id="2552" w:author="Balasubramanian, Ruchita" w:date="2025-08-06T09:13:00Z"/>
          <w:trPrChange w:id="25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5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328EAF62" w14:textId="73B106A5" w:rsidR="00F50E0E" w:rsidRPr="00F77336" w:rsidDel="00216840" w:rsidRDefault="00F50E0E" w:rsidP="007B5A9B">
            <w:pPr>
              <w:spacing w:line="204" w:lineRule="auto"/>
              <w:jc w:val="center"/>
              <w:rPr>
                <w:del w:id="2555" w:author="Balasubramanian, Ruchita" w:date="2025-08-06T09:13:00Z" w16du:dateUtc="2025-08-06T13:13:00Z"/>
                <w:rFonts w:ascii="Times New Roman" w:hAnsi="Times New Roman" w:cs="Times New Roman"/>
                <w:b/>
                <w:bCs/>
                <w:sz w:val="24"/>
                <w:szCs w:val="24"/>
                <w:rPrChange w:id="2556" w:author="Balasubramanian, Ruchita" w:date="2025-08-05T15:31:00Z" w16du:dateUtc="2025-08-05T19:31:00Z">
                  <w:rPr>
                    <w:del w:id="25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5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26EB0631" w14:textId="0ED23307" w:rsidR="00F50E0E" w:rsidRPr="00F77336" w:rsidDel="00216840" w:rsidRDefault="00F50E0E" w:rsidP="007B5A9B">
            <w:pPr>
              <w:spacing w:line="204" w:lineRule="auto"/>
              <w:jc w:val="center"/>
              <w:rPr>
                <w:del w:id="2559" w:author="Balasubramanian, Ruchita" w:date="2025-08-06T09:13:00Z" w16du:dateUtc="2025-08-06T13:13:00Z"/>
                <w:rFonts w:ascii="Times New Roman" w:hAnsi="Times New Roman" w:cs="Times New Roman"/>
                <w:sz w:val="24"/>
                <w:szCs w:val="24"/>
                <w:rPrChange w:id="2560" w:author="Balasubramanian, Ruchita" w:date="2025-08-05T15:31:00Z" w16du:dateUtc="2025-08-05T19:31:00Z">
                  <w:rPr>
                    <w:del w:id="2561" w:author="Balasubramanian, Ruchita" w:date="2025-08-06T09:13:00Z" w16du:dateUtc="2025-08-06T13:13:00Z"/>
                    <w:sz w:val="16"/>
                    <w:szCs w:val="16"/>
                  </w:rPr>
                </w:rPrChange>
              </w:rPr>
            </w:pPr>
            <w:del w:id="2562" w:author="Balasubramanian, Ruchita" w:date="2025-08-06T09:13:00Z" w16du:dateUtc="2025-08-06T13:13:00Z">
              <w:r w:rsidRPr="00F77336" w:rsidDel="00216840">
                <w:rPr>
                  <w:rFonts w:ascii="Times New Roman" w:hAnsi="Times New Roman" w:cs="Times New Roman"/>
                  <w:sz w:val="24"/>
                  <w:szCs w:val="24"/>
                  <w:rPrChange w:id="2563" w:author="Balasubramanian, Ruchita" w:date="2025-08-05T15:31:00Z" w16du:dateUtc="2025-08-05T19:31:00Z">
                    <w:rPr>
                      <w:sz w:val="16"/>
                      <w:szCs w:val="16"/>
                    </w:rPr>
                  </w:rPrChange>
                </w:rPr>
                <w:delText>(10,760 - 14,479)</w:delText>
              </w:r>
            </w:del>
          </w:p>
        </w:tc>
        <w:tc>
          <w:tcPr>
            <w:tcW w:w="1035" w:type="dxa"/>
            <w:tcBorders>
              <w:top w:val="nil"/>
              <w:left w:val="nil"/>
              <w:bottom w:val="single" w:sz="4" w:space="0" w:color="auto"/>
              <w:right w:val="single" w:sz="4" w:space="0" w:color="auto"/>
            </w:tcBorders>
            <w:shd w:val="clear" w:color="FFA400" w:fill="FFA400"/>
            <w:vAlign w:val="bottom"/>
            <w:tcPrChange w:id="25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A400" w:fill="FFA400"/>
                <w:vAlign w:val="bottom"/>
              </w:tcPr>
            </w:tcPrChange>
          </w:tcPr>
          <w:p w14:paraId="21594A23" w14:textId="59F27457" w:rsidR="00F50E0E" w:rsidRPr="00F77336" w:rsidDel="00216840" w:rsidRDefault="00F50E0E" w:rsidP="007B5A9B">
            <w:pPr>
              <w:spacing w:line="204" w:lineRule="auto"/>
              <w:jc w:val="center"/>
              <w:rPr>
                <w:del w:id="2565" w:author="Balasubramanian, Ruchita" w:date="2025-08-06T09:13:00Z" w16du:dateUtc="2025-08-06T13:13:00Z"/>
                <w:rFonts w:ascii="Times New Roman" w:hAnsi="Times New Roman" w:cs="Times New Roman"/>
                <w:sz w:val="24"/>
                <w:szCs w:val="24"/>
                <w:rPrChange w:id="2566" w:author="Balasubramanian, Ruchita" w:date="2025-08-05T15:31:00Z" w16du:dateUtc="2025-08-05T19:31:00Z">
                  <w:rPr>
                    <w:del w:id="2567" w:author="Balasubramanian, Ruchita" w:date="2025-08-06T09:13:00Z" w16du:dateUtc="2025-08-06T13:13:00Z"/>
                    <w:sz w:val="15"/>
                    <w:szCs w:val="15"/>
                  </w:rPr>
                </w:rPrChange>
              </w:rPr>
            </w:pPr>
            <w:del w:id="25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69" w:author="Balasubramanian, Ruchita" w:date="2025-08-05T15:31:00Z" w16du:dateUtc="2025-08-05T19:31:00Z">
                    <w:rPr>
                      <w:rFonts w:eastAsia="Times New Roman"/>
                      <w:color w:val="000000"/>
                      <w:sz w:val="16"/>
                      <w:szCs w:val="16"/>
                      <w:lang w:val="en-US"/>
                    </w:rPr>
                  </w:rPrChange>
                </w:rPr>
                <w:delText>(466 - 2,301)</w:delText>
              </w:r>
            </w:del>
          </w:p>
        </w:tc>
        <w:tc>
          <w:tcPr>
            <w:tcW w:w="1138" w:type="dxa"/>
            <w:gridSpan w:val="3"/>
            <w:tcBorders>
              <w:top w:val="nil"/>
              <w:left w:val="single" w:sz="4" w:space="0" w:color="auto"/>
              <w:bottom w:val="single" w:sz="4" w:space="0" w:color="auto"/>
              <w:right w:val="single" w:sz="4" w:space="0" w:color="auto"/>
            </w:tcBorders>
            <w:shd w:val="clear" w:color="FFA400" w:fill="FFA400"/>
            <w:vAlign w:val="bottom"/>
            <w:tcPrChange w:id="25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A400" w:fill="FFA400"/>
                <w:vAlign w:val="bottom"/>
              </w:tcPr>
            </w:tcPrChange>
          </w:tcPr>
          <w:p w14:paraId="797DED5D" w14:textId="777D4378" w:rsidR="00F50E0E" w:rsidRPr="00F77336" w:rsidDel="00216840" w:rsidRDefault="00F50E0E" w:rsidP="007B5A9B">
            <w:pPr>
              <w:spacing w:line="204" w:lineRule="auto"/>
              <w:jc w:val="center"/>
              <w:rPr>
                <w:del w:id="2571" w:author="Balasubramanian, Ruchita" w:date="2025-08-06T09:13:00Z" w16du:dateUtc="2025-08-06T13:13:00Z"/>
                <w:rFonts w:ascii="Times New Roman" w:hAnsi="Times New Roman" w:cs="Times New Roman"/>
                <w:sz w:val="24"/>
                <w:szCs w:val="24"/>
                <w:rPrChange w:id="2572" w:author="Balasubramanian, Ruchita" w:date="2025-08-05T15:31:00Z" w16du:dateUtc="2025-08-05T19:31:00Z">
                  <w:rPr>
                    <w:del w:id="2573" w:author="Balasubramanian, Ruchita" w:date="2025-08-06T09:13:00Z" w16du:dateUtc="2025-08-06T13:13:00Z"/>
                    <w:sz w:val="15"/>
                    <w:szCs w:val="15"/>
                  </w:rPr>
                </w:rPrChange>
              </w:rPr>
            </w:pPr>
            <w:del w:id="25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75" w:author="Balasubramanian, Ruchita" w:date="2025-08-05T15:31:00Z" w16du:dateUtc="2025-08-05T19:31:00Z">
                    <w:rPr>
                      <w:rFonts w:eastAsia="Times New Roman"/>
                      <w:color w:val="000000"/>
                      <w:sz w:val="16"/>
                      <w:szCs w:val="16"/>
                      <w:lang w:val="en-US"/>
                    </w:rPr>
                  </w:rPrChange>
                </w:rPr>
                <w:delText>(3.9 - 18.1%)</w:delText>
              </w:r>
            </w:del>
          </w:p>
        </w:tc>
        <w:tc>
          <w:tcPr>
            <w:tcW w:w="1035" w:type="dxa"/>
            <w:tcBorders>
              <w:top w:val="nil"/>
              <w:left w:val="single" w:sz="4" w:space="0" w:color="auto"/>
              <w:bottom w:val="single" w:sz="4" w:space="0" w:color="auto"/>
              <w:right w:val="single" w:sz="4" w:space="0" w:color="auto"/>
            </w:tcBorders>
            <w:shd w:val="clear" w:color="FFB000" w:fill="FFB000"/>
            <w:vAlign w:val="bottom"/>
            <w:tcPrChange w:id="25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B000" w:fill="FFB000"/>
                <w:vAlign w:val="bottom"/>
              </w:tcPr>
            </w:tcPrChange>
          </w:tcPr>
          <w:p w14:paraId="6F080204" w14:textId="56A1D7BD" w:rsidR="00F50E0E" w:rsidRPr="00F77336" w:rsidDel="00216840" w:rsidRDefault="00F50E0E" w:rsidP="007B5A9B">
            <w:pPr>
              <w:spacing w:line="204" w:lineRule="auto"/>
              <w:jc w:val="center"/>
              <w:rPr>
                <w:del w:id="2577" w:author="Balasubramanian, Ruchita" w:date="2025-08-06T09:13:00Z" w16du:dateUtc="2025-08-06T13:13:00Z"/>
                <w:rFonts w:ascii="Times New Roman" w:hAnsi="Times New Roman" w:cs="Times New Roman"/>
                <w:sz w:val="24"/>
                <w:szCs w:val="24"/>
                <w:rPrChange w:id="2578" w:author="Balasubramanian, Ruchita" w:date="2025-08-05T15:31:00Z" w16du:dateUtc="2025-08-05T19:31:00Z">
                  <w:rPr>
                    <w:del w:id="2579" w:author="Balasubramanian, Ruchita" w:date="2025-08-06T09:13:00Z" w16du:dateUtc="2025-08-06T13:13:00Z"/>
                    <w:sz w:val="15"/>
                    <w:szCs w:val="15"/>
                  </w:rPr>
                </w:rPrChange>
              </w:rPr>
            </w:pPr>
            <w:del w:id="25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81" w:author="Balasubramanian, Ruchita" w:date="2025-08-05T15:31:00Z" w16du:dateUtc="2025-08-05T19:31:00Z">
                    <w:rPr>
                      <w:rFonts w:eastAsia="Times New Roman"/>
                      <w:color w:val="000000"/>
                      <w:sz w:val="16"/>
                      <w:szCs w:val="16"/>
                      <w:lang w:val="en-US"/>
                    </w:rPr>
                  </w:rPrChange>
                </w:rPr>
                <w:delText>(412 - 1,994)</w:delText>
              </w:r>
            </w:del>
          </w:p>
        </w:tc>
        <w:tc>
          <w:tcPr>
            <w:tcW w:w="1138" w:type="dxa"/>
            <w:gridSpan w:val="3"/>
            <w:tcBorders>
              <w:top w:val="nil"/>
              <w:left w:val="single" w:sz="4" w:space="0" w:color="auto"/>
              <w:bottom w:val="single" w:sz="4" w:space="0" w:color="auto"/>
              <w:right w:val="single" w:sz="4" w:space="0" w:color="auto"/>
            </w:tcBorders>
            <w:shd w:val="clear" w:color="FFB000" w:fill="FFB000"/>
            <w:vAlign w:val="bottom"/>
            <w:tcPrChange w:id="25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B000" w:fill="FFB000"/>
                <w:vAlign w:val="bottom"/>
              </w:tcPr>
            </w:tcPrChange>
          </w:tcPr>
          <w:p w14:paraId="21424FC3" w14:textId="00E819FA" w:rsidR="00F50E0E" w:rsidRPr="00F77336" w:rsidDel="00216840" w:rsidRDefault="00F50E0E" w:rsidP="007B5A9B">
            <w:pPr>
              <w:spacing w:line="204" w:lineRule="auto"/>
              <w:jc w:val="center"/>
              <w:rPr>
                <w:del w:id="2583" w:author="Balasubramanian, Ruchita" w:date="2025-08-06T09:13:00Z" w16du:dateUtc="2025-08-06T13:13:00Z"/>
                <w:rFonts w:ascii="Times New Roman" w:hAnsi="Times New Roman" w:cs="Times New Roman"/>
                <w:sz w:val="24"/>
                <w:szCs w:val="24"/>
                <w:rPrChange w:id="2584" w:author="Balasubramanian, Ruchita" w:date="2025-08-05T15:31:00Z" w16du:dateUtc="2025-08-05T19:31:00Z">
                  <w:rPr>
                    <w:del w:id="2585" w:author="Balasubramanian, Ruchita" w:date="2025-08-06T09:13:00Z" w16du:dateUtc="2025-08-06T13:13:00Z"/>
                    <w:sz w:val="15"/>
                    <w:szCs w:val="15"/>
                  </w:rPr>
                </w:rPrChange>
              </w:rPr>
            </w:pPr>
            <w:del w:id="25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87" w:author="Balasubramanian, Ruchita" w:date="2025-08-05T15:31:00Z" w16du:dateUtc="2025-08-05T19:31:00Z">
                    <w:rPr>
                      <w:rFonts w:eastAsia="Times New Roman"/>
                      <w:color w:val="000000"/>
                      <w:sz w:val="16"/>
                      <w:szCs w:val="16"/>
                      <w:lang w:val="en-US"/>
                    </w:rPr>
                  </w:rPrChange>
                </w:rPr>
                <w:delText>(3.4 - 15.6%)</w:delText>
              </w:r>
            </w:del>
          </w:p>
        </w:tc>
        <w:tc>
          <w:tcPr>
            <w:tcW w:w="1035" w:type="dxa"/>
            <w:tcBorders>
              <w:top w:val="nil"/>
              <w:left w:val="single" w:sz="4" w:space="0" w:color="auto"/>
              <w:bottom w:val="single" w:sz="4" w:space="0" w:color="auto"/>
              <w:right w:val="single" w:sz="4" w:space="0" w:color="auto"/>
            </w:tcBorders>
            <w:shd w:val="clear" w:color="FFD700" w:fill="FFD700"/>
            <w:vAlign w:val="bottom"/>
            <w:tcPrChange w:id="25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D700" w:fill="FFD700"/>
                <w:vAlign w:val="bottom"/>
              </w:tcPr>
            </w:tcPrChange>
          </w:tcPr>
          <w:p w14:paraId="07FAAC82" w14:textId="24864C12" w:rsidR="00F50E0E" w:rsidRPr="00F77336" w:rsidDel="00216840" w:rsidRDefault="00F50E0E" w:rsidP="007B5A9B">
            <w:pPr>
              <w:spacing w:line="204" w:lineRule="auto"/>
              <w:jc w:val="center"/>
              <w:rPr>
                <w:del w:id="2589" w:author="Balasubramanian, Ruchita" w:date="2025-08-06T09:13:00Z" w16du:dateUtc="2025-08-06T13:13:00Z"/>
                <w:rFonts w:ascii="Times New Roman" w:hAnsi="Times New Roman" w:cs="Times New Roman"/>
                <w:sz w:val="24"/>
                <w:szCs w:val="24"/>
                <w:rPrChange w:id="2590" w:author="Balasubramanian, Ruchita" w:date="2025-08-05T15:31:00Z" w16du:dateUtc="2025-08-05T19:31:00Z">
                  <w:rPr>
                    <w:del w:id="2591" w:author="Balasubramanian, Ruchita" w:date="2025-08-06T09:13:00Z" w16du:dateUtc="2025-08-06T13:13:00Z"/>
                    <w:sz w:val="15"/>
                    <w:szCs w:val="15"/>
                  </w:rPr>
                </w:rPrChange>
              </w:rPr>
            </w:pPr>
            <w:del w:id="25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93" w:author="Balasubramanian, Ruchita" w:date="2025-08-05T15:31:00Z" w16du:dateUtc="2025-08-05T19:31:00Z">
                    <w:rPr>
                      <w:rFonts w:eastAsia="Times New Roman"/>
                      <w:color w:val="000000"/>
                      <w:sz w:val="16"/>
                      <w:szCs w:val="16"/>
                      <w:lang w:val="en-US"/>
                    </w:rPr>
                  </w:rPrChange>
                </w:rPr>
                <w:delText>(220 - 995)</w:delText>
              </w:r>
            </w:del>
          </w:p>
        </w:tc>
        <w:tc>
          <w:tcPr>
            <w:tcW w:w="1138" w:type="dxa"/>
            <w:gridSpan w:val="2"/>
            <w:tcBorders>
              <w:top w:val="nil"/>
              <w:left w:val="single" w:sz="4" w:space="0" w:color="auto"/>
              <w:bottom w:val="single" w:sz="4" w:space="0" w:color="auto"/>
              <w:right w:val="single" w:sz="4" w:space="0" w:color="auto"/>
            </w:tcBorders>
            <w:shd w:val="clear" w:color="FFD700" w:fill="FFD700"/>
            <w:vAlign w:val="bottom"/>
            <w:tcPrChange w:id="25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700" w:fill="FFD700"/>
                <w:vAlign w:val="bottom"/>
              </w:tcPr>
            </w:tcPrChange>
          </w:tcPr>
          <w:p w14:paraId="36B8A156" w14:textId="447EB546" w:rsidR="00F50E0E" w:rsidRPr="00F77336" w:rsidDel="00216840" w:rsidRDefault="00F50E0E" w:rsidP="007B5A9B">
            <w:pPr>
              <w:spacing w:line="204" w:lineRule="auto"/>
              <w:jc w:val="center"/>
              <w:rPr>
                <w:del w:id="2595" w:author="Balasubramanian, Ruchita" w:date="2025-08-06T09:13:00Z" w16du:dateUtc="2025-08-06T13:13:00Z"/>
                <w:rFonts w:ascii="Times New Roman" w:hAnsi="Times New Roman" w:cs="Times New Roman"/>
                <w:sz w:val="24"/>
                <w:szCs w:val="24"/>
                <w:rPrChange w:id="2596" w:author="Balasubramanian, Ruchita" w:date="2025-08-05T15:31:00Z" w16du:dateUtc="2025-08-05T19:31:00Z">
                  <w:rPr>
                    <w:del w:id="2597" w:author="Balasubramanian, Ruchita" w:date="2025-08-06T09:13:00Z" w16du:dateUtc="2025-08-06T13:13:00Z"/>
                    <w:sz w:val="15"/>
                    <w:szCs w:val="15"/>
                  </w:rPr>
                </w:rPrChange>
              </w:rPr>
            </w:pPr>
            <w:del w:id="25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99" w:author="Balasubramanian, Ruchita" w:date="2025-08-05T15:31:00Z" w16du:dateUtc="2025-08-05T19:31:00Z">
                    <w:rPr>
                      <w:rFonts w:eastAsia="Times New Roman"/>
                      <w:color w:val="000000"/>
                      <w:sz w:val="16"/>
                      <w:szCs w:val="16"/>
                      <w:lang w:val="en-US"/>
                    </w:rPr>
                  </w:rPrChange>
                </w:rPr>
                <w:delText>(1.8 - 7.7%)</w:delText>
              </w:r>
            </w:del>
          </w:p>
        </w:tc>
      </w:tr>
      <w:tr w:rsidR="00F50E0E" w:rsidRPr="00F77336" w:rsidDel="00216840" w14:paraId="01D88C45" w14:textId="1F2EB259" w:rsidTr="00216840">
        <w:tblPrEx>
          <w:tblW w:w="9246" w:type="dxa"/>
          <w:jc w:val="center"/>
          <w:tblCellMar>
            <w:left w:w="29" w:type="dxa"/>
            <w:right w:w="29" w:type="dxa"/>
          </w:tblCellMar>
          <w:tblPrExChange w:id="2600" w:author="Balasubramanian, Ruchita" w:date="2025-08-06T09:13:00Z" w16du:dateUtc="2025-08-06T13:13:00Z">
            <w:tblPrEx>
              <w:tblW w:w="9246" w:type="dxa"/>
              <w:jc w:val="center"/>
              <w:tblCellMar>
                <w:left w:w="29" w:type="dxa"/>
                <w:right w:w="29" w:type="dxa"/>
              </w:tblCellMar>
            </w:tblPrEx>
          </w:tblPrExChange>
        </w:tblPrEx>
        <w:trPr>
          <w:trHeight w:val="144"/>
          <w:jc w:val="center"/>
          <w:del w:id="2601" w:author="Balasubramanian, Ruchita" w:date="2025-08-06T09:13:00Z"/>
          <w:trPrChange w:id="26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6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2AC3C3DF" w14:textId="390DD67E" w:rsidR="00F50E0E" w:rsidRPr="00F77336" w:rsidDel="00216840" w:rsidRDefault="00F50E0E" w:rsidP="007B5A9B">
            <w:pPr>
              <w:spacing w:line="204" w:lineRule="auto"/>
              <w:jc w:val="center"/>
              <w:rPr>
                <w:del w:id="2604" w:author="Balasubramanian, Ruchita" w:date="2025-08-06T09:13:00Z" w16du:dateUtc="2025-08-06T13:13:00Z"/>
                <w:rFonts w:ascii="Times New Roman" w:hAnsi="Times New Roman" w:cs="Times New Roman"/>
                <w:b/>
                <w:bCs/>
                <w:sz w:val="24"/>
                <w:szCs w:val="24"/>
                <w:rPrChange w:id="2605" w:author="Balasubramanian, Ruchita" w:date="2025-08-05T15:31:00Z" w16du:dateUtc="2025-08-05T19:31:00Z">
                  <w:rPr>
                    <w:del w:id="2606" w:author="Balasubramanian, Ruchita" w:date="2025-08-06T09:13:00Z" w16du:dateUtc="2025-08-06T13:13:00Z"/>
                    <w:b/>
                    <w:bCs/>
                    <w:sz w:val="16"/>
                    <w:szCs w:val="16"/>
                  </w:rPr>
                </w:rPrChange>
              </w:rPr>
            </w:pPr>
            <w:del w:id="2607" w:author="Balasubramanian, Ruchita" w:date="2025-08-06T09:13:00Z" w16du:dateUtc="2025-08-06T13:13:00Z">
              <w:r w:rsidRPr="00F77336" w:rsidDel="00216840">
                <w:rPr>
                  <w:rFonts w:ascii="Times New Roman" w:hAnsi="Times New Roman" w:cs="Times New Roman"/>
                  <w:b/>
                  <w:bCs/>
                  <w:sz w:val="24"/>
                  <w:szCs w:val="24"/>
                  <w:rPrChange w:id="2608" w:author="Balasubramanian, Ruchita" w:date="2025-08-05T15:31:00Z" w16du:dateUtc="2025-08-05T19:31:00Z">
                    <w:rPr>
                      <w:b/>
                      <w:bCs/>
                      <w:sz w:val="16"/>
                      <w:szCs w:val="16"/>
                    </w:rPr>
                  </w:rPrChange>
                </w:rPr>
                <w:delText>Texas</w:delText>
              </w:r>
            </w:del>
          </w:p>
        </w:tc>
        <w:tc>
          <w:tcPr>
            <w:tcW w:w="1427" w:type="dxa"/>
            <w:gridSpan w:val="2"/>
            <w:tcBorders>
              <w:top w:val="single" w:sz="4" w:space="0" w:color="auto"/>
              <w:left w:val="nil"/>
              <w:bottom w:val="nil"/>
              <w:right w:val="single" w:sz="4" w:space="0" w:color="auto"/>
            </w:tcBorders>
            <w:shd w:val="clear" w:color="FFFFFF" w:fill="FFFFFF"/>
            <w:tcPrChange w:id="26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333E07C5" w14:textId="57C133C9" w:rsidR="00F50E0E" w:rsidRPr="00F77336" w:rsidDel="00216840" w:rsidRDefault="00F50E0E" w:rsidP="007B5A9B">
            <w:pPr>
              <w:spacing w:line="204" w:lineRule="auto"/>
              <w:jc w:val="center"/>
              <w:rPr>
                <w:del w:id="2610" w:author="Balasubramanian, Ruchita" w:date="2025-08-06T09:13:00Z" w16du:dateUtc="2025-08-06T13:13:00Z"/>
                <w:rFonts w:ascii="Times New Roman" w:hAnsi="Times New Roman" w:cs="Times New Roman"/>
                <w:sz w:val="24"/>
                <w:szCs w:val="24"/>
                <w:rPrChange w:id="2611" w:author="Balasubramanian, Ruchita" w:date="2025-08-05T15:31:00Z" w16du:dateUtc="2025-08-05T19:31:00Z">
                  <w:rPr>
                    <w:del w:id="2612" w:author="Balasubramanian, Ruchita" w:date="2025-08-06T09:13:00Z" w16du:dateUtc="2025-08-06T13:13:00Z"/>
                    <w:sz w:val="16"/>
                    <w:szCs w:val="16"/>
                  </w:rPr>
                </w:rPrChange>
              </w:rPr>
            </w:pPr>
            <w:del w:id="2613" w:author="Balasubramanian, Ruchita" w:date="2025-08-06T09:13:00Z" w16du:dateUtc="2025-08-06T13:13:00Z">
              <w:r w:rsidRPr="00F77336" w:rsidDel="00216840">
                <w:rPr>
                  <w:rFonts w:ascii="Times New Roman" w:hAnsi="Times New Roman" w:cs="Times New Roman"/>
                  <w:sz w:val="24"/>
                  <w:szCs w:val="24"/>
                  <w:rPrChange w:id="2614" w:author="Balasubramanian, Ruchita" w:date="2025-08-05T15:31:00Z" w16du:dateUtc="2025-08-05T19:31:00Z">
                    <w:rPr>
                      <w:sz w:val="16"/>
                      <w:szCs w:val="16"/>
                    </w:rPr>
                  </w:rPrChange>
                </w:rPr>
                <w:delText>24,654</w:delText>
              </w:r>
            </w:del>
          </w:p>
        </w:tc>
        <w:tc>
          <w:tcPr>
            <w:tcW w:w="1035" w:type="dxa"/>
            <w:tcBorders>
              <w:top w:val="single" w:sz="4" w:space="0" w:color="auto"/>
              <w:left w:val="nil"/>
              <w:bottom w:val="nil"/>
              <w:right w:val="single" w:sz="4" w:space="0" w:color="auto"/>
            </w:tcBorders>
            <w:shd w:val="clear" w:color="FFB000" w:fill="FFB000"/>
            <w:vAlign w:val="bottom"/>
            <w:tcPrChange w:id="26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B000" w:fill="FFB000"/>
                <w:vAlign w:val="bottom"/>
              </w:tcPr>
            </w:tcPrChange>
          </w:tcPr>
          <w:p w14:paraId="6DBCEE86" w14:textId="71288A22" w:rsidR="00F50E0E" w:rsidRPr="00F77336" w:rsidDel="00216840" w:rsidRDefault="00F50E0E" w:rsidP="007B5A9B">
            <w:pPr>
              <w:spacing w:line="204" w:lineRule="auto"/>
              <w:jc w:val="center"/>
              <w:rPr>
                <w:del w:id="2616" w:author="Balasubramanian, Ruchita" w:date="2025-08-06T09:13:00Z" w16du:dateUtc="2025-08-06T13:13:00Z"/>
                <w:rFonts w:ascii="Times New Roman" w:hAnsi="Times New Roman" w:cs="Times New Roman"/>
                <w:sz w:val="24"/>
                <w:szCs w:val="24"/>
                <w:rPrChange w:id="2617" w:author="Balasubramanian, Ruchita" w:date="2025-08-05T15:31:00Z" w16du:dateUtc="2025-08-05T19:31:00Z">
                  <w:rPr>
                    <w:del w:id="2618" w:author="Balasubramanian, Ruchita" w:date="2025-08-06T09:13:00Z" w16du:dateUtc="2025-08-06T13:13:00Z"/>
                    <w:sz w:val="15"/>
                    <w:szCs w:val="15"/>
                  </w:rPr>
                </w:rPrChange>
              </w:rPr>
            </w:pPr>
            <w:del w:id="26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20" w:author="Balasubramanian, Ruchita" w:date="2025-08-05T15:31:00Z" w16du:dateUtc="2025-08-05T19:31:00Z">
                    <w:rPr>
                      <w:rFonts w:eastAsia="Times New Roman"/>
                      <w:color w:val="000000"/>
                      <w:sz w:val="16"/>
                      <w:szCs w:val="16"/>
                      <w:lang w:val="en-US"/>
                    </w:rPr>
                  </w:rPrChange>
                </w:rPr>
                <w:delText>2,304</w:delText>
              </w:r>
            </w:del>
          </w:p>
        </w:tc>
        <w:tc>
          <w:tcPr>
            <w:tcW w:w="1138" w:type="dxa"/>
            <w:gridSpan w:val="3"/>
            <w:tcBorders>
              <w:top w:val="single" w:sz="4" w:space="0" w:color="auto"/>
              <w:left w:val="single" w:sz="4" w:space="0" w:color="auto"/>
              <w:bottom w:val="nil"/>
              <w:right w:val="single" w:sz="4" w:space="0" w:color="auto"/>
            </w:tcBorders>
            <w:shd w:val="clear" w:color="FFB000" w:fill="FFB000"/>
            <w:vAlign w:val="bottom"/>
            <w:tcPrChange w:id="26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000" w:fill="FFB000"/>
                <w:vAlign w:val="bottom"/>
              </w:tcPr>
            </w:tcPrChange>
          </w:tcPr>
          <w:p w14:paraId="04178258" w14:textId="5CAD8EC0" w:rsidR="00F50E0E" w:rsidRPr="00F77336" w:rsidDel="00216840" w:rsidRDefault="00F50E0E" w:rsidP="007B5A9B">
            <w:pPr>
              <w:spacing w:line="204" w:lineRule="auto"/>
              <w:jc w:val="center"/>
              <w:rPr>
                <w:del w:id="2622" w:author="Balasubramanian, Ruchita" w:date="2025-08-06T09:13:00Z" w16du:dateUtc="2025-08-06T13:13:00Z"/>
                <w:rFonts w:ascii="Times New Roman" w:hAnsi="Times New Roman" w:cs="Times New Roman"/>
                <w:sz w:val="24"/>
                <w:szCs w:val="24"/>
                <w:rPrChange w:id="2623" w:author="Balasubramanian, Ruchita" w:date="2025-08-05T15:31:00Z" w16du:dateUtc="2025-08-05T19:31:00Z">
                  <w:rPr>
                    <w:del w:id="2624" w:author="Balasubramanian, Ruchita" w:date="2025-08-06T09:13:00Z" w16du:dateUtc="2025-08-06T13:13:00Z"/>
                    <w:sz w:val="15"/>
                    <w:szCs w:val="15"/>
                  </w:rPr>
                </w:rPrChange>
              </w:rPr>
            </w:pPr>
            <w:del w:id="26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26" w:author="Balasubramanian, Ruchita" w:date="2025-08-05T15:31:00Z" w16du:dateUtc="2025-08-05T19:31:00Z">
                    <w:rPr>
                      <w:rFonts w:eastAsia="Times New Roman"/>
                      <w:color w:val="000000"/>
                      <w:sz w:val="16"/>
                      <w:szCs w:val="16"/>
                      <w:lang w:val="en-US"/>
                    </w:rPr>
                  </w:rPrChange>
                </w:rPr>
                <w:delText>9.4%</w:delText>
              </w:r>
            </w:del>
          </w:p>
        </w:tc>
        <w:tc>
          <w:tcPr>
            <w:tcW w:w="1035" w:type="dxa"/>
            <w:tcBorders>
              <w:top w:val="single" w:sz="4" w:space="0" w:color="auto"/>
              <w:left w:val="single" w:sz="4" w:space="0" w:color="auto"/>
              <w:bottom w:val="nil"/>
              <w:right w:val="single" w:sz="4" w:space="0" w:color="auto"/>
            </w:tcBorders>
            <w:shd w:val="clear" w:color="FFBF00" w:fill="FFBF00"/>
            <w:vAlign w:val="bottom"/>
            <w:tcPrChange w:id="26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BF00" w:fill="FFBF00"/>
                <w:vAlign w:val="bottom"/>
              </w:tcPr>
            </w:tcPrChange>
          </w:tcPr>
          <w:p w14:paraId="14F02098" w14:textId="7E52DAE5" w:rsidR="00F50E0E" w:rsidRPr="00F77336" w:rsidDel="00216840" w:rsidRDefault="00F50E0E" w:rsidP="007B5A9B">
            <w:pPr>
              <w:spacing w:line="204" w:lineRule="auto"/>
              <w:jc w:val="center"/>
              <w:rPr>
                <w:del w:id="2628" w:author="Balasubramanian, Ruchita" w:date="2025-08-06T09:13:00Z" w16du:dateUtc="2025-08-06T13:13:00Z"/>
                <w:rFonts w:ascii="Times New Roman" w:hAnsi="Times New Roman" w:cs="Times New Roman"/>
                <w:sz w:val="24"/>
                <w:szCs w:val="24"/>
                <w:rPrChange w:id="2629" w:author="Balasubramanian, Ruchita" w:date="2025-08-05T15:31:00Z" w16du:dateUtc="2025-08-05T19:31:00Z">
                  <w:rPr>
                    <w:del w:id="2630" w:author="Balasubramanian, Ruchita" w:date="2025-08-06T09:13:00Z" w16du:dateUtc="2025-08-06T13:13:00Z"/>
                    <w:sz w:val="15"/>
                    <w:szCs w:val="15"/>
                  </w:rPr>
                </w:rPrChange>
              </w:rPr>
            </w:pPr>
            <w:del w:id="26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32" w:author="Balasubramanian, Ruchita" w:date="2025-08-05T15:31:00Z" w16du:dateUtc="2025-08-05T19:31:00Z">
                    <w:rPr>
                      <w:rFonts w:eastAsia="Times New Roman"/>
                      <w:color w:val="000000"/>
                      <w:sz w:val="16"/>
                      <w:szCs w:val="16"/>
                      <w:lang w:val="en-US"/>
                    </w:rPr>
                  </w:rPrChange>
                </w:rPr>
                <w:delText>1,868</w:delText>
              </w:r>
            </w:del>
          </w:p>
        </w:tc>
        <w:tc>
          <w:tcPr>
            <w:tcW w:w="1138" w:type="dxa"/>
            <w:gridSpan w:val="3"/>
            <w:tcBorders>
              <w:top w:val="single" w:sz="4" w:space="0" w:color="auto"/>
              <w:left w:val="single" w:sz="4" w:space="0" w:color="auto"/>
              <w:bottom w:val="nil"/>
              <w:right w:val="single" w:sz="4" w:space="0" w:color="auto"/>
            </w:tcBorders>
            <w:shd w:val="clear" w:color="FFBF00" w:fill="FFBF00"/>
            <w:vAlign w:val="bottom"/>
            <w:tcPrChange w:id="26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F00" w:fill="FFBF00"/>
                <w:vAlign w:val="bottom"/>
              </w:tcPr>
            </w:tcPrChange>
          </w:tcPr>
          <w:p w14:paraId="5B1F2AA7" w14:textId="01F563FF" w:rsidR="00F50E0E" w:rsidRPr="00F77336" w:rsidDel="00216840" w:rsidRDefault="00F50E0E" w:rsidP="007B5A9B">
            <w:pPr>
              <w:spacing w:line="204" w:lineRule="auto"/>
              <w:jc w:val="center"/>
              <w:rPr>
                <w:del w:id="2634" w:author="Balasubramanian, Ruchita" w:date="2025-08-06T09:13:00Z" w16du:dateUtc="2025-08-06T13:13:00Z"/>
                <w:rFonts w:ascii="Times New Roman" w:hAnsi="Times New Roman" w:cs="Times New Roman"/>
                <w:sz w:val="24"/>
                <w:szCs w:val="24"/>
                <w:rPrChange w:id="2635" w:author="Balasubramanian, Ruchita" w:date="2025-08-05T15:31:00Z" w16du:dateUtc="2025-08-05T19:31:00Z">
                  <w:rPr>
                    <w:del w:id="2636" w:author="Balasubramanian, Ruchita" w:date="2025-08-06T09:13:00Z" w16du:dateUtc="2025-08-06T13:13:00Z"/>
                    <w:sz w:val="15"/>
                    <w:szCs w:val="15"/>
                  </w:rPr>
                </w:rPrChange>
              </w:rPr>
            </w:pPr>
            <w:del w:id="26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38" w:author="Balasubramanian, Ruchita" w:date="2025-08-05T15:31:00Z" w16du:dateUtc="2025-08-05T19:31:00Z">
                    <w:rPr>
                      <w:rFonts w:eastAsia="Times New Roman"/>
                      <w:color w:val="000000"/>
                      <w:sz w:val="16"/>
                      <w:szCs w:val="16"/>
                      <w:lang w:val="en-US"/>
                    </w:rPr>
                  </w:rPrChange>
                </w:rPr>
                <w:delText>7.6%</w:delText>
              </w:r>
            </w:del>
          </w:p>
        </w:tc>
        <w:tc>
          <w:tcPr>
            <w:tcW w:w="1035" w:type="dxa"/>
            <w:tcBorders>
              <w:top w:val="single" w:sz="4" w:space="0" w:color="auto"/>
              <w:left w:val="single" w:sz="4" w:space="0" w:color="auto"/>
              <w:bottom w:val="nil"/>
              <w:right w:val="single" w:sz="4" w:space="0" w:color="auto"/>
            </w:tcBorders>
            <w:shd w:val="clear" w:color="FFE200" w:fill="FFE200"/>
            <w:vAlign w:val="bottom"/>
            <w:tcPrChange w:id="26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200" w:fill="FFE200"/>
                <w:vAlign w:val="bottom"/>
              </w:tcPr>
            </w:tcPrChange>
          </w:tcPr>
          <w:p w14:paraId="55B434CA" w14:textId="1B479023" w:rsidR="00F50E0E" w:rsidRPr="00F77336" w:rsidDel="00216840" w:rsidRDefault="00F50E0E" w:rsidP="007B5A9B">
            <w:pPr>
              <w:spacing w:line="204" w:lineRule="auto"/>
              <w:jc w:val="center"/>
              <w:rPr>
                <w:del w:id="2640" w:author="Balasubramanian, Ruchita" w:date="2025-08-06T09:13:00Z" w16du:dateUtc="2025-08-06T13:13:00Z"/>
                <w:rFonts w:ascii="Times New Roman" w:hAnsi="Times New Roman" w:cs="Times New Roman"/>
                <w:sz w:val="24"/>
                <w:szCs w:val="24"/>
                <w:rPrChange w:id="2641" w:author="Balasubramanian, Ruchita" w:date="2025-08-05T15:31:00Z" w16du:dateUtc="2025-08-05T19:31:00Z">
                  <w:rPr>
                    <w:del w:id="2642" w:author="Balasubramanian, Ruchita" w:date="2025-08-06T09:13:00Z" w16du:dateUtc="2025-08-06T13:13:00Z"/>
                    <w:sz w:val="15"/>
                    <w:szCs w:val="15"/>
                  </w:rPr>
                </w:rPrChange>
              </w:rPr>
            </w:pPr>
            <w:del w:id="26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44" w:author="Balasubramanian, Ruchita" w:date="2025-08-05T15:31:00Z" w16du:dateUtc="2025-08-05T19:31:00Z">
                    <w:rPr>
                      <w:rFonts w:eastAsia="Times New Roman"/>
                      <w:color w:val="000000"/>
                      <w:sz w:val="16"/>
                      <w:szCs w:val="16"/>
                      <w:lang w:val="en-US"/>
                    </w:rPr>
                  </w:rPrChange>
                </w:rPr>
                <w:delText>838</w:delText>
              </w:r>
            </w:del>
          </w:p>
        </w:tc>
        <w:tc>
          <w:tcPr>
            <w:tcW w:w="1138" w:type="dxa"/>
            <w:gridSpan w:val="2"/>
            <w:tcBorders>
              <w:top w:val="single" w:sz="4" w:space="0" w:color="auto"/>
              <w:left w:val="single" w:sz="4" w:space="0" w:color="auto"/>
              <w:bottom w:val="nil"/>
              <w:right w:val="single" w:sz="4" w:space="0" w:color="auto"/>
            </w:tcBorders>
            <w:shd w:val="clear" w:color="FFE200" w:fill="FFE200"/>
            <w:vAlign w:val="bottom"/>
            <w:tcPrChange w:id="26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200" w:fill="FFE200"/>
                <w:vAlign w:val="bottom"/>
              </w:tcPr>
            </w:tcPrChange>
          </w:tcPr>
          <w:p w14:paraId="7D5A0757" w14:textId="4B052379" w:rsidR="00F50E0E" w:rsidRPr="00F77336" w:rsidDel="00216840" w:rsidRDefault="00F50E0E" w:rsidP="007B5A9B">
            <w:pPr>
              <w:spacing w:line="204" w:lineRule="auto"/>
              <w:jc w:val="center"/>
              <w:rPr>
                <w:del w:id="2646" w:author="Balasubramanian, Ruchita" w:date="2025-08-06T09:13:00Z" w16du:dateUtc="2025-08-06T13:13:00Z"/>
                <w:rFonts w:ascii="Times New Roman" w:hAnsi="Times New Roman" w:cs="Times New Roman"/>
                <w:sz w:val="24"/>
                <w:szCs w:val="24"/>
                <w:rPrChange w:id="2647" w:author="Balasubramanian, Ruchita" w:date="2025-08-05T15:31:00Z" w16du:dateUtc="2025-08-05T19:31:00Z">
                  <w:rPr>
                    <w:del w:id="2648" w:author="Balasubramanian, Ruchita" w:date="2025-08-06T09:13:00Z" w16du:dateUtc="2025-08-06T13:13:00Z"/>
                    <w:sz w:val="15"/>
                    <w:szCs w:val="15"/>
                  </w:rPr>
                </w:rPrChange>
              </w:rPr>
            </w:pPr>
            <w:del w:id="26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50" w:author="Balasubramanian, Ruchita" w:date="2025-08-05T15:31:00Z" w16du:dateUtc="2025-08-05T19:31:00Z">
                    <w:rPr>
                      <w:rFonts w:eastAsia="Times New Roman"/>
                      <w:color w:val="000000"/>
                      <w:sz w:val="16"/>
                      <w:szCs w:val="16"/>
                      <w:lang w:val="en-US"/>
                    </w:rPr>
                  </w:rPrChange>
                </w:rPr>
                <w:delText>3.4%</w:delText>
              </w:r>
            </w:del>
          </w:p>
        </w:tc>
      </w:tr>
      <w:tr w:rsidR="00F50E0E" w:rsidRPr="00F77336" w:rsidDel="00216840" w14:paraId="79D1ED12" w14:textId="0180263B" w:rsidTr="00216840">
        <w:tblPrEx>
          <w:tblW w:w="9246" w:type="dxa"/>
          <w:jc w:val="center"/>
          <w:tblCellMar>
            <w:left w:w="29" w:type="dxa"/>
            <w:right w:w="29" w:type="dxa"/>
          </w:tblCellMar>
          <w:tblPrExChange w:id="2651" w:author="Balasubramanian, Ruchita" w:date="2025-08-06T09:13:00Z" w16du:dateUtc="2025-08-06T13:13:00Z">
            <w:tblPrEx>
              <w:tblW w:w="9246" w:type="dxa"/>
              <w:jc w:val="center"/>
              <w:tblCellMar>
                <w:left w:w="29" w:type="dxa"/>
                <w:right w:w="29" w:type="dxa"/>
              </w:tblCellMar>
            </w:tblPrEx>
          </w:tblPrExChange>
        </w:tblPrEx>
        <w:trPr>
          <w:trHeight w:val="144"/>
          <w:jc w:val="center"/>
          <w:del w:id="2652" w:author="Balasubramanian, Ruchita" w:date="2025-08-06T09:13:00Z"/>
          <w:trPrChange w:id="26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6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6B89E9B0" w14:textId="5D7CCE8E" w:rsidR="00F50E0E" w:rsidRPr="00F77336" w:rsidDel="00216840" w:rsidRDefault="00F50E0E" w:rsidP="007B5A9B">
            <w:pPr>
              <w:spacing w:line="204" w:lineRule="auto"/>
              <w:jc w:val="center"/>
              <w:rPr>
                <w:del w:id="2655" w:author="Balasubramanian, Ruchita" w:date="2025-08-06T09:13:00Z" w16du:dateUtc="2025-08-06T13:13:00Z"/>
                <w:rFonts w:ascii="Times New Roman" w:hAnsi="Times New Roman" w:cs="Times New Roman"/>
                <w:b/>
                <w:bCs/>
                <w:sz w:val="24"/>
                <w:szCs w:val="24"/>
                <w:rPrChange w:id="2656" w:author="Balasubramanian, Ruchita" w:date="2025-08-05T15:31:00Z" w16du:dateUtc="2025-08-05T19:31:00Z">
                  <w:rPr>
                    <w:del w:id="26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6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24D6EEBE" w14:textId="4820385E" w:rsidR="00F50E0E" w:rsidRPr="00F77336" w:rsidDel="00216840" w:rsidRDefault="00F50E0E" w:rsidP="007B5A9B">
            <w:pPr>
              <w:spacing w:line="204" w:lineRule="auto"/>
              <w:jc w:val="center"/>
              <w:rPr>
                <w:del w:id="2659" w:author="Balasubramanian, Ruchita" w:date="2025-08-06T09:13:00Z" w16du:dateUtc="2025-08-06T13:13:00Z"/>
                <w:rFonts w:ascii="Times New Roman" w:hAnsi="Times New Roman" w:cs="Times New Roman"/>
                <w:sz w:val="24"/>
                <w:szCs w:val="24"/>
                <w:rPrChange w:id="2660" w:author="Balasubramanian, Ruchita" w:date="2025-08-05T15:31:00Z" w16du:dateUtc="2025-08-05T19:31:00Z">
                  <w:rPr>
                    <w:del w:id="2661" w:author="Balasubramanian, Ruchita" w:date="2025-08-06T09:13:00Z" w16du:dateUtc="2025-08-06T13:13:00Z"/>
                    <w:sz w:val="16"/>
                    <w:szCs w:val="16"/>
                  </w:rPr>
                </w:rPrChange>
              </w:rPr>
            </w:pPr>
            <w:del w:id="2662" w:author="Balasubramanian, Ruchita" w:date="2025-08-06T09:13:00Z" w16du:dateUtc="2025-08-06T13:13:00Z">
              <w:r w:rsidRPr="00F77336" w:rsidDel="00216840">
                <w:rPr>
                  <w:rFonts w:ascii="Times New Roman" w:hAnsi="Times New Roman" w:cs="Times New Roman"/>
                  <w:sz w:val="24"/>
                  <w:szCs w:val="24"/>
                  <w:rPrChange w:id="2663" w:author="Balasubramanian, Ruchita" w:date="2025-08-05T15:31:00Z" w16du:dateUtc="2025-08-05T19:31:00Z">
                    <w:rPr>
                      <w:sz w:val="16"/>
                      <w:szCs w:val="16"/>
                    </w:rPr>
                  </w:rPrChange>
                </w:rPr>
                <w:delText>(21,675 - 28,703)</w:delText>
              </w:r>
            </w:del>
          </w:p>
        </w:tc>
        <w:tc>
          <w:tcPr>
            <w:tcW w:w="1035" w:type="dxa"/>
            <w:tcBorders>
              <w:top w:val="nil"/>
              <w:left w:val="nil"/>
              <w:bottom w:val="single" w:sz="4" w:space="0" w:color="auto"/>
              <w:right w:val="single" w:sz="4" w:space="0" w:color="auto"/>
            </w:tcBorders>
            <w:shd w:val="clear" w:color="FFB000" w:fill="FFB000"/>
            <w:vAlign w:val="bottom"/>
            <w:tcPrChange w:id="26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B000" w:fill="FFB000"/>
                <w:vAlign w:val="bottom"/>
              </w:tcPr>
            </w:tcPrChange>
          </w:tcPr>
          <w:p w14:paraId="6491A57F" w14:textId="2727BA6D" w:rsidR="00F50E0E" w:rsidRPr="00F77336" w:rsidDel="00216840" w:rsidRDefault="00F50E0E" w:rsidP="007B5A9B">
            <w:pPr>
              <w:spacing w:line="204" w:lineRule="auto"/>
              <w:jc w:val="center"/>
              <w:rPr>
                <w:del w:id="2665" w:author="Balasubramanian, Ruchita" w:date="2025-08-06T09:13:00Z" w16du:dateUtc="2025-08-06T13:13:00Z"/>
                <w:rFonts w:ascii="Times New Roman" w:hAnsi="Times New Roman" w:cs="Times New Roman"/>
                <w:sz w:val="24"/>
                <w:szCs w:val="24"/>
                <w:rPrChange w:id="2666" w:author="Balasubramanian, Ruchita" w:date="2025-08-05T15:31:00Z" w16du:dateUtc="2025-08-05T19:31:00Z">
                  <w:rPr>
                    <w:del w:id="2667" w:author="Balasubramanian, Ruchita" w:date="2025-08-06T09:13:00Z" w16du:dateUtc="2025-08-06T13:13:00Z"/>
                    <w:sz w:val="15"/>
                    <w:szCs w:val="15"/>
                  </w:rPr>
                </w:rPrChange>
              </w:rPr>
            </w:pPr>
            <w:del w:id="26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69" w:author="Balasubramanian, Ruchita" w:date="2025-08-05T15:31:00Z" w16du:dateUtc="2025-08-05T19:31:00Z">
                    <w:rPr>
                      <w:rFonts w:eastAsia="Times New Roman"/>
                      <w:color w:val="000000"/>
                      <w:sz w:val="16"/>
                      <w:szCs w:val="16"/>
                      <w:lang w:val="en-US"/>
                    </w:rPr>
                  </w:rPrChange>
                </w:rPr>
                <w:delText>(835 - 4,120)</w:delText>
              </w:r>
            </w:del>
          </w:p>
        </w:tc>
        <w:tc>
          <w:tcPr>
            <w:tcW w:w="1138" w:type="dxa"/>
            <w:gridSpan w:val="3"/>
            <w:tcBorders>
              <w:top w:val="nil"/>
              <w:left w:val="single" w:sz="4" w:space="0" w:color="auto"/>
              <w:bottom w:val="single" w:sz="4" w:space="0" w:color="auto"/>
              <w:right w:val="single" w:sz="4" w:space="0" w:color="auto"/>
            </w:tcBorders>
            <w:shd w:val="clear" w:color="FFB000" w:fill="FFB000"/>
            <w:vAlign w:val="bottom"/>
            <w:tcPrChange w:id="26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B000" w:fill="FFB000"/>
                <w:vAlign w:val="bottom"/>
              </w:tcPr>
            </w:tcPrChange>
          </w:tcPr>
          <w:p w14:paraId="4286D500" w14:textId="2193BE9B" w:rsidR="00F50E0E" w:rsidRPr="00F77336" w:rsidDel="00216840" w:rsidRDefault="00F50E0E" w:rsidP="007B5A9B">
            <w:pPr>
              <w:spacing w:line="204" w:lineRule="auto"/>
              <w:jc w:val="center"/>
              <w:rPr>
                <w:del w:id="2671" w:author="Balasubramanian, Ruchita" w:date="2025-08-06T09:13:00Z" w16du:dateUtc="2025-08-06T13:13:00Z"/>
                <w:rFonts w:ascii="Times New Roman" w:hAnsi="Times New Roman" w:cs="Times New Roman"/>
                <w:sz w:val="24"/>
                <w:szCs w:val="24"/>
                <w:rPrChange w:id="2672" w:author="Balasubramanian, Ruchita" w:date="2025-08-05T15:31:00Z" w16du:dateUtc="2025-08-05T19:31:00Z">
                  <w:rPr>
                    <w:del w:id="2673" w:author="Balasubramanian, Ruchita" w:date="2025-08-06T09:13:00Z" w16du:dateUtc="2025-08-06T13:13:00Z"/>
                    <w:sz w:val="15"/>
                    <w:szCs w:val="15"/>
                  </w:rPr>
                </w:rPrChange>
              </w:rPr>
            </w:pPr>
            <w:del w:id="26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75" w:author="Balasubramanian, Ruchita" w:date="2025-08-05T15:31:00Z" w16du:dateUtc="2025-08-05T19:31:00Z">
                    <w:rPr>
                      <w:rFonts w:eastAsia="Times New Roman"/>
                      <w:color w:val="000000"/>
                      <w:sz w:val="16"/>
                      <w:szCs w:val="16"/>
                      <w:lang w:val="en-US"/>
                    </w:rPr>
                  </w:rPrChange>
                </w:rPr>
                <w:delText>(3.4 - 16.1%)</w:delText>
              </w:r>
            </w:del>
          </w:p>
        </w:tc>
        <w:tc>
          <w:tcPr>
            <w:tcW w:w="1035" w:type="dxa"/>
            <w:tcBorders>
              <w:top w:val="nil"/>
              <w:left w:val="single" w:sz="4" w:space="0" w:color="auto"/>
              <w:bottom w:val="single" w:sz="4" w:space="0" w:color="auto"/>
              <w:right w:val="single" w:sz="4" w:space="0" w:color="auto"/>
            </w:tcBorders>
            <w:shd w:val="clear" w:color="FFBF00" w:fill="FFBF00"/>
            <w:vAlign w:val="bottom"/>
            <w:tcPrChange w:id="26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BF00" w:fill="FFBF00"/>
                <w:vAlign w:val="bottom"/>
              </w:tcPr>
            </w:tcPrChange>
          </w:tcPr>
          <w:p w14:paraId="49A62F00" w14:textId="7EB1F76E" w:rsidR="00F50E0E" w:rsidRPr="00F77336" w:rsidDel="00216840" w:rsidRDefault="00F50E0E" w:rsidP="007B5A9B">
            <w:pPr>
              <w:spacing w:line="204" w:lineRule="auto"/>
              <w:jc w:val="center"/>
              <w:rPr>
                <w:del w:id="2677" w:author="Balasubramanian, Ruchita" w:date="2025-08-06T09:13:00Z" w16du:dateUtc="2025-08-06T13:13:00Z"/>
                <w:rFonts w:ascii="Times New Roman" w:hAnsi="Times New Roman" w:cs="Times New Roman"/>
                <w:sz w:val="24"/>
                <w:szCs w:val="24"/>
                <w:rPrChange w:id="2678" w:author="Balasubramanian, Ruchita" w:date="2025-08-05T15:31:00Z" w16du:dateUtc="2025-08-05T19:31:00Z">
                  <w:rPr>
                    <w:del w:id="2679" w:author="Balasubramanian, Ruchita" w:date="2025-08-06T09:13:00Z" w16du:dateUtc="2025-08-06T13:13:00Z"/>
                    <w:sz w:val="15"/>
                    <w:szCs w:val="15"/>
                  </w:rPr>
                </w:rPrChange>
              </w:rPr>
            </w:pPr>
            <w:del w:id="26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81" w:author="Balasubramanian, Ruchita" w:date="2025-08-05T15:31:00Z" w16du:dateUtc="2025-08-05T19:31:00Z">
                    <w:rPr>
                      <w:rFonts w:eastAsia="Times New Roman"/>
                      <w:color w:val="000000"/>
                      <w:sz w:val="16"/>
                      <w:szCs w:val="16"/>
                      <w:lang w:val="en-US"/>
                    </w:rPr>
                  </w:rPrChange>
                </w:rPr>
                <w:delText>(693 - 3,305)</w:delText>
              </w:r>
            </w:del>
          </w:p>
        </w:tc>
        <w:tc>
          <w:tcPr>
            <w:tcW w:w="1138" w:type="dxa"/>
            <w:gridSpan w:val="3"/>
            <w:tcBorders>
              <w:top w:val="nil"/>
              <w:left w:val="single" w:sz="4" w:space="0" w:color="auto"/>
              <w:bottom w:val="single" w:sz="4" w:space="0" w:color="auto"/>
              <w:right w:val="single" w:sz="4" w:space="0" w:color="auto"/>
            </w:tcBorders>
            <w:shd w:val="clear" w:color="FFBF00" w:fill="FFBF00"/>
            <w:vAlign w:val="bottom"/>
            <w:tcPrChange w:id="26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BF00" w:fill="FFBF00"/>
                <w:vAlign w:val="bottom"/>
              </w:tcPr>
            </w:tcPrChange>
          </w:tcPr>
          <w:p w14:paraId="0765F037" w14:textId="79F9A701" w:rsidR="00F50E0E" w:rsidRPr="00F77336" w:rsidDel="00216840" w:rsidRDefault="00F50E0E" w:rsidP="007B5A9B">
            <w:pPr>
              <w:spacing w:line="204" w:lineRule="auto"/>
              <w:jc w:val="center"/>
              <w:rPr>
                <w:del w:id="2683" w:author="Balasubramanian, Ruchita" w:date="2025-08-06T09:13:00Z" w16du:dateUtc="2025-08-06T13:13:00Z"/>
                <w:rFonts w:ascii="Times New Roman" w:hAnsi="Times New Roman" w:cs="Times New Roman"/>
                <w:sz w:val="24"/>
                <w:szCs w:val="24"/>
                <w:rPrChange w:id="2684" w:author="Balasubramanian, Ruchita" w:date="2025-08-05T15:31:00Z" w16du:dateUtc="2025-08-05T19:31:00Z">
                  <w:rPr>
                    <w:del w:id="2685" w:author="Balasubramanian, Ruchita" w:date="2025-08-06T09:13:00Z" w16du:dateUtc="2025-08-06T13:13:00Z"/>
                    <w:sz w:val="15"/>
                    <w:szCs w:val="15"/>
                  </w:rPr>
                </w:rPrChange>
              </w:rPr>
            </w:pPr>
            <w:del w:id="26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87" w:author="Balasubramanian, Ruchita" w:date="2025-08-05T15:31:00Z" w16du:dateUtc="2025-08-05T19:31:00Z">
                    <w:rPr>
                      <w:rFonts w:eastAsia="Times New Roman"/>
                      <w:color w:val="000000"/>
                      <w:sz w:val="16"/>
                      <w:szCs w:val="16"/>
                      <w:lang w:val="en-US"/>
                    </w:rPr>
                  </w:rPrChange>
                </w:rPr>
                <w:delText>(2.8 - 13.0%)</w:delText>
              </w:r>
            </w:del>
          </w:p>
        </w:tc>
        <w:tc>
          <w:tcPr>
            <w:tcW w:w="1035" w:type="dxa"/>
            <w:tcBorders>
              <w:top w:val="nil"/>
              <w:left w:val="single" w:sz="4" w:space="0" w:color="auto"/>
              <w:bottom w:val="single" w:sz="4" w:space="0" w:color="auto"/>
              <w:right w:val="single" w:sz="4" w:space="0" w:color="auto"/>
            </w:tcBorders>
            <w:shd w:val="clear" w:color="FFE200" w:fill="FFE200"/>
            <w:vAlign w:val="bottom"/>
            <w:tcPrChange w:id="26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200" w:fill="FFE200"/>
                <w:vAlign w:val="bottom"/>
              </w:tcPr>
            </w:tcPrChange>
          </w:tcPr>
          <w:p w14:paraId="6CBD1FF5" w14:textId="0EBD31CB" w:rsidR="00F50E0E" w:rsidRPr="00F77336" w:rsidDel="00216840" w:rsidRDefault="00F50E0E" w:rsidP="007B5A9B">
            <w:pPr>
              <w:spacing w:line="204" w:lineRule="auto"/>
              <w:jc w:val="center"/>
              <w:rPr>
                <w:del w:id="2689" w:author="Balasubramanian, Ruchita" w:date="2025-08-06T09:13:00Z" w16du:dateUtc="2025-08-06T13:13:00Z"/>
                <w:rFonts w:ascii="Times New Roman" w:hAnsi="Times New Roman" w:cs="Times New Roman"/>
                <w:sz w:val="24"/>
                <w:szCs w:val="24"/>
                <w:rPrChange w:id="2690" w:author="Balasubramanian, Ruchita" w:date="2025-08-05T15:31:00Z" w16du:dateUtc="2025-08-05T19:31:00Z">
                  <w:rPr>
                    <w:del w:id="2691" w:author="Balasubramanian, Ruchita" w:date="2025-08-06T09:13:00Z" w16du:dateUtc="2025-08-06T13:13:00Z"/>
                    <w:sz w:val="15"/>
                    <w:szCs w:val="15"/>
                  </w:rPr>
                </w:rPrChange>
              </w:rPr>
            </w:pPr>
            <w:del w:id="26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93" w:author="Balasubramanian, Ruchita" w:date="2025-08-05T15:31:00Z" w16du:dateUtc="2025-08-05T19:31:00Z">
                    <w:rPr>
                      <w:rFonts w:eastAsia="Times New Roman"/>
                      <w:color w:val="000000"/>
                      <w:sz w:val="16"/>
                      <w:szCs w:val="16"/>
                      <w:lang w:val="en-US"/>
                    </w:rPr>
                  </w:rPrChange>
                </w:rPr>
                <w:delText>(328 - 1,424)</w:delText>
              </w:r>
            </w:del>
          </w:p>
        </w:tc>
        <w:tc>
          <w:tcPr>
            <w:tcW w:w="1138" w:type="dxa"/>
            <w:gridSpan w:val="2"/>
            <w:tcBorders>
              <w:top w:val="nil"/>
              <w:left w:val="single" w:sz="4" w:space="0" w:color="auto"/>
              <w:bottom w:val="single" w:sz="4" w:space="0" w:color="auto"/>
              <w:right w:val="single" w:sz="4" w:space="0" w:color="auto"/>
            </w:tcBorders>
            <w:shd w:val="clear" w:color="FFE200" w:fill="FFE200"/>
            <w:vAlign w:val="bottom"/>
            <w:tcPrChange w:id="26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200" w:fill="FFE200"/>
                <w:vAlign w:val="bottom"/>
              </w:tcPr>
            </w:tcPrChange>
          </w:tcPr>
          <w:p w14:paraId="2E7FD9C4" w14:textId="30C144FB" w:rsidR="00F50E0E" w:rsidRPr="00F77336" w:rsidDel="00216840" w:rsidRDefault="00F50E0E" w:rsidP="007B5A9B">
            <w:pPr>
              <w:spacing w:line="204" w:lineRule="auto"/>
              <w:jc w:val="center"/>
              <w:rPr>
                <w:del w:id="2695" w:author="Balasubramanian, Ruchita" w:date="2025-08-06T09:13:00Z" w16du:dateUtc="2025-08-06T13:13:00Z"/>
                <w:rFonts w:ascii="Times New Roman" w:hAnsi="Times New Roman" w:cs="Times New Roman"/>
                <w:sz w:val="24"/>
                <w:szCs w:val="24"/>
                <w:rPrChange w:id="2696" w:author="Balasubramanian, Ruchita" w:date="2025-08-05T15:31:00Z" w16du:dateUtc="2025-08-05T19:31:00Z">
                  <w:rPr>
                    <w:del w:id="2697" w:author="Balasubramanian, Ruchita" w:date="2025-08-06T09:13:00Z" w16du:dateUtc="2025-08-06T13:13:00Z"/>
                    <w:sz w:val="15"/>
                    <w:szCs w:val="15"/>
                  </w:rPr>
                </w:rPrChange>
              </w:rPr>
            </w:pPr>
            <w:del w:id="26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99" w:author="Balasubramanian, Ruchita" w:date="2025-08-05T15:31:00Z" w16du:dateUtc="2025-08-05T19:31:00Z">
                    <w:rPr>
                      <w:rFonts w:eastAsia="Times New Roman"/>
                      <w:color w:val="000000"/>
                      <w:sz w:val="16"/>
                      <w:szCs w:val="16"/>
                      <w:lang w:val="en-US"/>
                    </w:rPr>
                  </w:rPrChange>
                </w:rPr>
                <w:delText>(1.3 - 5.7%)</w:delText>
              </w:r>
            </w:del>
          </w:p>
        </w:tc>
      </w:tr>
      <w:tr w:rsidR="00F50E0E" w:rsidRPr="00F77336" w:rsidDel="00216840" w14:paraId="6C16A0B6" w14:textId="091106DF" w:rsidTr="00216840">
        <w:tblPrEx>
          <w:tblW w:w="9246" w:type="dxa"/>
          <w:jc w:val="center"/>
          <w:tblCellMar>
            <w:left w:w="29" w:type="dxa"/>
            <w:right w:w="29" w:type="dxa"/>
          </w:tblCellMar>
          <w:tblPrExChange w:id="2700" w:author="Balasubramanian, Ruchita" w:date="2025-08-06T09:13:00Z" w16du:dateUtc="2025-08-06T13:13:00Z">
            <w:tblPrEx>
              <w:tblW w:w="9246" w:type="dxa"/>
              <w:jc w:val="center"/>
              <w:tblCellMar>
                <w:left w:w="29" w:type="dxa"/>
                <w:right w:w="29" w:type="dxa"/>
              </w:tblCellMar>
            </w:tblPrEx>
          </w:tblPrExChange>
        </w:tblPrEx>
        <w:trPr>
          <w:trHeight w:val="144"/>
          <w:jc w:val="center"/>
          <w:del w:id="2701" w:author="Balasubramanian, Ruchita" w:date="2025-08-06T09:13:00Z"/>
          <w:trPrChange w:id="27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7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0580C693" w14:textId="49194995" w:rsidR="00F50E0E" w:rsidRPr="00F77336" w:rsidDel="00216840" w:rsidRDefault="00F50E0E" w:rsidP="007B5A9B">
            <w:pPr>
              <w:spacing w:line="204" w:lineRule="auto"/>
              <w:jc w:val="center"/>
              <w:rPr>
                <w:del w:id="2704" w:author="Balasubramanian, Ruchita" w:date="2025-08-06T09:13:00Z" w16du:dateUtc="2025-08-06T13:13:00Z"/>
                <w:rFonts w:ascii="Times New Roman" w:hAnsi="Times New Roman" w:cs="Times New Roman"/>
                <w:b/>
                <w:bCs/>
                <w:sz w:val="24"/>
                <w:szCs w:val="24"/>
                <w:rPrChange w:id="2705" w:author="Balasubramanian, Ruchita" w:date="2025-08-05T15:31:00Z" w16du:dateUtc="2025-08-05T19:31:00Z">
                  <w:rPr>
                    <w:del w:id="2706" w:author="Balasubramanian, Ruchita" w:date="2025-08-06T09:13:00Z" w16du:dateUtc="2025-08-06T13:13:00Z"/>
                    <w:b/>
                    <w:bCs/>
                    <w:sz w:val="16"/>
                    <w:szCs w:val="16"/>
                  </w:rPr>
                </w:rPrChange>
              </w:rPr>
            </w:pPr>
            <w:del w:id="2707" w:author="Balasubramanian, Ruchita" w:date="2025-08-06T09:13:00Z" w16du:dateUtc="2025-08-06T13:13:00Z">
              <w:r w:rsidRPr="00F77336" w:rsidDel="00216840">
                <w:rPr>
                  <w:rFonts w:ascii="Times New Roman" w:hAnsi="Times New Roman" w:cs="Times New Roman"/>
                  <w:b/>
                  <w:bCs/>
                  <w:sz w:val="24"/>
                  <w:szCs w:val="24"/>
                  <w:rPrChange w:id="2708" w:author="Balasubramanian, Ruchita" w:date="2025-08-05T15:31:00Z" w16du:dateUtc="2025-08-05T19:31:00Z">
                    <w:rPr>
                      <w:b/>
                      <w:bCs/>
                      <w:sz w:val="16"/>
                      <w:szCs w:val="16"/>
                    </w:rPr>
                  </w:rPrChange>
                </w:rPr>
                <w:delText>California</w:delText>
              </w:r>
            </w:del>
          </w:p>
        </w:tc>
        <w:tc>
          <w:tcPr>
            <w:tcW w:w="1427" w:type="dxa"/>
            <w:gridSpan w:val="2"/>
            <w:tcBorders>
              <w:top w:val="single" w:sz="4" w:space="0" w:color="auto"/>
              <w:left w:val="nil"/>
              <w:bottom w:val="nil"/>
              <w:right w:val="single" w:sz="4" w:space="0" w:color="auto"/>
            </w:tcBorders>
            <w:shd w:val="clear" w:color="FFFFFF" w:fill="FFFFFF"/>
            <w:tcPrChange w:id="27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384EB2C5" w14:textId="388A3D2B" w:rsidR="00F50E0E" w:rsidRPr="00F77336" w:rsidDel="00216840" w:rsidRDefault="00F50E0E" w:rsidP="007B5A9B">
            <w:pPr>
              <w:spacing w:line="204" w:lineRule="auto"/>
              <w:jc w:val="center"/>
              <w:rPr>
                <w:del w:id="2710" w:author="Balasubramanian, Ruchita" w:date="2025-08-06T09:13:00Z" w16du:dateUtc="2025-08-06T13:13:00Z"/>
                <w:rFonts w:ascii="Times New Roman" w:hAnsi="Times New Roman" w:cs="Times New Roman"/>
                <w:sz w:val="24"/>
                <w:szCs w:val="24"/>
                <w:rPrChange w:id="2711" w:author="Balasubramanian, Ruchita" w:date="2025-08-05T15:31:00Z" w16du:dateUtc="2025-08-05T19:31:00Z">
                  <w:rPr>
                    <w:del w:id="2712" w:author="Balasubramanian, Ruchita" w:date="2025-08-06T09:13:00Z" w16du:dateUtc="2025-08-06T13:13:00Z"/>
                    <w:sz w:val="16"/>
                    <w:szCs w:val="16"/>
                  </w:rPr>
                </w:rPrChange>
              </w:rPr>
            </w:pPr>
            <w:del w:id="2713" w:author="Balasubramanian, Ruchita" w:date="2025-08-06T09:13:00Z" w16du:dateUtc="2025-08-06T13:13:00Z">
              <w:r w:rsidRPr="00F77336" w:rsidDel="00216840">
                <w:rPr>
                  <w:rFonts w:ascii="Times New Roman" w:hAnsi="Times New Roman" w:cs="Times New Roman"/>
                  <w:sz w:val="24"/>
                  <w:szCs w:val="24"/>
                  <w:rPrChange w:id="2714" w:author="Balasubramanian, Ruchita" w:date="2025-08-05T15:31:00Z" w16du:dateUtc="2025-08-05T19:31:00Z">
                    <w:rPr>
                      <w:sz w:val="16"/>
                      <w:szCs w:val="16"/>
                    </w:rPr>
                  </w:rPrChange>
                </w:rPr>
                <w:delText>16,832</w:delText>
              </w:r>
            </w:del>
          </w:p>
        </w:tc>
        <w:tc>
          <w:tcPr>
            <w:tcW w:w="1035" w:type="dxa"/>
            <w:tcBorders>
              <w:top w:val="single" w:sz="4" w:space="0" w:color="auto"/>
              <w:left w:val="nil"/>
              <w:bottom w:val="nil"/>
              <w:right w:val="single" w:sz="4" w:space="0" w:color="auto"/>
            </w:tcBorders>
            <w:shd w:val="clear" w:color="FFB600" w:fill="FFB600"/>
            <w:vAlign w:val="bottom"/>
            <w:tcPrChange w:id="27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B600" w:fill="FFB600"/>
                <w:vAlign w:val="bottom"/>
              </w:tcPr>
            </w:tcPrChange>
          </w:tcPr>
          <w:p w14:paraId="3E2D0057" w14:textId="429F5E04" w:rsidR="00F50E0E" w:rsidRPr="00F77336" w:rsidDel="00216840" w:rsidRDefault="00F50E0E" w:rsidP="007B5A9B">
            <w:pPr>
              <w:spacing w:line="204" w:lineRule="auto"/>
              <w:jc w:val="center"/>
              <w:rPr>
                <w:del w:id="2716" w:author="Balasubramanian, Ruchita" w:date="2025-08-06T09:13:00Z" w16du:dateUtc="2025-08-06T13:13:00Z"/>
                <w:rFonts w:ascii="Times New Roman" w:hAnsi="Times New Roman" w:cs="Times New Roman"/>
                <w:sz w:val="24"/>
                <w:szCs w:val="24"/>
                <w:rPrChange w:id="2717" w:author="Balasubramanian, Ruchita" w:date="2025-08-05T15:31:00Z" w16du:dateUtc="2025-08-05T19:31:00Z">
                  <w:rPr>
                    <w:del w:id="2718" w:author="Balasubramanian, Ruchita" w:date="2025-08-06T09:13:00Z" w16du:dateUtc="2025-08-06T13:13:00Z"/>
                    <w:sz w:val="15"/>
                    <w:szCs w:val="15"/>
                  </w:rPr>
                </w:rPrChange>
              </w:rPr>
            </w:pPr>
            <w:del w:id="27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20" w:author="Balasubramanian, Ruchita" w:date="2025-08-05T15:31:00Z" w16du:dateUtc="2025-08-05T19:31:00Z">
                    <w:rPr>
                      <w:rFonts w:eastAsia="Times New Roman"/>
                      <w:color w:val="000000"/>
                      <w:sz w:val="16"/>
                      <w:szCs w:val="16"/>
                      <w:lang w:val="en-US"/>
                    </w:rPr>
                  </w:rPrChange>
                </w:rPr>
                <w:delText>1,444</w:delText>
              </w:r>
            </w:del>
          </w:p>
        </w:tc>
        <w:tc>
          <w:tcPr>
            <w:tcW w:w="1138" w:type="dxa"/>
            <w:gridSpan w:val="3"/>
            <w:tcBorders>
              <w:top w:val="single" w:sz="4" w:space="0" w:color="auto"/>
              <w:left w:val="single" w:sz="4" w:space="0" w:color="auto"/>
              <w:bottom w:val="nil"/>
              <w:right w:val="single" w:sz="4" w:space="0" w:color="auto"/>
            </w:tcBorders>
            <w:shd w:val="clear" w:color="FFB600" w:fill="FFB600"/>
            <w:vAlign w:val="bottom"/>
            <w:tcPrChange w:id="27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600" w:fill="FFB600"/>
                <w:vAlign w:val="bottom"/>
              </w:tcPr>
            </w:tcPrChange>
          </w:tcPr>
          <w:p w14:paraId="5F72DC1A" w14:textId="0870F9F7" w:rsidR="00F50E0E" w:rsidRPr="00F77336" w:rsidDel="00216840" w:rsidRDefault="00F50E0E" w:rsidP="007B5A9B">
            <w:pPr>
              <w:spacing w:line="204" w:lineRule="auto"/>
              <w:jc w:val="center"/>
              <w:rPr>
                <w:del w:id="2722" w:author="Balasubramanian, Ruchita" w:date="2025-08-06T09:13:00Z" w16du:dateUtc="2025-08-06T13:13:00Z"/>
                <w:rFonts w:ascii="Times New Roman" w:hAnsi="Times New Roman" w:cs="Times New Roman"/>
                <w:sz w:val="24"/>
                <w:szCs w:val="24"/>
                <w:rPrChange w:id="2723" w:author="Balasubramanian, Ruchita" w:date="2025-08-05T15:31:00Z" w16du:dateUtc="2025-08-05T19:31:00Z">
                  <w:rPr>
                    <w:del w:id="2724" w:author="Balasubramanian, Ruchita" w:date="2025-08-06T09:13:00Z" w16du:dateUtc="2025-08-06T13:13:00Z"/>
                    <w:sz w:val="15"/>
                    <w:szCs w:val="15"/>
                  </w:rPr>
                </w:rPrChange>
              </w:rPr>
            </w:pPr>
            <w:del w:id="27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26" w:author="Balasubramanian, Ruchita" w:date="2025-08-05T15:31:00Z" w16du:dateUtc="2025-08-05T19:31:00Z">
                    <w:rPr>
                      <w:rFonts w:eastAsia="Times New Roman"/>
                      <w:color w:val="000000"/>
                      <w:sz w:val="16"/>
                      <w:szCs w:val="16"/>
                      <w:lang w:val="en-US"/>
                    </w:rPr>
                  </w:rPrChange>
                </w:rPr>
                <w:delText>8.5%</w:delText>
              </w:r>
            </w:del>
          </w:p>
        </w:tc>
        <w:tc>
          <w:tcPr>
            <w:tcW w:w="1035" w:type="dxa"/>
            <w:tcBorders>
              <w:top w:val="single" w:sz="4" w:space="0" w:color="auto"/>
              <w:left w:val="single" w:sz="4" w:space="0" w:color="auto"/>
              <w:bottom w:val="nil"/>
              <w:right w:val="single" w:sz="4" w:space="0" w:color="auto"/>
            </w:tcBorders>
            <w:shd w:val="clear" w:color="FFC000" w:fill="FFC000"/>
            <w:vAlign w:val="bottom"/>
            <w:tcPrChange w:id="27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000" w:fill="FFC000"/>
                <w:vAlign w:val="bottom"/>
              </w:tcPr>
            </w:tcPrChange>
          </w:tcPr>
          <w:p w14:paraId="5472AAC2" w14:textId="2B38D18D" w:rsidR="00F50E0E" w:rsidRPr="00F77336" w:rsidDel="00216840" w:rsidRDefault="00F50E0E" w:rsidP="007B5A9B">
            <w:pPr>
              <w:spacing w:line="204" w:lineRule="auto"/>
              <w:jc w:val="center"/>
              <w:rPr>
                <w:del w:id="2728" w:author="Balasubramanian, Ruchita" w:date="2025-08-06T09:13:00Z" w16du:dateUtc="2025-08-06T13:13:00Z"/>
                <w:rFonts w:ascii="Times New Roman" w:hAnsi="Times New Roman" w:cs="Times New Roman"/>
                <w:sz w:val="24"/>
                <w:szCs w:val="24"/>
                <w:rPrChange w:id="2729" w:author="Balasubramanian, Ruchita" w:date="2025-08-05T15:31:00Z" w16du:dateUtc="2025-08-05T19:31:00Z">
                  <w:rPr>
                    <w:del w:id="2730" w:author="Balasubramanian, Ruchita" w:date="2025-08-06T09:13:00Z" w16du:dateUtc="2025-08-06T13:13:00Z"/>
                    <w:sz w:val="15"/>
                    <w:szCs w:val="15"/>
                  </w:rPr>
                </w:rPrChange>
              </w:rPr>
            </w:pPr>
            <w:del w:id="27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32" w:author="Balasubramanian, Ruchita" w:date="2025-08-05T15:31:00Z" w16du:dateUtc="2025-08-05T19:31:00Z">
                    <w:rPr>
                      <w:rFonts w:eastAsia="Times New Roman"/>
                      <w:color w:val="000000"/>
                      <w:sz w:val="16"/>
                      <w:szCs w:val="16"/>
                      <w:lang w:val="en-US"/>
                    </w:rPr>
                  </w:rPrChange>
                </w:rPr>
                <w:delText>1,245</w:delText>
              </w:r>
            </w:del>
          </w:p>
        </w:tc>
        <w:tc>
          <w:tcPr>
            <w:tcW w:w="1138" w:type="dxa"/>
            <w:gridSpan w:val="3"/>
            <w:tcBorders>
              <w:top w:val="single" w:sz="4" w:space="0" w:color="auto"/>
              <w:left w:val="single" w:sz="4" w:space="0" w:color="auto"/>
              <w:bottom w:val="nil"/>
              <w:right w:val="single" w:sz="4" w:space="0" w:color="auto"/>
            </w:tcBorders>
            <w:shd w:val="clear" w:color="FFC000" w:fill="FFC000"/>
            <w:vAlign w:val="bottom"/>
            <w:tcPrChange w:id="27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C000" w:fill="FFC000"/>
                <w:vAlign w:val="bottom"/>
              </w:tcPr>
            </w:tcPrChange>
          </w:tcPr>
          <w:p w14:paraId="4E0DC219" w14:textId="4F736370" w:rsidR="00F50E0E" w:rsidRPr="00F77336" w:rsidDel="00216840" w:rsidRDefault="00F50E0E" w:rsidP="007B5A9B">
            <w:pPr>
              <w:spacing w:line="204" w:lineRule="auto"/>
              <w:jc w:val="center"/>
              <w:rPr>
                <w:del w:id="2734" w:author="Balasubramanian, Ruchita" w:date="2025-08-06T09:13:00Z" w16du:dateUtc="2025-08-06T13:13:00Z"/>
                <w:rFonts w:ascii="Times New Roman" w:hAnsi="Times New Roman" w:cs="Times New Roman"/>
                <w:sz w:val="24"/>
                <w:szCs w:val="24"/>
                <w:rPrChange w:id="2735" w:author="Balasubramanian, Ruchita" w:date="2025-08-05T15:31:00Z" w16du:dateUtc="2025-08-05T19:31:00Z">
                  <w:rPr>
                    <w:del w:id="2736" w:author="Balasubramanian, Ruchita" w:date="2025-08-06T09:13:00Z" w16du:dateUtc="2025-08-06T13:13:00Z"/>
                    <w:sz w:val="15"/>
                    <w:szCs w:val="15"/>
                  </w:rPr>
                </w:rPrChange>
              </w:rPr>
            </w:pPr>
            <w:del w:id="27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38" w:author="Balasubramanian, Ruchita" w:date="2025-08-05T15:31:00Z" w16du:dateUtc="2025-08-05T19:31:00Z">
                    <w:rPr>
                      <w:rFonts w:eastAsia="Times New Roman"/>
                      <w:color w:val="000000"/>
                      <w:sz w:val="16"/>
                      <w:szCs w:val="16"/>
                      <w:lang w:val="en-US"/>
                    </w:rPr>
                  </w:rPrChange>
                </w:rPr>
                <w:delText>7.4%</w:delText>
              </w:r>
            </w:del>
          </w:p>
        </w:tc>
        <w:tc>
          <w:tcPr>
            <w:tcW w:w="1035" w:type="dxa"/>
            <w:tcBorders>
              <w:top w:val="single" w:sz="4" w:space="0" w:color="auto"/>
              <w:left w:val="single" w:sz="4" w:space="0" w:color="auto"/>
              <w:bottom w:val="nil"/>
              <w:right w:val="single" w:sz="4" w:space="0" w:color="auto"/>
            </w:tcBorders>
            <w:shd w:val="clear" w:color="FFDF00" w:fill="FFDF00"/>
            <w:vAlign w:val="bottom"/>
            <w:tcPrChange w:id="27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F00" w:fill="FFDF00"/>
                <w:vAlign w:val="bottom"/>
              </w:tcPr>
            </w:tcPrChange>
          </w:tcPr>
          <w:p w14:paraId="00DC08F6" w14:textId="48C62B8B" w:rsidR="00F50E0E" w:rsidRPr="00F77336" w:rsidDel="00216840" w:rsidRDefault="00F50E0E" w:rsidP="007B5A9B">
            <w:pPr>
              <w:spacing w:line="204" w:lineRule="auto"/>
              <w:jc w:val="center"/>
              <w:rPr>
                <w:del w:id="2740" w:author="Balasubramanian, Ruchita" w:date="2025-08-06T09:13:00Z" w16du:dateUtc="2025-08-06T13:13:00Z"/>
                <w:rFonts w:ascii="Times New Roman" w:hAnsi="Times New Roman" w:cs="Times New Roman"/>
                <w:sz w:val="24"/>
                <w:szCs w:val="24"/>
                <w:rPrChange w:id="2741" w:author="Balasubramanian, Ruchita" w:date="2025-08-05T15:31:00Z" w16du:dateUtc="2025-08-05T19:31:00Z">
                  <w:rPr>
                    <w:del w:id="2742" w:author="Balasubramanian, Ruchita" w:date="2025-08-06T09:13:00Z" w16du:dateUtc="2025-08-06T13:13:00Z"/>
                    <w:sz w:val="15"/>
                    <w:szCs w:val="15"/>
                  </w:rPr>
                </w:rPrChange>
              </w:rPr>
            </w:pPr>
            <w:del w:id="27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44" w:author="Balasubramanian, Ruchita" w:date="2025-08-05T15:31:00Z" w16du:dateUtc="2025-08-05T19:31:00Z">
                    <w:rPr>
                      <w:rFonts w:eastAsia="Times New Roman"/>
                      <w:color w:val="000000"/>
                      <w:sz w:val="16"/>
                      <w:szCs w:val="16"/>
                      <w:lang w:val="en-US"/>
                    </w:rPr>
                  </w:rPrChange>
                </w:rPr>
                <w:delText>633</w:delText>
              </w:r>
            </w:del>
          </w:p>
        </w:tc>
        <w:tc>
          <w:tcPr>
            <w:tcW w:w="1138" w:type="dxa"/>
            <w:gridSpan w:val="2"/>
            <w:tcBorders>
              <w:top w:val="single" w:sz="4" w:space="0" w:color="auto"/>
              <w:left w:val="single" w:sz="4" w:space="0" w:color="auto"/>
              <w:bottom w:val="nil"/>
              <w:right w:val="single" w:sz="4" w:space="0" w:color="auto"/>
            </w:tcBorders>
            <w:shd w:val="clear" w:color="FFDF00" w:fill="FFDF00"/>
            <w:vAlign w:val="bottom"/>
            <w:tcPrChange w:id="27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F00" w:fill="FFDF00"/>
                <w:vAlign w:val="bottom"/>
              </w:tcPr>
            </w:tcPrChange>
          </w:tcPr>
          <w:p w14:paraId="14506A9C" w14:textId="7D60E3D3" w:rsidR="00F50E0E" w:rsidRPr="00F77336" w:rsidDel="00216840" w:rsidRDefault="00F50E0E" w:rsidP="007B5A9B">
            <w:pPr>
              <w:spacing w:line="204" w:lineRule="auto"/>
              <w:jc w:val="center"/>
              <w:rPr>
                <w:del w:id="2746" w:author="Balasubramanian, Ruchita" w:date="2025-08-06T09:13:00Z" w16du:dateUtc="2025-08-06T13:13:00Z"/>
                <w:rFonts w:ascii="Times New Roman" w:hAnsi="Times New Roman" w:cs="Times New Roman"/>
                <w:sz w:val="24"/>
                <w:szCs w:val="24"/>
                <w:rPrChange w:id="2747" w:author="Balasubramanian, Ruchita" w:date="2025-08-05T15:31:00Z" w16du:dateUtc="2025-08-05T19:31:00Z">
                  <w:rPr>
                    <w:del w:id="2748" w:author="Balasubramanian, Ruchita" w:date="2025-08-06T09:13:00Z" w16du:dateUtc="2025-08-06T13:13:00Z"/>
                    <w:sz w:val="15"/>
                    <w:szCs w:val="15"/>
                  </w:rPr>
                </w:rPrChange>
              </w:rPr>
            </w:pPr>
            <w:del w:id="27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50" w:author="Balasubramanian, Ruchita" w:date="2025-08-05T15:31:00Z" w16du:dateUtc="2025-08-05T19:31:00Z">
                    <w:rPr>
                      <w:rFonts w:eastAsia="Times New Roman"/>
                      <w:color w:val="000000"/>
                      <w:sz w:val="16"/>
                      <w:szCs w:val="16"/>
                      <w:lang w:val="en-US"/>
                    </w:rPr>
                  </w:rPrChange>
                </w:rPr>
                <w:delText>3.7%</w:delText>
              </w:r>
            </w:del>
          </w:p>
        </w:tc>
      </w:tr>
      <w:tr w:rsidR="00F50E0E" w:rsidRPr="00F77336" w:rsidDel="00216840" w14:paraId="70C9219D" w14:textId="2D4092A6" w:rsidTr="00216840">
        <w:tblPrEx>
          <w:tblW w:w="9246" w:type="dxa"/>
          <w:jc w:val="center"/>
          <w:tblCellMar>
            <w:left w:w="29" w:type="dxa"/>
            <w:right w:w="29" w:type="dxa"/>
          </w:tblCellMar>
          <w:tblPrExChange w:id="2751" w:author="Balasubramanian, Ruchita" w:date="2025-08-06T09:13:00Z" w16du:dateUtc="2025-08-06T13:13:00Z">
            <w:tblPrEx>
              <w:tblW w:w="9246" w:type="dxa"/>
              <w:jc w:val="center"/>
              <w:tblCellMar>
                <w:left w:w="29" w:type="dxa"/>
                <w:right w:w="29" w:type="dxa"/>
              </w:tblCellMar>
            </w:tblPrEx>
          </w:tblPrExChange>
        </w:tblPrEx>
        <w:trPr>
          <w:trHeight w:val="144"/>
          <w:jc w:val="center"/>
          <w:del w:id="2752" w:author="Balasubramanian, Ruchita" w:date="2025-08-06T09:13:00Z"/>
          <w:trPrChange w:id="27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7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3B205ABE" w14:textId="6D415E2B" w:rsidR="00F50E0E" w:rsidRPr="00F77336" w:rsidDel="00216840" w:rsidRDefault="00F50E0E" w:rsidP="007B5A9B">
            <w:pPr>
              <w:spacing w:line="204" w:lineRule="auto"/>
              <w:jc w:val="center"/>
              <w:rPr>
                <w:del w:id="2755" w:author="Balasubramanian, Ruchita" w:date="2025-08-06T09:13:00Z" w16du:dateUtc="2025-08-06T13:13:00Z"/>
                <w:rFonts w:ascii="Times New Roman" w:hAnsi="Times New Roman" w:cs="Times New Roman"/>
                <w:b/>
                <w:bCs/>
                <w:sz w:val="24"/>
                <w:szCs w:val="24"/>
                <w:rPrChange w:id="2756" w:author="Balasubramanian, Ruchita" w:date="2025-08-05T15:31:00Z" w16du:dateUtc="2025-08-05T19:31:00Z">
                  <w:rPr>
                    <w:del w:id="27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7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63460D8D" w14:textId="7EBE8236" w:rsidR="00F50E0E" w:rsidRPr="00F77336" w:rsidDel="00216840" w:rsidRDefault="00F50E0E" w:rsidP="007B5A9B">
            <w:pPr>
              <w:spacing w:line="204" w:lineRule="auto"/>
              <w:jc w:val="center"/>
              <w:rPr>
                <w:del w:id="2759" w:author="Balasubramanian, Ruchita" w:date="2025-08-06T09:13:00Z" w16du:dateUtc="2025-08-06T13:13:00Z"/>
                <w:rFonts w:ascii="Times New Roman" w:hAnsi="Times New Roman" w:cs="Times New Roman"/>
                <w:sz w:val="24"/>
                <w:szCs w:val="24"/>
                <w:rPrChange w:id="2760" w:author="Balasubramanian, Ruchita" w:date="2025-08-05T15:31:00Z" w16du:dateUtc="2025-08-05T19:31:00Z">
                  <w:rPr>
                    <w:del w:id="2761" w:author="Balasubramanian, Ruchita" w:date="2025-08-06T09:13:00Z" w16du:dateUtc="2025-08-06T13:13:00Z"/>
                    <w:sz w:val="16"/>
                    <w:szCs w:val="16"/>
                  </w:rPr>
                </w:rPrChange>
              </w:rPr>
            </w:pPr>
            <w:del w:id="2762" w:author="Balasubramanian, Ruchita" w:date="2025-08-06T09:13:00Z" w16du:dateUtc="2025-08-06T13:13:00Z">
              <w:r w:rsidRPr="00F77336" w:rsidDel="00216840">
                <w:rPr>
                  <w:rFonts w:ascii="Times New Roman" w:hAnsi="Times New Roman" w:cs="Times New Roman"/>
                  <w:sz w:val="24"/>
                  <w:szCs w:val="24"/>
                  <w:rPrChange w:id="2763" w:author="Balasubramanian, Ruchita" w:date="2025-08-05T15:31:00Z" w16du:dateUtc="2025-08-05T19:31:00Z">
                    <w:rPr>
                      <w:sz w:val="16"/>
                      <w:szCs w:val="16"/>
                    </w:rPr>
                  </w:rPrChange>
                </w:rPr>
                <w:delText>(14,542 - 19,692)</w:delText>
              </w:r>
            </w:del>
          </w:p>
        </w:tc>
        <w:tc>
          <w:tcPr>
            <w:tcW w:w="1035" w:type="dxa"/>
            <w:tcBorders>
              <w:top w:val="nil"/>
              <w:left w:val="nil"/>
              <w:bottom w:val="single" w:sz="4" w:space="0" w:color="auto"/>
              <w:right w:val="single" w:sz="4" w:space="0" w:color="auto"/>
            </w:tcBorders>
            <w:shd w:val="clear" w:color="FFB600" w:fill="FFB600"/>
            <w:vAlign w:val="bottom"/>
            <w:tcPrChange w:id="27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B600" w:fill="FFB600"/>
                <w:vAlign w:val="bottom"/>
              </w:tcPr>
            </w:tcPrChange>
          </w:tcPr>
          <w:p w14:paraId="1182D4F5" w14:textId="3AD376C7" w:rsidR="00F50E0E" w:rsidRPr="00F77336" w:rsidDel="00216840" w:rsidRDefault="00F50E0E" w:rsidP="007B5A9B">
            <w:pPr>
              <w:spacing w:line="204" w:lineRule="auto"/>
              <w:jc w:val="center"/>
              <w:rPr>
                <w:del w:id="2765" w:author="Balasubramanian, Ruchita" w:date="2025-08-06T09:13:00Z" w16du:dateUtc="2025-08-06T13:13:00Z"/>
                <w:rFonts w:ascii="Times New Roman" w:hAnsi="Times New Roman" w:cs="Times New Roman"/>
                <w:sz w:val="24"/>
                <w:szCs w:val="24"/>
                <w:rPrChange w:id="2766" w:author="Balasubramanian, Ruchita" w:date="2025-08-05T15:31:00Z" w16du:dateUtc="2025-08-05T19:31:00Z">
                  <w:rPr>
                    <w:del w:id="2767" w:author="Balasubramanian, Ruchita" w:date="2025-08-06T09:13:00Z" w16du:dateUtc="2025-08-06T13:13:00Z"/>
                    <w:sz w:val="15"/>
                    <w:szCs w:val="15"/>
                  </w:rPr>
                </w:rPrChange>
              </w:rPr>
            </w:pPr>
            <w:del w:id="27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69" w:author="Balasubramanian, Ruchita" w:date="2025-08-05T15:31:00Z" w16du:dateUtc="2025-08-05T19:31:00Z">
                    <w:rPr>
                      <w:rFonts w:eastAsia="Times New Roman"/>
                      <w:color w:val="000000"/>
                      <w:sz w:val="16"/>
                      <w:szCs w:val="16"/>
                      <w:lang w:val="en-US"/>
                    </w:rPr>
                  </w:rPrChange>
                </w:rPr>
                <w:delText>(486 - 2,648)</w:delText>
              </w:r>
            </w:del>
          </w:p>
        </w:tc>
        <w:tc>
          <w:tcPr>
            <w:tcW w:w="1138" w:type="dxa"/>
            <w:gridSpan w:val="3"/>
            <w:tcBorders>
              <w:top w:val="nil"/>
              <w:left w:val="single" w:sz="4" w:space="0" w:color="auto"/>
              <w:bottom w:val="single" w:sz="4" w:space="0" w:color="auto"/>
              <w:right w:val="single" w:sz="4" w:space="0" w:color="auto"/>
            </w:tcBorders>
            <w:shd w:val="clear" w:color="FFB600" w:fill="FFB600"/>
            <w:vAlign w:val="bottom"/>
            <w:tcPrChange w:id="27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B600" w:fill="FFB600"/>
                <w:vAlign w:val="bottom"/>
              </w:tcPr>
            </w:tcPrChange>
          </w:tcPr>
          <w:p w14:paraId="633082B5" w14:textId="2700CEDF" w:rsidR="00F50E0E" w:rsidRPr="00F77336" w:rsidDel="00216840" w:rsidRDefault="00F50E0E" w:rsidP="007B5A9B">
            <w:pPr>
              <w:spacing w:line="204" w:lineRule="auto"/>
              <w:jc w:val="center"/>
              <w:rPr>
                <w:del w:id="2771" w:author="Balasubramanian, Ruchita" w:date="2025-08-06T09:13:00Z" w16du:dateUtc="2025-08-06T13:13:00Z"/>
                <w:rFonts w:ascii="Times New Roman" w:hAnsi="Times New Roman" w:cs="Times New Roman"/>
                <w:sz w:val="24"/>
                <w:szCs w:val="24"/>
                <w:rPrChange w:id="2772" w:author="Balasubramanian, Ruchita" w:date="2025-08-05T15:31:00Z" w16du:dateUtc="2025-08-05T19:31:00Z">
                  <w:rPr>
                    <w:del w:id="2773" w:author="Balasubramanian, Ruchita" w:date="2025-08-06T09:13:00Z" w16du:dateUtc="2025-08-06T13:13:00Z"/>
                    <w:sz w:val="15"/>
                    <w:szCs w:val="15"/>
                  </w:rPr>
                </w:rPrChange>
              </w:rPr>
            </w:pPr>
            <w:del w:id="27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75" w:author="Balasubramanian, Ruchita" w:date="2025-08-05T15:31:00Z" w16du:dateUtc="2025-08-05T19:31:00Z">
                    <w:rPr>
                      <w:rFonts w:eastAsia="Times New Roman"/>
                      <w:color w:val="000000"/>
                      <w:sz w:val="16"/>
                      <w:szCs w:val="16"/>
                      <w:lang w:val="en-US"/>
                    </w:rPr>
                  </w:rPrChange>
                </w:rPr>
                <w:delText>(3.0 - 15.3%)</w:delText>
              </w:r>
            </w:del>
          </w:p>
        </w:tc>
        <w:tc>
          <w:tcPr>
            <w:tcW w:w="1035" w:type="dxa"/>
            <w:tcBorders>
              <w:top w:val="nil"/>
              <w:left w:val="single" w:sz="4" w:space="0" w:color="auto"/>
              <w:bottom w:val="single" w:sz="4" w:space="0" w:color="auto"/>
              <w:right w:val="single" w:sz="4" w:space="0" w:color="auto"/>
            </w:tcBorders>
            <w:shd w:val="clear" w:color="FFC000" w:fill="FFC000"/>
            <w:vAlign w:val="bottom"/>
            <w:tcPrChange w:id="27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000" w:fill="FFC000"/>
                <w:vAlign w:val="bottom"/>
              </w:tcPr>
            </w:tcPrChange>
          </w:tcPr>
          <w:p w14:paraId="57135370" w14:textId="3F1199CE" w:rsidR="00F50E0E" w:rsidRPr="00F77336" w:rsidDel="00216840" w:rsidRDefault="00F50E0E" w:rsidP="007B5A9B">
            <w:pPr>
              <w:spacing w:line="204" w:lineRule="auto"/>
              <w:jc w:val="center"/>
              <w:rPr>
                <w:del w:id="2777" w:author="Balasubramanian, Ruchita" w:date="2025-08-06T09:13:00Z" w16du:dateUtc="2025-08-06T13:13:00Z"/>
                <w:rFonts w:ascii="Times New Roman" w:hAnsi="Times New Roman" w:cs="Times New Roman"/>
                <w:sz w:val="24"/>
                <w:szCs w:val="24"/>
                <w:rPrChange w:id="2778" w:author="Balasubramanian, Ruchita" w:date="2025-08-05T15:31:00Z" w16du:dateUtc="2025-08-05T19:31:00Z">
                  <w:rPr>
                    <w:del w:id="2779" w:author="Balasubramanian, Ruchita" w:date="2025-08-06T09:13:00Z" w16du:dateUtc="2025-08-06T13:13:00Z"/>
                    <w:sz w:val="15"/>
                    <w:szCs w:val="15"/>
                  </w:rPr>
                </w:rPrChange>
              </w:rPr>
            </w:pPr>
            <w:del w:id="27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81" w:author="Balasubramanian, Ruchita" w:date="2025-08-05T15:31:00Z" w16du:dateUtc="2025-08-05T19:31:00Z">
                    <w:rPr>
                      <w:rFonts w:eastAsia="Times New Roman"/>
                      <w:color w:val="000000"/>
                      <w:sz w:val="16"/>
                      <w:szCs w:val="16"/>
                      <w:lang w:val="en-US"/>
                    </w:rPr>
                  </w:rPrChange>
                </w:rPr>
                <w:delText>(424 - 2,273)</w:delText>
              </w:r>
            </w:del>
          </w:p>
        </w:tc>
        <w:tc>
          <w:tcPr>
            <w:tcW w:w="1138" w:type="dxa"/>
            <w:gridSpan w:val="3"/>
            <w:tcBorders>
              <w:top w:val="nil"/>
              <w:left w:val="single" w:sz="4" w:space="0" w:color="auto"/>
              <w:bottom w:val="single" w:sz="4" w:space="0" w:color="auto"/>
              <w:right w:val="single" w:sz="4" w:space="0" w:color="auto"/>
            </w:tcBorders>
            <w:shd w:val="clear" w:color="FFC000" w:fill="FFC000"/>
            <w:vAlign w:val="bottom"/>
            <w:tcPrChange w:id="27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C000" w:fill="FFC000"/>
                <w:vAlign w:val="bottom"/>
              </w:tcPr>
            </w:tcPrChange>
          </w:tcPr>
          <w:p w14:paraId="1B74C8EE" w14:textId="1F1F0E8B" w:rsidR="00F50E0E" w:rsidRPr="00F77336" w:rsidDel="00216840" w:rsidRDefault="00F50E0E" w:rsidP="007B5A9B">
            <w:pPr>
              <w:spacing w:line="204" w:lineRule="auto"/>
              <w:jc w:val="center"/>
              <w:rPr>
                <w:del w:id="2783" w:author="Balasubramanian, Ruchita" w:date="2025-08-06T09:13:00Z" w16du:dateUtc="2025-08-06T13:13:00Z"/>
                <w:rFonts w:ascii="Times New Roman" w:hAnsi="Times New Roman" w:cs="Times New Roman"/>
                <w:sz w:val="24"/>
                <w:szCs w:val="24"/>
                <w:rPrChange w:id="2784" w:author="Balasubramanian, Ruchita" w:date="2025-08-05T15:31:00Z" w16du:dateUtc="2025-08-05T19:31:00Z">
                  <w:rPr>
                    <w:del w:id="2785" w:author="Balasubramanian, Ruchita" w:date="2025-08-06T09:13:00Z" w16du:dateUtc="2025-08-06T13:13:00Z"/>
                    <w:sz w:val="15"/>
                    <w:szCs w:val="15"/>
                  </w:rPr>
                </w:rPrChange>
              </w:rPr>
            </w:pPr>
            <w:del w:id="27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87" w:author="Balasubramanian, Ruchita" w:date="2025-08-05T15:31:00Z" w16du:dateUtc="2025-08-05T19:31:00Z">
                    <w:rPr>
                      <w:rFonts w:eastAsia="Times New Roman"/>
                      <w:color w:val="000000"/>
                      <w:sz w:val="16"/>
                      <w:szCs w:val="16"/>
                      <w:lang w:val="en-US"/>
                    </w:rPr>
                  </w:rPrChange>
                </w:rPr>
                <w:delText>(2.7 - 12.9%)</w:delText>
              </w:r>
            </w:del>
          </w:p>
        </w:tc>
        <w:tc>
          <w:tcPr>
            <w:tcW w:w="1035" w:type="dxa"/>
            <w:tcBorders>
              <w:top w:val="nil"/>
              <w:left w:val="single" w:sz="4" w:space="0" w:color="auto"/>
              <w:bottom w:val="single" w:sz="4" w:space="0" w:color="auto"/>
              <w:right w:val="single" w:sz="4" w:space="0" w:color="auto"/>
            </w:tcBorders>
            <w:shd w:val="clear" w:color="FFDF00" w:fill="FFDF00"/>
            <w:vAlign w:val="bottom"/>
            <w:tcPrChange w:id="27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DF00" w:fill="FFDF00"/>
                <w:vAlign w:val="bottom"/>
              </w:tcPr>
            </w:tcPrChange>
          </w:tcPr>
          <w:p w14:paraId="6A4D12BF" w14:textId="3FC323E3" w:rsidR="00F50E0E" w:rsidRPr="00F77336" w:rsidDel="00216840" w:rsidRDefault="00F50E0E" w:rsidP="007B5A9B">
            <w:pPr>
              <w:spacing w:line="204" w:lineRule="auto"/>
              <w:jc w:val="center"/>
              <w:rPr>
                <w:del w:id="2789" w:author="Balasubramanian, Ruchita" w:date="2025-08-06T09:13:00Z" w16du:dateUtc="2025-08-06T13:13:00Z"/>
                <w:rFonts w:ascii="Times New Roman" w:hAnsi="Times New Roman" w:cs="Times New Roman"/>
                <w:sz w:val="24"/>
                <w:szCs w:val="24"/>
                <w:rPrChange w:id="2790" w:author="Balasubramanian, Ruchita" w:date="2025-08-05T15:31:00Z" w16du:dateUtc="2025-08-05T19:31:00Z">
                  <w:rPr>
                    <w:del w:id="2791" w:author="Balasubramanian, Ruchita" w:date="2025-08-06T09:13:00Z" w16du:dateUtc="2025-08-06T13:13:00Z"/>
                    <w:sz w:val="15"/>
                    <w:szCs w:val="15"/>
                  </w:rPr>
                </w:rPrChange>
              </w:rPr>
            </w:pPr>
            <w:del w:id="27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93" w:author="Balasubramanian, Ruchita" w:date="2025-08-05T15:31:00Z" w16du:dateUtc="2025-08-05T19:31:00Z">
                    <w:rPr>
                      <w:rFonts w:eastAsia="Times New Roman"/>
                      <w:color w:val="000000"/>
                      <w:sz w:val="16"/>
                      <w:szCs w:val="16"/>
                      <w:lang w:val="en-US"/>
                    </w:rPr>
                  </w:rPrChange>
                </w:rPr>
                <w:delText>(226 - 1,105)</w:delText>
              </w:r>
            </w:del>
          </w:p>
        </w:tc>
        <w:tc>
          <w:tcPr>
            <w:tcW w:w="1138" w:type="dxa"/>
            <w:gridSpan w:val="2"/>
            <w:tcBorders>
              <w:top w:val="nil"/>
              <w:left w:val="single" w:sz="4" w:space="0" w:color="auto"/>
              <w:bottom w:val="single" w:sz="4" w:space="0" w:color="auto"/>
              <w:right w:val="single" w:sz="4" w:space="0" w:color="auto"/>
            </w:tcBorders>
            <w:shd w:val="clear" w:color="FFDF00" w:fill="FFDF00"/>
            <w:vAlign w:val="bottom"/>
            <w:tcPrChange w:id="27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F00" w:fill="FFDF00"/>
                <w:vAlign w:val="bottom"/>
              </w:tcPr>
            </w:tcPrChange>
          </w:tcPr>
          <w:p w14:paraId="29D523BF" w14:textId="2DF864D2" w:rsidR="00F50E0E" w:rsidRPr="00F77336" w:rsidDel="00216840" w:rsidRDefault="00F50E0E" w:rsidP="007B5A9B">
            <w:pPr>
              <w:spacing w:line="204" w:lineRule="auto"/>
              <w:jc w:val="center"/>
              <w:rPr>
                <w:del w:id="2795" w:author="Balasubramanian, Ruchita" w:date="2025-08-06T09:13:00Z" w16du:dateUtc="2025-08-06T13:13:00Z"/>
                <w:rFonts w:ascii="Times New Roman" w:hAnsi="Times New Roman" w:cs="Times New Roman"/>
                <w:sz w:val="24"/>
                <w:szCs w:val="24"/>
                <w:rPrChange w:id="2796" w:author="Balasubramanian, Ruchita" w:date="2025-08-05T15:31:00Z" w16du:dateUtc="2025-08-05T19:31:00Z">
                  <w:rPr>
                    <w:del w:id="2797" w:author="Balasubramanian, Ruchita" w:date="2025-08-06T09:13:00Z" w16du:dateUtc="2025-08-06T13:13:00Z"/>
                    <w:sz w:val="15"/>
                    <w:szCs w:val="15"/>
                  </w:rPr>
                </w:rPrChange>
              </w:rPr>
            </w:pPr>
            <w:del w:id="27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99" w:author="Balasubramanian, Ruchita" w:date="2025-08-05T15:31:00Z" w16du:dateUtc="2025-08-05T19:31:00Z">
                    <w:rPr>
                      <w:rFonts w:eastAsia="Times New Roman"/>
                      <w:color w:val="000000"/>
                      <w:sz w:val="16"/>
                      <w:szCs w:val="16"/>
                      <w:lang w:val="en-US"/>
                    </w:rPr>
                  </w:rPrChange>
                </w:rPr>
                <w:delText>(1.4 - 6.3%)</w:delText>
              </w:r>
            </w:del>
          </w:p>
        </w:tc>
      </w:tr>
      <w:tr w:rsidR="00F50E0E" w:rsidRPr="00F77336" w:rsidDel="00216840" w14:paraId="52B2FD5E" w14:textId="7EE5FA48" w:rsidTr="00216840">
        <w:tblPrEx>
          <w:tblW w:w="9246" w:type="dxa"/>
          <w:jc w:val="center"/>
          <w:tblCellMar>
            <w:left w:w="29" w:type="dxa"/>
            <w:right w:w="29" w:type="dxa"/>
          </w:tblCellMar>
          <w:tblPrExChange w:id="2800" w:author="Balasubramanian, Ruchita" w:date="2025-08-06T09:13:00Z" w16du:dateUtc="2025-08-06T13:13:00Z">
            <w:tblPrEx>
              <w:tblW w:w="9246" w:type="dxa"/>
              <w:jc w:val="center"/>
              <w:tblCellMar>
                <w:left w:w="29" w:type="dxa"/>
                <w:right w:w="29" w:type="dxa"/>
              </w:tblCellMar>
            </w:tblPrEx>
          </w:tblPrExChange>
        </w:tblPrEx>
        <w:trPr>
          <w:trHeight w:val="144"/>
          <w:jc w:val="center"/>
          <w:del w:id="2801" w:author="Balasubramanian, Ruchita" w:date="2025-08-06T09:13:00Z"/>
          <w:trPrChange w:id="28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8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6F1B6BF5" w14:textId="3058CE36" w:rsidR="00F50E0E" w:rsidRPr="00F77336" w:rsidDel="00216840" w:rsidRDefault="00F50E0E" w:rsidP="007B5A9B">
            <w:pPr>
              <w:spacing w:line="204" w:lineRule="auto"/>
              <w:jc w:val="center"/>
              <w:rPr>
                <w:del w:id="2804" w:author="Balasubramanian, Ruchita" w:date="2025-08-06T09:13:00Z" w16du:dateUtc="2025-08-06T13:13:00Z"/>
                <w:rFonts w:ascii="Times New Roman" w:hAnsi="Times New Roman" w:cs="Times New Roman"/>
                <w:b/>
                <w:bCs/>
                <w:sz w:val="24"/>
                <w:szCs w:val="24"/>
                <w:rPrChange w:id="2805" w:author="Balasubramanian, Ruchita" w:date="2025-08-05T15:31:00Z" w16du:dateUtc="2025-08-05T19:31:00Z">
                  <w:rPr>
                    <w:del w:id="2806" w:author="Balasubramanian, Ruchita" w:date="2025-08-06T09:13:00Z" w16du:dateUtc="2025-08-06T13:13:00Z"/>
                    <w:b/>
                    <w:bCs/>
                    <w:sz w:val="16"/>
                    <w:szCs w:val="16"/>
                  </w:rPr>
                </w:rPrChange>
              </w:rPr>
            </w:pPr>
            <w:del w:id="2807" w:author="Balasubramanian, Ruchita" w:date="2025-08-06T09:13:00Z" w16du:dateUtc="2025-08-06T13:13:00Z">
              <w:r w:rsidRPr="00F77336" w:rsidDel="00216840">
                <w:rPr>
                  <w:rFonts w:ascii="Times New Roman" w:hAnsi="Times New Roman" w:cs="Times New Roman"/>
                  <w:b/>
                  <w:bCs/>
                  <w:sz w:val="24"/>
                  <w:szCs w:val="24"/>
                  <w:rPrChange w:id="2808" w:author="Balasubramanian, Ruchita" w:date="2025-08-05T15:31:00Z" w16du:dateUtc="2025-08-05T19:31:00Z">
                    <w:rPr>
                      <w:b/>
                      <w:bCs/>
                      <w:sz w:val="16"/>
                      <w:szCs w:val="16"/>
                    </w:rPr>
                  </w:rPrChange>
                </w:rPr>
                <w:delText>Ohio</w:delText>
              </w:r>
            </w:del>
          </w:p>
        </w:tc>
        <w:tc>
          <w:tcPr>
            <w:tcW w:w="1427" w:type="dxa"/>
            <w:gridSpan w:val="2"/>
            <w:tcBorders>
              <w:top w:val="single" w:sz="4" w:space="0" w:color="auto"/>
              <w:left w:val="nil"/>
              <w:bottom w:val="nil"/>
              <w:right w:val="single" w:sz="4" w:space="0" w:color="auto"/>
            </w:tcBorders>
            <w:shd w:val="clear" w:color="FFFFFF" w:fill="FFFFFF"/>
            <w:tcPrChange w:id="28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0A0993D0" w14:textId="46387AB3" w:rsidR="00F50E0E" w:rsidRPr="00F77336" w:rsidDel="00216840" w:rsidRDefault="00F50E0E" w:rsidP="007B5A9B">
            <w:pPr>
              <w:spacing w:line="204" w:lineRule="auto"/>
              <w:jc w:val="center"/>
              <w:rPr>
                <w:del w:id="2810" w:author="Balasubramanian, Ruchita" w:date="2025-08-06T09:13:00Z" w16du:dateUtc="2025-08-06T13:13:00Z"/>
                <w:rFonts w:ascii="Times New Roman" w:hAnsi="Times New Roman" w:cs="Times New Roman"/>
                <w:sz w:val="24"/>
                <w:szCs w:val="24"/>
                <w:rPrChange w:id="2811" w:author="Balasubramanian, Ruchita" w:date="2025-08-05T15:31:00Z" w16du:dateUtc="2025-08-05T19:31:00Z">
                  <w:rPr>
                    <w:del w:id="2812" w:author="Balasubramanian, Ruchita" w:date="2025-08-06T09:13:00Z" w16du:dateUtc="2025-08-06T13:13:00Z"/>
                    <w:sz w:val="16"/>
                    <w:szCs w:val="16"/>
                  </w:rPr>
                </w:rPrChange>
              </w:rPr>
            </w:pPr>
            <w:del w:id="2813" w:author="Balasubramanian, Ruchita" w:date="2025-08-06T09:13:00Z" w16du:dateUtc="2025-08-06T13:13:00Z">
              <w:r w:rsidRPr="00F77336" w:rsidDel="00216840">
                <w:rPr>
                  <w:rFonts w:ascii="Times New Roman" w:hAnsi="Times New Roman" w:cs="Times New Roman"/>
                  <w:sz w:val="24"/>
                  <w:szCs w:val="24"/>
                  <w:rPrChange w:id="2814" w:author="Balasubramanian, Ruchita" w:date="2025-08-05T15:31:00Z" w16du:dateUtc="2025-08-05T19:31:00Z">
                    <w:rPr>
                      <w:sz w:val="16"/>
                      <w:szCs w:val="16"/>
                    </w:rPr>
                  </w:rPrChange>
                </w:rPr>
                <w:delText>4,373</w:delText>
              </w:r>
            </w:del>
          </w:p>
        </w:tc>
        <w:tc>
          <w:tcPr>
            <w:tcW w:w="1035" w:type="dxa"/>
            <w:tcBorders>
              <w:top w:val="single" w:sz="4" w:space="0" w:color="auto"/>
              <w:left w:val="nil"/>
              <w:bottom w:val="nil"/>
              <w:right w:val="single" w:sz="4" w:space="0" w:color="auto"/>
            </w:tcBorders>
            <w:shd w:val="clear" w:color="FFBA00" w:fill="FFBA00"/>
            <w:vAlign w:val="bottom"/>
            <w:tcPrChange w:id="28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BA00" w:fill="FFBA00"/>
                <w:vAlign w:val="bottom"/>
              </w:tcPr>
            </w:tcPrChange>
          </w:tcPr>
          <w:p w14:paraId="2C784524" w14:textId="382FE94F" w:rsidR="00F50E0E" w:rsidRPr="00F77336" w:rsidDel="00216840" w:rsidRDefault="00F50E0E" w:rsidP="007B5A9B">
            <w:pPr>
              <w:spacing w:line="204" w:lineRule="auto"/>
              <w:jc w:val="center"/>
              <w:rPr>
                <w:del w:id="2816" w:author="Balasubramanian, Ruchita" w:date="2025-08-06T09:13:00Z" w16du:dateUtc="2025-08-06T13:13:00Z"/>
                <w:rFonts w:ascii="Times New Roman" w:hAnsi="Times New Roman" w:cs="Times New Roman"/>
                <w:sz w:val="24"/>
                <w:szCs w:val="24"/>
                <w:rPrChange w:id="2817" w:author="Balasubramanian, Ruchita" w:date="2025-08-05T15:31:00Z" w16du:dateUtc="2025-08-05T19:31:00Z">
                  <w:rPr>
                    <w:del w:id="2818" w:author="Balasubramanian, Ruchita" w:date="2025-08-06T09:13:00Z" w16du:dateUtc="2025-08-06T13:13:00Z"/>
                    <w:sz w:val="15"/>
                    <w:szCs w:val="15"/>
                  </w:rPr>
                </w:rPrChange>
              </w:rPr>
            </w:pPr>
            <w:del w:id="28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20" w:author="Balasubramanian, Ruchita" w:date="2025-08-05T15:31:00Z" w16du:dateUtc="2025-08-05T19:31:00Z">
                    <w:rPr>
                      <w:rFonts w:eastAsia="Times New Roman"/>
                      <w:color w:val="000000"/>
                      <w:sz w:val="16"/>
                      <w:szCs w:val="16"/>
                      <w:lang w:val="en-US"/>
                    </w:rPr>
                  </w:rPrChange>
                </w:rPr>
                <w:delText>354</w:delText>
              </w:r>
            </w:del>
          </w:p>
        </w:tc>
        <w:tc>
          <w:tcPr>
            <w:tcW w:w="1138" w:type="dxa"/>
            <w:gridSpan w:val="3"/>
            <w:tcBorders>
              <w:top w:val="single" w:sz="4" w:space="0" w:color="auto"/>
              <w:left w:val="single" w:sz="4" w:space="0" w:color="auto"/>
              <w:bottom w:val="nil"/>
              <w:right w:val="single" w:sz="4" w:space="0" w:color="auto"/>
            </w:tcBorders>
            <w:shd w:val="clear" w:color="FFBA00" w:fill="FFBA00"/>
            <w:vAlign w:val="bottom"/>
            <w:tcPrChange w:id="28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A00" w:fill="FFBA00"/>
                <w:vAlign w:val="bottom"/>
              </w:tcPr>
            </w:tcPrChange>
          </w:tcPr>
          <w:p w14:paraId="1D0140DC" w14:textId="7201939C" w:rsidR="00F50E0E" w:rsidRPr="00F77336" w:rsidDel="00216840" w:rsidRDefault="00F50E0E" w:rsidP="007B5A9B">
            <w:pPr>
              <w:spacing w:line="204" w:lineRule="auto"/>
              <w:jc w:val="center"/>
              <w:rPr>
                <w:del w:id="2822" w:author="Balasubramanian, Ruchita" w:date="2025-08-06T09:13:00Z" w16du:dateUtc="2025-08-06T13:13:00Z"/>
                <w:rFonts w:ascii="Times New Roman" w:hAnsi="Times New Roman" w:cs="Times New Roman"/>
                <w:sz w:val="24"/>
                <w:szCs w:val="24"/>
                <w:rPrChange w:id="2823" w:author="Balasubramanian, Ruchita" w:date="2025-08-05T15:31:00Z" w16du:dateUtc="2025-08-05T19:31:00Z">
                  <w:rPr>
                    <w:del w:id="2824" w:author="Balasubramanian, Ruchita" w:date="2025-08-06T09:13:00Z" w16du:dateUtc="2025-08-06T13:13:00Z"/>
                    <w:sz w:val="15"/>
                    <w:szCs w:val="15"/>
                  </w:rPr>
                </w:rPrChange>
              </w:rPr>
            </w:pPr>
            <w:del w:id="28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26" w:author="Balasubramanian, Ruchita" w:date="2025-08-05T15:31:00Z" w16du:dateUtc="2025-08-05T19:31:00Z">
                    <w:rPr>
                      <w:rFonts w:eastAsia="Times New Roman"/>
                      <w:color w:val="000000"/>
                      <w:sz w:val="16"/>
                      <w:szCs w:val="16"/>
                      <w:lang w:val="en-US"/>
                    </w:rPr>
                  </w:rPrChange>
                </w:rPr>
                <w:delText>8.1%</w:delText>
              </w:r>
            </w:del>
          </w:p>
        </w:tc>
        <w:tc>
          <w:tcPr>
            <w:tcW w:w="1035" w:type="dxa"/>
            <w:tcBorders>
              <w:top w:val="single" w:sz="4" w:space="0" w:color="auto"/>
              <w:left w:val="single" w:sz="4" w:space="0" w:color="auto"/>
              <w:bottom w:val="nil"/>
              <w:right w:val="single" w:sz="4" w:space="0" w:color="auto"/>
            </w:tcBorders>
            <w:shd w:val="clear" w:color="FFC500" w:fill="FFC500"/>
            <w:vAlign w:val="bottom"/>
            <w:tcPrChange w:id="28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500" w:fill="FFC500"/>
                <w:vAlign w:val="bottom"/>
              </w:tcPr>
            </w:tcPrChange>
          </w:tcPr>
          <w:p w14:paraId="5421F609" w14:textId="3796AC0E" w:rsidR="00F50E0E" w:rsidRPr="00F77336" w:rsidDel="00216840" w:rsidRDefault="00F50E0E" w:rsidP="007B5A9B">
            <w:pPr>
              <w:spacing w:line="204" w:lineRule="auto"/>
              <w:jc w:val="center"/>
              <w:rPr>
                <w:del w:id="2828" w:author="Balasubramanian, Ruchita" w:date="2025-08-06T09:13:00Z" w16du:dateUtc="2025-08-06T13:13:00Z"/>
                <w:rFonts w:ascii="Times New Roman" w:hAnsi="Times New Roman" w:cs="Times New Roman"/>
                <w:sz w:val="24"/>
                <w:szCs w:val="24"/>
                <w:rPrChange w:id="2829" w:author="Balasubramanian, Ruchita" w:date="2025-08-05T15:31:00Z" w16du:dateUtc="2025-08-05T19:31:00Z">
                  <w:rPr>
                    <w:del w:id="2830" w:author="Balasubramanian, Ruchita" w:date="2025-08-06T09:13:00Z" w16du:dateUtc="2025-08-06T13:13:00Z"/>
                    <w:sz w:val="15"/>
                    <w:szCs w:val="15"/>
                  </w:rPr>
                </w:rPrChange>
              </w:rPr>
            </w:pPr>
            <w:del w:id="28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32" w:author="Balasubramanian, Ruchita" w:date="2025-08-05T15:31:00Z" w16du:dateUtc="2025-08-05T19:31:00Z">
                    <w:rPr>
                      <w:rFonts w:eastAsia="Times New Roman"/>
                      <w:color w:val="000000"/>
                      <w:sz w:val="16"/>
                      <w:szCs w:val="16"/>
                      <w:lang w:val="en-US"/>
                    </w:rPr>
                  </w:rPrChange>
                </w:rPr>
                <w:delText>300</w:delText>
              </w:r>
            </w:del>
          </w:p>
        </w:tc>
        <w:tc>
          <w:tcPr>
            <w:tcW w:w="1138" w:type="dxa"/>
            <w:gridSpan w:val="3"/>
            <w:tcBorders>
              <w:top w:val="single" w:sz="4" w:space="0" w:color="auto"/>
              <w:left w:val="single" w:sz="4" w:space="0" w:color="auto"/>
              <w:bottom w:val="nil"/>
              <w:right w:val="single" w:sz="4" w:space="0" w:color="auto"/>
            </w:tcBorders>
            <w:shd w:val="clear" w:color="FFC500" w:fill="FFC500"/>
            <w:vAlign w:val="bottom"/>
            <w:tcPrChange w:id="28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C500" w:fill="FFC500"/>
                <w:vAlign w:val="bottom"/>
              </w:tcPr>
            </w:tcPrChange>
          </w:tcPr>
          <w:p w14:paraId="35E8A75D" w14:textId="5AAB901C" w:rsidR="00F50E0E" w:rsidRPr="00F77336" w:rsidDel="00216840" w:rsidRDefault="00F50E0E" w:rsidP="007B5A9B">
            <w:pPr>
              <w:spacing w:line="204" w:lineRule="auto"/>
              <w:jc w:val="center"/>
              <w:rPr>
                <w:del w:id="2834" w:author="Balasubramanian, Ruchita" w:date="2025-08-06T09:13:00Z" w16du:dateUtc="2025-08-06T13:13:00Z"/>
                <w:rFonts w:ascii="Times New Roman" w:hAnsi="Times New Roman" w:cs="Times New Roman"/>
                <w:sz w:val="24"/>
                <w:szCs w:val="24"/>
                <w:rPrChange w:id="2835" w:author="Balasubramanian, Ruchita" w:date="2025-08-05T15:31:00Z" w16du:dateUtc="2025-08-05T19:31:00Z">
                  <w:rPr>
                    <w:del w:id="2836" w:author="Balasubramanian, Ruchita" w:date="2025-08-06T09:13:00Z" w16du:dateUtc="2025-08-06T13:13:00Z"/>
                    <w:sz w:val="15"/>
                    <w:szCs w:val="15"/>
                  </w:rPr>
                </w:rPrChange>
              </w:rPr>
            </w:pPr>
            <w:del w:id="28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38" w:author="Balasubramanian, Ruchita" w:date="2025-08-05T15:31:00Z" w16du:dateUtc="2025-08-05T19:31:00Z">
                    <w:rPr>
                      <w:rFonts w:eastAsia="Times New Roman"/>
                      <w:color w:val="000000"/>
                      <w:sz w:val="16"/>
                      <w:szCs w:val="16"/>
                      <w:lang w:val="en-US"/>
                    </w:rPr>
                  </w:rPrChange>
                </w:rPr>
                <w:delText>6.9%</w:delText>
              </w:r>
            </w:del>
          </w:p>
        </w:tc>
        <w:tc>
          <w:tcPr>
            <w:tcW w:w="1035" w:type="dxa"/>
            <w:tcBorders>
              <w:top w:val="single" w:sz="4" w:space="0" w:color="auto"/>
              <w:left w:val="single" w:sz="4" w:space="0" w:color="auto"/>
              <w:bottom w:val="nil"/>
              <w:right w:val="single" w:sz="4" w:space="0" w:color="auto"/>
            </w:tcBorders>
            <w:shd w:val="clear" w:color="FFE300" w:fill="FFE300"/>
            <w:vAlign w:val="bottom"/>
            <w:tcPrChange w:id="28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300" w:fill="FFE300"/>
                <w:vAlign w:val="bottom"/>
              </w:tcPr>
            </w:tcPrChange>
          </w:tcPr>
          <w:p w14:paraId="39696A6F" w14:textId="430A8540" w:rsidR="00F50E0E" w:rsidRPr="00F77336" w:rsidDel="00216840" w:rsidRDefault="00F50E0E" w:rsidP="007B5A9B">
            <w:pPr>
              <w:spacing w:line="204" w:lineRule="auto"/>
              <w:jc w:val="center"/>
              <w:rPr>
                <w:del w:id="2840" w:author="Balasubramanian, Ruchita" w:date="2025-08-06T09:13:00Z" w16du:dateUtc="2025-08-06T13:13:00Z"/>
                <w:rFonts w:ascii="Times New Roman" w:hAnsi="Times New Roman" w:cs="Times New Roman"/>
                <w:sz w:val="24"/>
                <w:szCs w:val="24"/>
                <w:rPrChange w:id="2841" w:author="Balasubramanian, Ruchita" w:date="2025-08-05T15:31:00Z" w16du:dateUtc="2025-08-05T19:31:00Z">
                  <w:rPr>
                    <w:del w:id="2842" w:author="Balasubramanian, Ruchita" w:date="2025-08-06T09:13:00Z" w16du:dateUtc="2025-08-06T13:13:00Z"/>
                    <w:sz w:val="15"/>
                    <w:szCs w:val="15"/>
                  </w:rPr>
                </w:rPrChange>
              </w:rPr>
            </w:pPr>
            <w:del w:id="28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44" w:author="Balasubramanian, Ruchita" w:date="2025-08-05T15:31:00Z" w16du:dateUtc="2025-08-05T19:31:00Z">
                    <w:rPr>
                      <w:rFonts w:eastAsia="Times New Roman"/>
                      <w:color w:val="000000"/>
                      <w:sz w:val="16"/>
                      <w:szCs w:val="16"/>
                      <w:lang w:val="en-US"/>
                    </w:rPr>
                  </w:rPrChange>
                </w:rPr>
                <w:delText>146</w:delText>
              </w:r>
            </w:del>
          </w:p>
        </w:tc>
        <w:tc>
          <w:tcPr>
            <w:tcW w:w="1138" w:type="dxa"/>
            <w:gridSpan w:val="2"/>
            <w:tcBorders>
              <w:top w:val="single" w:sz="4" w:space="0" w:color="auto"/>
              <w:left w:val="single" w:sz="4" w:space="0" w:color="auto"/>
              <w:bottom w:val="nil"/>
              <w:right w:val="single" w:sz="4" w:space="0" w:color="auto"/>
            </w:tcBorders>
            <w:shd w:val="clear" w:color="FFE300" w:fill="FFE300"/>
            <w:vAlign w:val="bottom"/>
            <w:tcPrChange w:id="28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300" w:fill="FFE300"/>
                <w:vAlign w:val="bottom"/>
              </w:tcPr>
            </w:tcPrChange>
          </w:tcPr>
          <w:p w14:paraId="1C250163" w14:textId="6BE658B5" w:rsidR="00F50E0E" w:rsidRPr="00F77336" w:rsidDel="00216840" w:rsidRDefault="00F50E0E" w:rsidP="007B5A9B">
            <w:pPr>
              <w:spacing w:line="204" w:lineRule="auto"/>
              <w:jc w:val="center"/>
              <w:rPr>
                <w:del w:id="2846" w:author="Balasubramanian, Ruchita" w:date="2025-08-06T09:13:00Z" w16du:dateUtc="2025-08-06T13:13:00Z"/>
                <w:rFonts w:ascii="Times New Roman" w:hAnsi="Times New Roman" w:cs="Times New Roman"/>
                <w:sz w:val="24"/>
                <w:szCs w:val="24"/>
                <w:rPrChange w:id="2847" w:author="Balasubramanian, Ruchita" w:date="2025-08-05T15:31:00Z" w16du:dateUtc="2025-08-05T19:31:00Z">
                  <w:rPr>
                    <w:del w:id="2848" w:author="Balasubramanian, Ruchita" w:date="2025-08-06T09:13:00Z" w16du:dateUtc="2025-08-06T13:13:00Z"/>
                    <w:sz w:val="15"/>
                    <w:szCs w:val="15"/>
                  </w:rPr>
                </w:rPrChange>
              </w:rPr>
            </w:pPr>
            <w:del w:id="28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50" w:author="Balasubramanian, Ruchita" w:date="2025-08-05T15:31:00Z" w16du:dateUtc="2025-08-05T19:31:00Z">
                    <w:rPr>
                      <w:rFonts w:eastAsia="Times New Roman"/>
                      <w:color w:val="000000"/>
                      <w:sz w:val="16"/>
                      <w:szCs w:val="16"/>
                      <w:lang w:val="en-US"/>
                    </w:rPr>
                  </w:rPrChange>
                </w:rPr>
                <w:delText>3.4%</w:delText>
              </w:r>
            </w:del>
          </w:p>
        </w:tc>
      </w:tr>
      <w:tr w:rsidR="00F50E0E" w:rsidRPr="00F77336" w:rsidDel="00216840" w14:paraId="09A71B12" w14:textId="4F74D03E" w:rsidTr="00216840">
        <w:tblPrEx>
          <w:tblW w:w="9246" w:type="dxa"/>
          <w:jc w:val="center"/>
          <w:tblCellMar>
            <w:left w:w="29" w:type="dxa"/>
            <w:right w:w="29" w:type="dxa"/>
          </w:tblCellMar>
          <w:tblPrExChange w:id="2851" w:author="Balasubramanian, Ruchita" w:date="2025-08-06T09:13:00Z" w16du:dateUtc="2025-08-06T13:13:00Z">
            <w:tblPrEx>
              <w:tblW w:w="9246" w:type="dxa"/>
              <w:jc w:val="center"/>
              <w:tblCellMar>
                <w:left w:w="29" w:type="dxa"/>
                <w:right w:w="29" w:type="dxa"/>
              </w:tblCellMar>
            </w:tblPrEx>
          </w:tblPrExChange>
        </w:tblPrEx>
        <w:trPr>
          <w:trHeight w:val="144"/>
          <w:jc w:val="center"/>
          <w:del w:id="2852" w:author="Balasubramanian, Ruchita" w:date="2025-08-06T09:13:00Z"/>
          <w:trPrChange w:id="28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8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37AEE726" w14:textId="57BF96F6" w:rsidR="00F50E0E" w:rsidRPr="00F77336" w:rsidDel="00216840" w:rsidRDefault="00F50E0E" w:rsidP="007B5A9B">
            <w:pPr>
              <w:spacing w:line="204" w:lineRule="auto"/>
              <w:jc w:val="center"/>
              <w:rPr>
                <w:del w:id="2855" w:author="Balasubramanian, Ruchita" w:date="2025-08-06T09:13:00Z" w16du:dateUtc="2025-08-06T13:13:00Z"/>
                <w:rFonts w:ascii="Times New Roman" w:hAnsi="Times New Roman" w:cs="Times New Roman"/>
                <w:b/>
                <w:bCs/>
                <w:sz w:val="24"/>
                <w:szCs w:val="24"/>
                <w:rPrChange w:id="2856" w:author="Balasubramanian, Ruchita" w:date="2025-08-05T15:31:00Z" w16du:dateUtc="2025-08-05T19:31:00Z">
                  <w:rPr>
                    <w:del w:id="28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8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4BE67B24" w14:textId="228F54DA" w:rsidR="00F50E0E" w:rsidRPr="00F77336" w:rsidDel="00216840" w:rsidRDefault="00F50E0E" w:rsidP="007B5A9B">
            <w:pPr>
              <w:spacing w:line="204" w:lineRule="auto"/>
              <w:jc w:val="center"/>
              <w:rPr>
                <w:del w:id="2859" w:author="Balasubramanian, Ruchita" w:date="2025-08-06T09:13:00Z" w16du:dateUtc="2025-08-06T13:13:00Z"/>
                <w:rFonts w:ascii="Times New Roman" w:hAnsi="Times New Roman" w:cs="Times New Roman"/>
                <w:sz w:val="24"/>
                <w:szCs w:val="24"/>
                <w:rPrChange w:id="2860" w:author="Balasubramanian, Ruchita" w:date="2025-08-05T15:31:00Z" w16du:dateUtc="2025-08-05T19:31:00Z">
                  <w:rPr>
                    <w:del w:id="2861" w:author="Balasubramanian, Ruchita" w:date="2025-08-06T09:13:00Z" w16du:dateUtc="2025-08-06T13:13:00Z"/>
                    <w:sz w:val="16"/>
                    <w:szCs w:val="16"/>
                  </w:rPr>
                </w:rPrChange>
              </w:rPr>
            </w:pPr>
            <w:del w:id="2862" w:author="Balasubramanian, Ruchita" w:date="2025-08-06T09:13:00Z" w16du:dateUtc="2025-08-06T13:13:00Z">
              <w:r w:rsidRPr="00F77336" w:rsidDel="00216840">
                <w:rPr>
                  <w:rFonts w:ascii="Times New Roman" w:hAnsi="Times New Roman" w:cs="Times New Roman"/>
                  <w:sz w:val="24"/>
                  <w:szCs w:val="24"/>
                  <w:rPrChange w:id="2863" w:author="Balasubramanian, Ruchita" w:date="2025-08-05T15:31:00Z" w16du:dateUtc="2025-08-05T19:31:00Z">
                    <w:rPr>
                      <w:sz w:val="16"/>
                      <w:szCs w:val="16"/>
                    </w:rPr>
                  </w:rPrChange>
                </w:rPr>
                <w:delText>(3,668 - 5,219)</w:delText>
              </w:r>
            </w:del>
          </w:p>
        </w:tc>
        <w:tc>
          <w:tcPr>
            <w:tcW w:w="1035" w:type="dxa"/>
            <w:tcBorders>
              <w:top w:val="nil"/>
              <w:left w:val="nil"/>
              <w:bottom w:val="single" w:sz="4" w:space="0" w:color="auto"/>
              <w:right w:val="single" w:sz="4" w:space="0" w:color="auto"/>
            </w:tcBorders>
            <w:shd w:val="clear" w:color="FFBA00" w:fill="FFBA00"/>
            <w:vAlign w:val="bottom"/>
            <w:tcPrChange w:id="28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BA00" w:fill="FFBA00"/>
                <w:vAlign w:val="bottom"/>
              </w:tcPr>
            </w:tcPrChange>
          </w:tcPr>
          <w:p w14:paraId="640EE1DA" w14:textId="5B3BB771" w:rsidR="00F50E0E" w:rsidRPr="00F77336" w:rsidDel="00216840" w:rsidRDefault="00F50E0E" w:rsidP="007B5A9B">
            <w:pPr>
              <w:spacing w:line="204" w:lineRule="auto"/>
              <w:jc w:val="center"/>
              <w:rPr>
                <w:del w:id="2865" w:author="Balasubramanian, Ruchita" w:date="2025-08-06T09:13:00Z" w16du:dateUtc="2025-08-06T13:13:00Z"/>
                <w:rFonts w:ascii="Times New Roman" w:hAnsi="Times New Roman" w:cs="Times New Roman"/>
                <w:sz w:val="24"/>
                <w:szCs w:val="24"/>
                <w:rPrChange w:id="2866" w:author="Balasubramanian, Ruchita" w:date="2025-08-05T15:31:00Z" w16du:dateUtc="2025-08-05T19:31:00Z">
                  <w:rPr>
                    <w:del w:id="2867" w:author="Balasubramanian, Ruchita" w:date="2025-08-06T09:13:00Z" w16du:dateUtc="2025-08-06T13:13:00Z"/>
                    <w:sz w:val="15"/>
                    <w:szCs w:val="15"/>
                  </w:rPr>
                </w:rPrChange>
              </w:rPr>
            </w:pPr>
            <w:del w:id="28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69" w:author="Balasubramanian, Ruchita" w:date="2025-08-05T15:31:00Z" w16du:dateUtc="2025-08-05T19:31:00Z">
                    <w:rPr>
                      <w:rFonts w:eastAsia="Times New Roman"/>
                      <w:color w:val="000000"/>
                      <w:sz w:val="16"/>
                      <w:szCs w:val="16"/>
                      <w:lang w:val="en-US"/>
                    </w:rPr>
                  </w:rPrChange>
                </w:rPr>
                <w:delText>(126 - 646)</w:delText>
              </w:r>
            </w:del>
          </w:p>
        </w:tc>
        <w:tc>
          <w:tcPr>
            <w:tcW w:w="1138" w:type="dxa"/>
            <w:gridSpan w:val="3"/>
            <w:tcBorders>
              <w:top w:val="nil"/>
              <w:left w:val="single" w:sz="4" w:space="0" w:color="auto"/>
              <w:bottom w:val="single" w:sz="4" w:space="0" w:color="auto"/>
              <w:right w:val="single" w:sz="4" w:space="0" w:color="auto"/>
            </w:tcBorders>
            <w:shd w:val="clear" w:color="FFBA00" w:fill="FFBA00"/>
            <w:vAlign w:val="bottom"/>
            <w:tcPrChange w:id="28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BA00" w:fill="FFBA00"/>
                <w:vAlign w:val="bottom"/>
              </w:tcPr>
            </w:tcPrChange>
          </w:tcPr>
          <w:p w14:paraId="29FB56DE" w14:textId="22F04504" w:rsidR="00F50E0E" w:rsidRPr="00F77336" w:rsidDel="00216840" w:rsidRDefault="00F50E0E" w:rsidP="007B5A9B">
            <w:pPr>
              <w:spacing w:line="204" w:lineRule="auto"/>
              <w:jc w:val="center"/>
              <w:rPr>
                <w:del w:id="2871" w:author="Balasubramanian, Ruchita" w:date="2025-08-06T09:13:00Z" w16du:dateUtc="2025-08-06T13:13:00Z"/>
                <w:rFonts w:ascii="Times New Roman" w:hAnsi="Times New Roman" w:cs="Times New Roman"/>
                <w:sz w:val="24"/>
                <w:szCs w:val="24"/>
                <w:rPrChange w:id="2872" w:author="Balasubramanian, Ruchita" w:date="2025-08-05T15:31:00Z" w16du:dateUtc="2025-08-05T19:31:00Z">
                  <w:rPr>
                    <w:del w:id="2873" w:author="Balasubramanian, Ruchita" w:date="2025-08-06T09:13:00Z" w16du:dateUtc="2025-08-06T13:13:00Z"/>
                    <w:sz w:val="15"/>
                    <w:szCs w:val="15"/>
                  </w:rPr>
                </w:rPrChange>
              </w:rPr>
            </w:pPr>
            <w:del w:id="28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75" w:author="Balasubramanian, Ruchita" w:date="2025-08-05T15:31:00Z" w16du:dateUtc="2025-08-05T19:31:00Z">
                    <w:rPr>
                      <w:rFonts w:eastAsia="Times New Roman"/>
                      <w:color w:val="000000"/>
                      <w:sz w:val="16"/>
                      <w:szCs w:val="16"/>
                      <w:lang w:val="en-US"/>
                    </w:rPr>
                  </w:rPrChange>
                </w:rPr>
                <w:delText>(3.0 - 14.5%)</w:delText>
              </w:r>
            </w:del>
          </w:p>
        </w:tc>
        <w:tc>
          <w:tcPr>
            <w:tcW w:w="1035" w:type="dxa"/>
            <w:tcBorders>
              <w:top w:val="nil"/>
              <w:left w:val="single" w:sz="4" w:space="0" w:color="auto"/>
              <w:bottom w:val="single" w:sz="4" w:space="0" w:color="auto"/>
              <w:right w:val="single" w:sz="4" w:space="0" w:color="auto"/>
            </w:tcBorders>
            <w:shd w:val="clear" w:color="FFC500" w:fill="FFC500"/>
            <w:vAlign w:val="bottom"/>
            <w:tcPrChange w:id="28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500" w:fill="FFC500"/>
                <w:vAlign w:val="bottom"/>
              </w:tcPr>
            </w:tcPrChange>
          </w:tcPr>
          <w:p w14:paraId="2A4040FE" w14:textId="3A64C5C4" w:rsidR="00F50E0E" w:rsidRPr="00F77336" w:rsidDel="00216840" w:rsidRDefault="00F50E0E" w:rsidP="007B5A9B">
            <w:pPr>
              <w:spacing w:line="204" w:lineRule="auto"/>
              <w:jc w:val="center"/>
              <w:rPr>
                <w:del w:id="2877" w:author="Balasubramanian, Ruchita" w:date="2025-08-06T09:13:00Z" w16du:dateUtc="2025-08-06T13:13:00Z"/>
                <w:rFonts w:ascii="Times New Roman" w:hAnsi="Times New Roman" w:cs="Times New Roman"/>
                <w:sz w:val="24"/>
                <w:szCs w:val="24"/>
                <w:rPrChange w:id="2878" w:author="Balasubramanian, Ruchita" w:date="2025-08-05T15:31:00Z" w16du:dateUtc="2025-08-05T19:31:00Z">
                  <w:rPr>
                    <w:del w:id="2879" w:author="Balasubramanian, Ruchita" w:date="2025-08-06T09:13:00Z" w16du:dateUtc="2025-08-06T13:13:00Z"/>
                    <w:sz w:val="15"/>
                    <w:szCs w:val="15"/>
                  </w:rPr>
                </w:rPrChange>
              </w:rPr>
            </w:pPr>
            <w:del w:id="28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81" w:author="Balasubramanian, Ruchita" w:date="2025-08-05T15:31:00Z" w16du:dateUtc="2025-08-05T19:31:00Z">
                    <w:rPr>
                      <w:rFonts w:eastAsia="Times New Roman"/>
                      <w:color w:val="000000"/>
                      <w:sz w:val="16"/>
                      <w:szCs w:val="16"/>
                      <w:lang w:val="en-US"/>
                    </w:rPr>
                  </w:rPrChange>
                </w:rPr>
                <w:delText>(108 - 541)</w:delText>
              </w:r>
            </w:del>
          </w:p>
        </w:tc>
        <w:tc>
          <w:tcPr>
            <w:tcW w:w="1138" w:type="dxa"/>
            <w:gridSpan w:val="3"/>
            <w:tcBorders>
              <w:top w:val="nil"/>
              <w:left w:val="single" w:sz="4" w:space="0" w:color="auto"/>
              <w:bottom w:val="single" w:sz="4" w:space="0" w:color="auto"/>
              <w:right w:val="single" w:sz="4" w:space="0" w:color="auto"/>
            </w:tcBorders>
            <w:shd w:val="clear" w:color="FFC500" w:fill="FFC500"/>
            <w:vAlign w:val="bottom"/>
            <w:tcPrChange w:id="28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C500" w:fill="FFC500"/>
                <w:vAlign w:val="bottom"/>
              </w:tcPr>
            </w:tcPrChange>
          </w:tcPr>
          <w:p w14:paraId="7E0A088B" w14:textId="73B0849A" w:rsidR="00F50E0E" w:rsidRPr="00F77336" w:rsidDel="00216840" w:rsidRDefault="00F50E0E" w:rsidP="007B5A9B">
            <w:pPr>
              <w:spacing w:line="204" w:lineRule="auto"/>
              <w:jc w:val="center"/>
              <w:rPr>
                <w:del w:id="2883" w:author="Balasubramanian, Ruchita" w:date="2025-08-06T09:13:00Z" w16du:dateUtc="2025-08-06T13:13:00Z"/>
                <w:rFonts w:ascii="Times New Roman" w:hAnsi="Times New Roman" w:cs="Times New Roman"/>
                <w:sz w:val="24"/>
                <w:szCs w:val="24"/>
                <w:rPrChange w:id="2884" w:author="Balasubramanian, Ruchita" w:date="2025-08-05T15:31:00Z" w16du:dateUtc="2025-08-05T19:31:00Z">
                  <w:rPr>
                    <w:del w:id="2885" w:author="Balasubramanian, Ruchita" w:date="2025-08-06T09:13:00Z" w16du:dateUtc="2025-08-06T13:13:00Z"/>
                    <w:sz w:val="15"/>
                    <w:szCs w:val="15"/>
                  </w:rPr>
                </w:rPrChange>
              </w:rPr>
            </w:pPr>
            <w:del w:id="28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87" w:author="Balasubramanian, Ruchita" w:date="2025-08-05T15:31:00Z" w16du:dateUtc="2025-08-05T19:31:00Z">
                    <w:rPr>
                      <w:rFonts w:eastAsia="Times New Roman"/>
                      <w:color w:val="000000"/>
                      <w:sz w:val="16"/>
                      <w:szCs w:val="16"/>
                      <w:lang w:val="en-US"/>
                    </w:rPr>
                  </w:rPrChange>
                </w:rPr>
                <w:delText>(2.5 - 12.2%)</w:delText>
              </w:r>
            </w:del>
          </w:p>
        </w:tc>
        <w:tc>
          <w:tcPr>
            <w:tcW w:w="1035" w:type="dxa"/>
            <w:tcBorders>
              <w:top w:val="nil"/>
              <w:left w:val="single" w:sz="4" w:space="0" w:color="auto"/>
              <w:bottom w:val="single" w:sz="4" w:space="0" w:color="auto"/>
              <w:right w:val="single" w:sz="4" w:space="0" w:color="auto"/>
            </w:tcBorders>
            <w:shd w:val="clear" w:color="FFE300" w:fill="FFE300"/>
            <w:vAlign w:val="bottom"/>
            <w:tcPrChange w:id="28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300" w:fill="FFE300"/>
                <w:vAlign w:val="bottom"/>
              </w:tcPr>
            </w:tcPrChange>
          </w:tcPr>
          <w:p w14:paraId="61F6A625" w14:textId="7331C292" w:rsidR="00F50E0E" w:rsidRPr="00F77336" w:rsidDel="00216840" w:rsidRDefault="00F50E0E" w:rsidP="007B5A9B">
            <w:pPr>
              <w:spacing w:line="204" w:lineRule="auto"/>
              <w:jc w:val="center"/>
              <w:rPr>
                <w:del w:id="2889" w:author="Balasubramanian, Ruchita" w:date="2025-08-06T09:13:00Z" w16du:dateUtc="2025-08-06T13:13:00Z"/>
                <w:rFonts w:ascii="Times New Roman" w:hAnsi="Times New Roman" w:cs="Times New Roman"/>
                <w:sz w:val="24"/>
                <w:szCs w:val="24"/>
                <w:rPrChange w:id="2890" w:author="Balasubramanian, Ruchita" w:date="2025-08-05T15:31:00Z" w16du:dateUtc="2025-08-05T19:31:00Z">
                  <w:rPr>
                    <w:del w:id="2891" w:author="Balasubramanian, Ruchita" w:date="2025-08-06T09:13:00Z" w16du:dateUtc="2025-08-06T13:13:00Z"/>
                    <w:sz w:val="15"/>
                    <w:szCs w:val="15"/>
                  </w:rPr>
                </w:rPrChange>
              </w:rPr>
            </w:pPr>
            <w:del w:id="28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93" w:author="Balasubramanian, Ruchita" w:date="2025-08-05T15:31:00Z" w16du:dateUtc="2025-08-05T19:31:00Z">
                    <w:rPr>
                      <w:rFonts w:eastAsia="Times New Roman"/>
                      <w:color w:val="000000"/>
                      <w:sz w:val="16"/>
                      <w:szCs w:val="16"/>
                      <w:lang w:val="en-US"/>
                    </w:rPr>
                  </w:rPrChange>
                </w:rPr>
                <w:delText>(56 - 254)</w:delText>
              </w:r>
            </w:del>
          </w:p>
        </w:tc>
        <w:tc>
          <w:tcPr>
            <w:tcW w:w="1138" w:type="dxa"/>
            <w:gridSpan w:val="2"/>
            <w:tcBorders>
              <w:top w:val="nil"/>
              <w:left w:val="single" w:sz="4" w:space="0" w:color="auto"/>
              <w:bottom w:val="single" w:sz="4" w:space="0" w:color="auto"/>
              <w:right w:val="single" w:sz="4" w:space="0" w:color="auto"/>
            </w:tcBorders>
            <w:shd w:val="clear" w:color="FFE300" w:fill="FFE300"/>
            <w:vAlign w:val="bottom"/>
            <w:tcPrChange w:id="28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300" w:fill="FFE300"/>
                <w:vAlign w:val="bottom"/>
              </w:tcPr>
            </w:tcPrChange>
          </w:tcPr>
          <w:p w14:paraId="4E50B7C7" w14:textId="0C5FBA25" w:rsidR="00F50E0E" w:rsidRPr="00F77336" w:rsidDel="00216840" w:rsidRDefault="00F50E0E" w:rsidP="007B5A9B">
            <w:pPr>
              <w:spacing w:line="204" w:lineRule="auto"/>
              <w:jc w:val="center"/>
              <w:rPr>
                <w:del w:id="2895" w:author="Balasubramanian, Ruchita" w:date="2025-08-06T09:13:00Z" w16du:dateUtc="2025-08-06T13:13:00Z"/>
                <w:rFonts w:ascii="Times New Roman" w:hAnsi="Times New Roman" w:cs="Times New Roman"/>
                <w:sz w:val="24"/>
                <w:szCs w:val="24"/>
                <w:rPrChange w:id="2896" w:author="Balasubramanian, Ruchita" w:date="2025-08-05T15:31:00Z" w16du:dateUtc="2025-08-05T19:31:00Z">
                  <w:rPr>
                    <w:del w:id="2897" w:author="Balasubramanian, Ruchita" w:date="2025-08-06T09:13:00Z" w16du:dateUtc="2025-08-06T13:13:00Z"/>
                    <w:sz w:val="15"/>
                    <w:szCs w:val="15"/>
                  </w:rPr>
                </w:rPrChange>
              </w:rPr>
            </w:pPr>
            <w:del w:id="28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99" w:author="Balasubramanian, Ruchita" w:date="2025-08-05T15:31:00Z" w16du:dateUtc="2025-08-05T19:31:00Z">
                    <w:rPr>
                      <w:rFonts w:eastAsia="Times New Roman"/>
                      <w:color w:val="000000"/>
                      <w:sz w:val="16"/>
                      <w:szCs w:val="16"/>
                      <w:lang w:val="en-US"/>
                    </w:rPr>
                  </w:rPrChange>
                </w:rPr>
                <w:delText>(1.3 - 5.7%)</w:delText>
              </w:r>
            </w:del>
          </w:p>
        </w:tc>
      </w:tr>
      <w:tr w:rsidR="00F50E0E" w:rsidRPr="00F77336" w:rsidDel="00216840" w14:paraId="30B5E79C" w14:textId="1D77F840" w:rsidTr="00216840">
        <w:tblPrEx>
          <w:tblW w:w="9246" w:type="dxa"/>
          <w:jc w:val="center"/>
          <w:tblCellMar>
            <w:left w:w="29" w:type="dxa"/>
            <w:right w:w="29" w:type="dxa"/>
          </w:tblCellMar>
          <w:tblPrExChange w:id="2900" w:author="Balasubramanian, Ruchita" w:date="2025-08-06T09:13:00Z" w16du:dateUtc="2025-08-06T13:13:00Z">
            <w:tblPrEx>
              <w:tblW w:w="9246" w:type="dxa"/>
              <w:jc w:val="center"/>
              <w:tblCellMar>
                <w:left w:w="29" w:type="dxa"/>
                <w:right w:w="29" w:type="dxa"/>
              </w:tblCellMar>
            </w:tblPrEx>
          </w:tblPrExChange>
        </w:tblPrEx>
        <w:trPr>
          <w:trHeight w:val="144"/>
          <w:jc w:val="center"/>
          <w:del w:id="2901" w:author="Balasubramanian, Ruchita" w:date="2025-08-06T09:13:00Z"/>
          <w:trPrChange w:id="29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9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6AC649D8" w14:textId="0CA55B5F" w:rsidR="00F50E0E" w:rsidRPr="00F77336" w:rsidDel="00216840" w:rsidRDefault="00F50E0E" w:rsidP="007B5A9B">
            <w:pPr>
              <w:spacing w:line="204" w:lineRule="auto"/>
              <w:jc w:val="center"/>
              <w:rPr>
                <w:del w:id="2904" w:author="Balasubramanian, Ruchita" w:date="2025-08-06T09:13:00Z" w16du:dateUtc="2025-08-06T13:13:00Z"/>
                <w:rFonts w:ascii="Times New Roman" w:hAnsi="Times New Roman" w:cs="Times New Roman"/>
                <w:b/>
                <w:bCs/>
                <w:sz w:val="24"/>
                <w:szCs w:val="24"/>
                <w:rPrChange w:id="2905" w:author="Balasubramanian, Ruchita" w:date="2025-08-05T15:31:00Z" w16du:dateUtc="2025-08-05T19:31:00Z">
                  <w:rPr>
                    <w:del w:id="2906" w:author="Balasubramanian, Ruchita" w:date="2025-08-06T09:13:00Z" w16du:dateUtc="2025-08-06T13:13:00Z"/>
                    <w:b/>
                    <w:bCs/>
                    <w:sz w:val="16"/>
                    <w:szCs w:val="16"/>
                  </w:rPr>
                </w:rPrChange>
              </w:rPr>
            </w:pPr>
            <w:del w:id="2907" w:author="Balasubramanian, Ruchita" w:date="2025-08-06T09:13:00Z" w16du:dateUtc="2025-08-06T13:13:00Z">
              <w:r w:rsidRPr="00F77336" w:rsidDel="00216840">
                <w:rPr>
                  <w:rFonts w:ascii="Times New Roman" w:hAnsi="Times New Roman" w:cs="Times New Roman"/>
                  <w:b/>
                  <w:bCs/>
                  <w:sz w:val="24"/>
                  <w:szCs w:val="24"/>
                  <w:rPrChange w:id="2908" w:author="Balasubramanian, Ruchita" w:date="2025-08-05T15:31:00Z" w16du:dateUtc="2025-08-05T19:31:00Z">
                    <w:rPr>
                      <w:b/>
                      <w:bCs/>
                      <w:sz w:val="16"/>
                      <w:szCs w:val="16"/>
                    </w:rPr>
                  </w:rPrChange>
                </w:rPr>
                <w:delText>Florida</w:delText>
              </w:r>
            </w:del>
          </w:p>
        </w:tc>
        <w:tc>
          <w:tcPr>
            <w:tcW w:w="1427" w:type="dxa"/>
            <w:gridSpan w:val="2"/>
            <w:tcBorders>
              <w:top w:val="single" w:sz="4" w:space="0" w:color="auto"/>
              <w:left w:val="nil"/>
              <w:bottom w:val="nil"/>
              <w:right w:val="single" w:sz="4" w:space="0" w:color="auto"/>
            </w:tcBorders>
            <w:shd w:val="clear" w:color="FFFFFF" w:fill="FFFFFF"/>
            <w:tcPrChange w:id="29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540BC82C" w14:textId="5DF9D93B" w:rsidR="00F50E0E" w:rsidRPr="00F77336" w:rsidDel="00216840" w:rsidRDefault="00F50E0E" w:rsidP="007B5A9B">
            <w:pPr>
              <w:spacing w:line="204" w:lineRule="auto"/>
              <w:jc w:val="center"/>
              <w:rPr>
                <w:del w:id="2910" w:author="Balasubramanian, Ruchita" w:date="2025-08-06T09:13:00Z" w16du:dateUtc="2025-08-06T13:13:00Z"/>
                <w:rFonts w:ascii="Times New Roman" w:hAnsi="Times New Roman" w:cs="Times New Roman"/>
                <w:sz w:val="24"/>
                <w:szCs w:val="24"/>
                <w:rPrChange w:id="2911" w:author="Balasubramanian, Ruchita" w:date="2025-08-05T15:31:00Z" w16du:dateUtc="2025-08-05T19:31:00Z">
                  <w:rPr>
                    <w:del w:id="2912" w:author="Balasubramanian, Ruchita" w:date="2025-08-06T09:13:00Z" w16du:dateUtc="2025-08-06T13:13:00Z"/>
                    <w:sz w:val="16"/>
                    <w:szCs w:val="16"/>
                  </w:rPr>
                </w:rPrChange>
              </w:rPr>
            </w:pPr>
            <w:del w:id="2913" w:author="Balasubramanian, Ruchita" w:date="2025-08-06T09:13:00Z" w16du:dateUtc="2025-08-06T13:13:00Z">
              <w:r w:rsidRPr="00F77336" w:rsidDel="00216840">
                <w:rPr>
                  <w:rFonts w:ascii="Times New Roman" w:hAnsi="Times New Roman" w:cs="Times New Roman"/>
                  <w:sz w:val="24"/>
                  <w:szCs w:val="24"/>
                  <w:rPrChange w:id="2914" w:author="Balasubramanian, Ruchita" w:date="2025-08-05T15:31:00Z" w16du:dateUtc="2025-08-05T19:31:00Z">
                    <w:rPr>
                      <w:sz w:val="16"/>
                      <w:szCs w:val="16"/>
                    </w:rPr>
                  </w:rPrChange>
                </w:rPr>
                <w:delText>19,839</w:delText>
              </w:r>
            </w:del>
          </w:p>
        </w:tc>
        <w:tc>
          <w:tcPr>
            <w:tcW w:w="1035" w:type="dxa"/>
            <w:tcBorders>
              <w:top w:val="single" w:sz="4" w:space="0" w:color="auto"/>
              <w:left w:val="nil"/>
              <w:bottom w:val="nil"/>
              <w:right w:val="single" w:sz="4" w:space="0" w:color="auto"/>
            </w:tcBorders>
            <w:shd w:val="clear" w:color="FFC600" w:fill="FFC600"/>
            <w:vAlign w:val="bottom"/>
            <w:tcPrChange w:id="29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C600" w:fill="FFC600"/>
                <w:vAlign w:val="bottom"/>
              </w:tcPr>
            </w:tcPrChange>
          </w:tcPr>
          <w:p w14:paraId="630B1E9E" w14:textId="52569DCE" w:rsidR="00F50E0E" w:rsidRPr="00F77336" w:rsidDel="00216840" w:rsidRDefault="00F50E0E" w:rsidP="007B5A9B">
            <w:pPr>
              <w:spacing w:line="204" w:lineRule="auto"/>
              <w:jc w:val="center"/>
              <w:rPr>
                <w:del w:id="2916" w:author="Balasubramanian, Ruchita" w:date="2025-08-06T09:13:00Z" w16du:dateUtc="2025-08-06T13:13:00Z"/>
                <w:rFonts w:ascii="Times New Roman" w:hAnsi="Times New Roman" w:cs="Times New Roman"/>
                <w:sz w:val="24"/>
                <w:szCs w:val="24"/>
                <w:rPrChange w:id="2917" w:author="Balasubramanian, Ruchita" w:date="2025-08-05T15:31:00Z" w16du:dateUtc="2025-08-05T19:31:00Z">
                  <w:rPr>
                    <w:del w:id="2918" w:author="Balasubramanian, Ruchita" w:date="2025-08-06T09:13:00Z" w16du:dateUtc="2025-08-06T13:13:00Z"/>
                    <w:sz w:val="15"/>
                    <w:szCs w:val="15"/>
                  </w:rPr>
                </w:rPrChange>
              </w:rPr>
            </w:pPr>
            <w:del w:id="29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20" w:author="Balasubramanian, Ruchita" w:date="2025-08-05T15:31:00Z" w16du:dateUtc="2025-08-05T19:31:00Z">
                    <w:rPr>
                      <w:rFonts w:eastAsia="Times New Roman"/>
                      <w:color w:val="000000"/>
                      <w:sz w:val="16"/>
                      <w:szCs w:val="16"/>
                      <w:lang w:val="en-US"/>
                    </w:rPr>
                  </w:rPrChange>
                </w:rPr>
                <w:delText>1,331</w:delText>
              </w:r>
            </w:del>
          </w:p>
        </w:tc>
        <w:tc>
          <w:tcPr>
            <w:tcW w:w="1138" w:type="dxa"/>
            <w:gridSpan w:val="3"/>
            <w:tcBorders>
              <w:top w:val="single" w:sz="4" w:space="0" w:color="auto"/>
              <w:left w:val="single" w:sz="4" w:space="0" w:color="auto"/>
              <w:bottom w:val="nil"/>
              <w:right w:val="single" w:sz="4" w:space="0" w:color="auto"/>
            </w:tcBorders>
            <w:shd w:val="clear" w:color="FFC600" w:fill="FFC600"/>
            <w:vAlign w:val="bottom"/>
            <w:tcPrChange w:id="29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C600" w:fill="FFC600"/>
                <w:vAlign w:val="bottom"/>
              </w:tcPr>
            </w:tcPrChange>
          </w:tcPr>
          <w:p w14:paraId="3CA27D0C" w14:textId="32375C0A" w:rsidR="00F50E0E" w:rsidRPr="00F77336" w:rsidDel="00216840" w:rsidRDefault="00F50E0E" w:rsidP="007B5A9B">
            <w:pPr>
              <w:spacing w:line="204" w:lineRule="auto"/>
              <w:jc w:val="center"/>
              <w:rPr>
                <w:del w:id="2922" w:author="Balasubramanian, Ruchita" w:date="2025-08-06T09:13:00Z" w16du:dateUtc="2025-08-06T13:13:00Z"/>
                <w:rFonts w:ascii="Times New Roman" w:hAnsi="Times New Roman" w:cs="Times New Roman"/>
                <w:sz w:val="24"/>
                <w:szCs w:val="24"/>
                <w:rPrChange w:id="2923" w:author="Balasubramanian, Ruchita" w:date="2025-08-05T15:31:00Z" w16du:dateUtc="2025-08-05T19:31:00Z">
                  <w:rPr>
                    <w:del w:id="2924" w:author="Balasubramanian, Ruchita" w:date="2025-08-06T09:13:00Z" w16du:dateUtc="2025-08-06T13:13:00Z"/>
                    <w:sz w:val="15"/>
                    <w:szCs w:val="15"/>
                  </w:rPr>
                </w:rPrChange>
              </w:rPr>
            </w:pPr>
            <w:del w:id="29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26" w:author="Balasubramanian, Ruchita" w:date="2025-08-05T15:31:00Z" w16du:dateUtc="2025-08-05T19:31:00Z">
                    <w:rPr>
                      <w:rFonts w:eastAsia="Times New Roman"/>
                      <w:color w:val="000000"/>
                      <w:sz w:val="16"/>
                      <w:szCs w:val="16"/>
                      <w:lang w:val="en-US"/>
                    </w:rPr>
                  </w:rPrChange>
                </w:rPr>
                <w:delText>6.7%</w:delText>
              </w:r>
            </w:del>
          </w:p>
        </w:tc>
        <w:tc>
          <w:tcPr>
            <w:tcW w:w="1035" w:type="dxa"/>
            <w:tcBorders>
              <w:top w:val="single" w:sz="4" w:space="0" w:color="auto"/>
              <w:left w:val="single" w:sz="4" w:space="0" w:color="auto"/>
              <w:bottom w:val="nil"/>
              <w:right w:val="single" w:sz="4" w:space="0" w:color="auto"/>
            </w:tcBorders>
            <w:shd w:val="clear" w:color="FFCE00" w:fill="FFCE00"/>
            <w:vAlign w:val="bottom"/>
            <w:tcPrChange w:id="29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CE00" w:fill="FFCE00"/>
                <w:vAlign w:val="bottom"/>
              </w:tcPr>
            </w:tcPrChange>
          </w:tcPr>
          <w:p w14:paraId="40A4138B" w14:textId="7D95EB2A" w:rsidR="00F50E0E" w:rsidRPr="00F77336" w:rsidDel="00216840" w:rsidRDefault="00F50E0E" w:rsidP="007B5A9B">
            <w:pPr>
              <w:spacing w:line="204" w:lineRule="auto"/>
              <w:jc w:val="center"/>
              <w:rPr>
                <w:del w:id="2928" w:author="Balasubramanian, Ruchita" w:date="2025-08-06T09:13:00Z" w16du:dateUtc="2025-08-06T13:13:00Z"/>
                <w:rFonts w:ascii="Times New Roman" w:hAnsi="Times New Roman" w:cs="Times New Roman"/>
                <w:sz w:val="24"/>
                <w:szCs w:val="24"/>
                <w:rPrChange w:id="2929" w:author="Balasubramanian, Ruchita" w:date="2025-08-05T15:31:00Z" w16du:dateUtc="2025-08-05T19:31:00Z">
                  <w:rPr>
                    <w:del w:id="2930" w:author="Balasubramanian, Ruchita" w:date="2025-08-06T09:13:00Z" w16du:dateUtc="2025-08-06T13:13:00Z"/>
                    <w:sz w:val="15"/>
                    <w:szCs w:val="15"/>
                  </w:rPr>
                </w:rPrChange>
              </w:rPr>
            </w:pPr>
            <w:del w:id="29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32" w:author="Balasubramanian, Ruchita" w:date="2025-08-05T15:31:00Z" w16du:dateUtc="2025-08-05T19:31:00Z">
                    <w:rPr>
                      <w:rFonts w:eastAsia="Times New Roman"/>
                      <w:color w:val="000000"/>
                      <w:sz w:val="16"/>
                      <w:szCs w:val="16"/>
                      <w:lang w:val="en-US"/>
                    </w:rPr>
                  </w:rPrChange>
                </w:rPr>
                <w:delText>1,140</w:delText>
              </w:r>
            </w:del>
          </w:p>
        </w:tc>
        <w:tc>
          <w:tcPr>
            <w:tcW w:w="1138" w:type="dxa"/>
            <w:gridSpan w:val="3"/>
            <w:tcBorders>
              <w:top w:val="single" w:sz="4" w:space="0" w:color="auto"/>
              <w:left w:val="single" w:sz="4" w:space="0" w:color="auto"/>
              <w:bottom w:val="nil"/>
              <w:right w:val="single" w:sz="4" w:space="0" w:color="auto"/>
            </w:tcBorders>
            <w:shd w:val="clear" w:color="FFCE00" w:fill="FFCE00"/>
            <w:vAlign w:val="bottom"/>
            <w:tcPrChange w:id="29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CE00" w:fill="FFCE00"/>
                <w:vAlign w:val="bottom"/>
              </w:tcPr>
            </w:tcPrChange>
          </w:tcPr>
          <w:p w14:paraId="718EA1B2" w14:textId="6C77429D" w:rsidR="00F50E0E" w:rsidRPr="00F77336" w:rsidDel="00216840" w:rsidRDefault="00F50E0E" w:rsidP="007B5A9B">
            <w:pPr>
              <w:spacing w:line="204" w:lineRule="auto"/>
              <w:jc w:val="center"/>
              <w:rPr>
                <w:del w:id="2934" w:author="Balasubramanian, Ruchita" w:date="2025-08-06T09:13:00Z" w16du:dateUtc="2025-08-06T13:13:00Z"/>
                <w:rFonts w:ascii="Times New Roman" w:hAnsi="Times New Roman" w:cs="Times New Roman"/>
                <w:sz w:val="24"/>
                <w:szCs w:val="24"/>
                <w:rPrChange w:id="2935" w:author="Balasubramanian, Ruchita" w:date="2025-08-05T15:31:00Z" w16du:dateUtc="2025-08-05T19:31:00Z">
                  <w:rPr>
                    <w:del w:id="2936" w:author="Balasubramanian, Ruchita" w:date="2025-08-06T09:13:00Z" w16du:dateUtc="2025-08-06T13:13:00Z"/>
                    <w:sz w:val="15"/>
                    <w:szCs w:val="15"/>
                  </w:rPr>
                </w:rPrChange>
              </w:rPr>
            </w:pPr>
            <w:del w:id="29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38" w:author="Balasubramanian, Ruchita" w:date="2025-08-05T15:31:00Z" w16du:dateUtc="2025-08-05T19:31:00Z">
                    <w:rPr>
                      <w:rFonts w:eastAsia="Times New Roman"/>
                      <w:color w:val="000000"/>
                      <w:sz w:val="16"/>
                      <w:szCs w:val="16"/>
                      <w:lang w:val="en-US"/>
                    </w:rPr>
                  </w:rPrChange>
                </w:rPr>
                <w:delText>5.7%</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29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600" w:fill="FFE600"/>
                <w:vAlign w:val="bottom"/>
              </w:tcPr>
            </w:tcPrChange>
          </w:tcPr>
          <w:p w14:paraId="07DE2094" w14:textId="51FF09BE" w:rsidR="00F50E0E" w:rsidRPr="00F77336" w:rsidDel="00216840" w:rsidRDefault="00F50E0E" w:rsidP="007B5A9B">
            <w:pPr>
              <w:spacing w:line="204" w:lineRule="auto"/>
              <w:jc w:val="center"/>
              <w:rPr>
                <w:del w:id="2940" w:author="Balasubramanian, Ruchita" w:date="2025-08-06T09:13:00Z" w16du:dateUtc="2025-08-06T13:13:00Z"/>
                <w:rFonts w:ascii="Times New Roman" w:hAnsi="Times New Roman" w:cs="Times New Roman"/>
                <w:sz w:val="24"/>
                <w:szCs w:val="24"/>
                <w:rPrChange w:id="2941" w:author="Balasubramanian, Ruchita" w:date="2025-08-05T15:31:00Z" w16du:dateUtc="2025-08-05T19:31:00Z">
                  <w:rPr>
                    <w:del w:id="2942" w:author="Balasubramanian, Ruchita" w:date="2025-08-06T09:13:00Z" w16du:dateUtc="2025-08-06T13:13:00Z"/>
                    <w:sz w:val="15"/>
                    <w:szCs w:val="15"/>
                  </w:rPr>
                </w:rPrChange>
              </w:rPr>
            </w:pPr>
            <w:del w:id="29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44" w:author="Balasubramanian, Ruchita" w:date="2025-08-05T15:31:00Z" w16du:dateUtc="2025-08-05T19:31:00Z">
                    <w:rPr>
                      <w:rFonts w:eastAsia="Times New Roman"/>
                      <w:color w:val="000000"/>
                      <w:sz w:val="16"/>
                      <w:szCs w:val="16"/>
                      <w:lang w:val="en-US"/>
                    </w:rPr>
                  </w:rPrChange>
                </w:rPr>
                <w:delText>581</w:delText>
              </w:r>
            </w:del>
          </w:p>
        </w:tc>
        <w:tc>
          <w:tcPr>
            <w:tcW w:w="1138" w:type="dxa"/>
            <w:gridSpan w:val="2"/>
            <w:tcBorders>
              <w:top w:val="single" w:sz="4" w:space="0" w:color="auto"/>
              <w:left w:val="single" w:sz="4" w:space="0" w:color="auto"/>
              <w:bottom w:val="nil"/>
              <w:right w:val="single" w:sz="4" w:space="0" w:color="auto"/>
            </w:tcBorders>
            <w:shd w:val="clear" w:color="FFE600" w:fill="FFE600"/>
            <w:vAlign w:val="bottom"/>
            <w:tcPrChange w:id="29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600" w:fill="FFE600"/>
                <w:vAlign w:val="bottom"/>
              </w:tcPr>
            </w:tcPrChange>
          </w:tcPr>
          <w:p w14:paraId="6F948B6E" w14:textId="7B9EFDB5" w:rsidR="00F50E0E" w:rsidRPr="00F77336" w:rsidDel="00216840" w:rsidRDefault="00F50E0E" w:rsidP="007B5A9B">
            <w:pPr>
              <w:spacing w:line="204" w:lineRule="auto"/>
              <w:jc w:val="center"/>
              <w:rPr>
                <w:del w:id="2946" w:author="Balasubramanian, Ruchita" w:date="2025-08-06T09:13:00Z" w16du:dateUtc="2025-08-06T13:13:00Z"/>
                <w:rFonts w:ascii="Times New Roman" w:hAnsi="Times New Roman" w:cs="Times New Roman"/>
                <w:sz w:val="24"/>
                <w:szCs w:val="24"/>
                <w:rPrChange w:id="2947" w:author="Balasubramanian, Ruchita" w:date="2025-08-05T15:31:00Z" w16du:dateUtc="2025-08-05T19:31:00Z">
                  <w:rPr>
                    <w:del w:id="2948" w:author="Balasubramanian, Ruchita" w:date="2025-08-06T09:13:00Z" w16du:dateUtc="2025-08-06T13:13:00Z"/>
                    <w:sz w:val="15"/>
                    <w:szCs w:val="15"/>
                  </w:rPr>
                </w:rPrChange>
              </w:rPr>
            </w:pPr>
            <w:del w:id="29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50" w:author="Balasubramanian, Ruchita" w:date="2025-08-05T15:31:00Z" w16du:dateUtc="2025-08-05T19:31:00Z">
                    <w:rPr>
                      <w:rFonts w:eastAsia="Times New Roman"/>
                      <w:color w:val="000000"/>
                      <w:sz w:val="16"/>
                      <w:szCs w:val="16"/>
                      <w:lang w:val="en-US"/>
                    </w:rPr>
                  </w:rPrChange>
                </w:rPr>
                <w:delText>2.9%</w:delText>
              </w:r>
            </w:del>
          </w:p>
        </w:tc>
      </w:tr>
      <w:tr w:rsidR="00F50E0E" w:rsidRPr="00F77336" w:rsidDel="00216840" w14:paraId="2A0B3BB3" w14:textId="7FDA52B9" w:rsidTr="00216840">
        <w:tblPrEx>
          <w:tblW w:w="9246" w:type="dxa"/>
          <w:jc w:val="center"/>
          <w:tblCellMar>
            <w:left w:w="29" w:type="dxa"/>
            <w:right w:w="29" w:type="dxa"/>
          </w:tblCellMar>
          <w:tblPrExChange w:id="2951" w:author="Balasubramanian, Ruchita" w:date="2025-08-06T09:13:00Z" w16du:dateUtc="2025-08-06T13:13:00Z">
            <w:tblPrEx>
              <w:tblW w:w="9246" w:type="dxa"/>
              <w:jc w:val="center"/>
              <w:tblCellMar>
                <w:left w:w="29" w:type="dxa"/>
                <w:right w:w="29" w:type="dxa"/>
              </w:tblCellMar>
            </w:tblPrEx>
          </w:tblPrExChange>
        </w:tblPrEx>
        <w:trPr>
          <w:trHeight w:val="144"/>
          <w:jc w:val="center"/>
          <w:del w:id="2952" w:author="Balasubramanian, Ruchita" w:date="2025-08-06T09:13:00Z"/>
          <w:trPrChange w:id="29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9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4D830DD5" w14:textId="1E7B6D85" w:rsidR="00F50E0E" w:rsidRPr="00F77336" w:rsidDel="00216840" w:rsidRDefault="00F50E0E" w:rsidP="007B5A9B">
            <w:pPr>
              <w:spacing w:line="204" w:lineRule="auto"/>
              <w:jc w:val="center"/>
              <w:rPr>
                <w:del w:id="2955" w:author="Balasubramanian, Ruchita" w:date="2025-08-06T09:13:00Z" w16du:dateUtc="2025-08-06T13:13:00Z"/>
                <w:rFonts w:ascii="Times New Roman" w:hAnsi="Times New Roman" w:cs="Times New Roman"/>
                <w:b/>
                <w:bCs/>
                <w:sz w:val="24"/>
                <w:szCs w:val="24"/>
                <w:rPrChange w:id="2956" w:author="Balasubramanian, Ruchita" w:date="2025-08-05T15:31:00Z" w16du:dateUtc="2025-08-05T19:31:00Z">
                  <w:rPr>
                    <w:del w:id="29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9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37B68D21" w14:textId="2EF9F32B" w:rsidR="00F50E0E" w:rsidRPr="00F77336" w:rsidDel="00216840" w:rsidRDefault="00F50E0E" w:rsidP="007B5A9B">
            <w:pPr>
              <w:spacing w:line="204" w:lineRule="auto"/>
              <w:jc w:val="center"/>
              <w:rPr>
                <w:del w:id="2959" w:author="Balasubramanian, Ruchita" w:date="2025-08-06T09:13:00Z" w16du:dateUtc="2025-08-06T13:13:00Z"/>
                <w:rFonts w:ascii="Times New Roman" w:hAnsi="Times New Roman" w:cs="Times New Roman"/>
                <w:sz w:val="24"/>
                <w:szCs w:val="24"/>
                <w:rPrChange w:id="2960" w:author="Balasubramanian, Ruchita" w:date="2025-08-05T15:31:00Z" w16du:dateUtc="2025-08-05T19:31:00Z">
                  <w:rPr>
                    <w:del w:id="2961" w:author="Balasubramanian, Ruchita" w:date="2025-08-06T09:13:00Z" w16du:dateUtc="2025-08-06T13:13:00Z"/>
                    <w:sz w:val="16"/>
                    <w:szCs w:val="16"/>
                  </w:rPr>
                </w:rPrChange>
              </w:rPr>
            </w:pPr>
            <w:del w:id="2962" w:author="Balasubramanian, Ruchita" w:date="2025-08-06T09:13:00Z" w16du:dateUtc="2025-08-06T13:13:00Z">
              <w:r w:rsidRPr="00F77336" w:rsidDel="00216840">
                <w:rPr>
                  <w:rFonts w:ascii="Times New Roman" w:hAnsi="Times New Roman" w:cs="Times New Roman"/>
                  <w:sz w:val="24"/>
                  <w:szCs w:val="24"/>
                  <w:rPrChange w:id="2963" w:author="Balasubramanian, Ruchita" w:date="2025-08-05T15:31:00Z" w16du:dateUtc="2025-08-05T19:31:00Z">
                    <w:rPr>
                      <w:sz w:val="16"/>
                      <w:szCs w:val="16"/>
                    </w:rPr>
                  </w:rPrChange>
                </w:rPr>
                <w:delText>(17,442 - 22,844)</w:delText>
              </w:r>
            </w:del>
          </w:p>
        </w:tc>
        <w:tc>
          <w:tcPr>
            <w:tcW w:w="1035" w:type="dxa"/>
            <w:tcBorders>
              <w:top w:val="nil"/>
              <w:left w:val="nil"/>
              <w:bottom w:val="single" w:sz="4" w:space="0" w:color="auto"/>
              <w:right w:val="single" w:sz="4" w:space="0" w:color="auto"/>
            </w:tcBorders>
            <w:shd w:val="clear" w:color="FFC600" w:fill="FFC600"/>
            <w:vAlign w:val="bottom"/>
            <w:tcPrChange w:id="29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C600" w:fill="FFC600"/>
                <w:vAlign w:val="bottom"/>
              </w:tcPr>
            </w:tcPrChange>
          </w:tcPr>
          <w:p w14:paraId="71510247" w14:textId="0681F213" w:rsidR="00F50E0E" w:rsidRPr="00F77336" w:rsidDel="00216840" w:rsidRDefault="00F50E0E" w:rsidP="007B5A9B">
            <w:pPr>
              <w:spacing w:line="204" w:lineRule="auto"/>
              <w:jc w:val="center"/>
              <w:rPr>
                <w:del w:id="2965" w:author="Balasubramanian, Ruchita" w:date="2025-08-06T09:13:00Z" w16du:dateUtc="2025-08-06T13:13:00Z"/>
                <w:rFonts w:ascii="Times New Roman" w:hAnsi="Times New Roman" w:cs="Times New Roman"/>
                <w:sz w:val="24"/>
                <w:szCs w:val="24"/>
                <w:rPrChange w:id="2966" w:author="Balasubramanian, Ruchita" w:date="2025-08-05T15:31:00Z" w16du:dateUtc="2025-08-05T19:31:00Z">
                  <w:rPr>
                    <w:del w:id="2967" w:author="Balasubramanian, Ruchita" w:date="2025-08-06T09:13:00Z" w16du:dateUtc="2025-08-06T13:13:00Z"/>
                    <w:sz w:val="15"/>
                    <w:szCs w:val="15"/>
                  </w:rPr>
                </w:rPrChange>
              </w:rPr>
            </w:pPr>
            <w:del w:id="29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69" w:author="Balasubramanian, Ruchita" w:date="2025-08-05T15:31:00Z" w16du:dateUtc="2025-08-05T19:31:00Z">
                    <w:rPr>
                      <w:rFonts w:eastAsia="Times New Roman"/>
                      <w:color w:val="000000"/>
                      <w:sz w:val="16"/>
                      <w:szCs w:val="16"/>
                      <w:lang w:val="en-US"/>
                    </w:rPr>
                  </w:rPrChange>
                </w:rPr>
                <w:delText>(484 - 2,407)</w:delText>
              </w:r>
            </w:del>
          </w:p>
        </w:tc>
        <w:tc>
          <w:tcPr>
            <w:tcW w:w="1138" w:type="dxa"/>
            <w:gridSpan w:val="3"/>
            <w:tcBorders>
              <w:top w:val="nil"/>
              <w:left w:val="single" w:sz="4" w:space="0" w:color="auto"/>
              <w:bottom w:val="single" w:sz="4" w:space="0" w:color="auto"/>
              <w:right w:val="single" w:sz="4" w:space="0" w:color="auto"/>
            </w:tcBorders>
            <w:shd w:val="clear" w:color="FFC600" w:fill="FFC600"/>
            <w:vAlign w:val="bottom"/>
            <w:tcPrChange w:id="29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C600" w:fill="FFC600"/>
                <w:vAlign w:val="bottom"/>
              </w:tcPr>
            </w:tcPrChange>
          </w:tcPr>
          <w:p w14:paraId="4BD14F16" w14:textId="59344DA8" w:rsidR="00F50E0E" w:rsidRPr="00F77336" w:rsidDel="00216840" w:rsidRDefault="00F50E0E" w:rsidP="007B5A9B">
            <w:pPr>
              <w:spacing w:line="204" w:lineRule="auto"/>
              <w:jc w:val="center"/>
              <w:rPr>
                <w:del w:id="2971" w:author="Balasubramanian, Ruchita" w:date="2025-08-06T09:13:00Z" w16du:dateUtc="2025-08-06T13:13:00Z"/>
                <w:rFonts w:ascii="Times New Roman" w:hAnsi="Times New Roman" w:cs="Times New Roman"/>
                <w:sz w:val="24"/>
                <w:szCs w:val="24"/>
                <w:rPrChange w:id="2972" w:author="Balasubramanian, Ruchita" w:date="2025-08-05T15:31:00Z" w16du:dateUtc="2025-08-05T19:31:00Z">
                  <w:rPr>
                    <w:del w:id="2973" w:author="Balasubramanian, Ruchita" w:date="2025-08-06T09:13:00Z" w16du:dateUtc="2025-08-06T13:13:00Z"/>
                    <w:sz w:val="15"/>
                    <w:szCs w:val="15"/>
                  </w:rPr>
                </w:rPrChange>
              </w:rPr>
            </w:pPr>
            <w:del w:id="29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75" w:author="Balasubramanian, Ruchita" w:date="2025-08-05T15:31:00Z" w16du:dateUtc="2025-08-05T19:31:00Z">
                    <w:rPr>
                      <w:rFonts w:eastAsia="Times New Roman"/>
                      <w:color w:val="000000"/>
                      <w:sz w:val="16"/>
                      <w:szCs w:val="16"/>
                      <w:lang w:val="en-US"/>
                    </w:rPr>
                  </w:rPrChange>
                </w:rPr>
                <w:delText>(2.4 - 11.4%)</w:delText>
              </w:r>
            </w:del>
          </w:p>
        </w:tc>
        <w:tc>
          <w:tcPr>
            <w:tcW w:w="1035" w:type="dxa"/>
            <w:tcBorders>
              <w:top w:val="nil"/>
              <w:left w:val="single" w:sz="4" w:space="0" w:color="auto"/>
              <w:bottom w:val="single" w:sz="4" w:space="0" w:color="auto"/>
              <w:right w:val="single" w:sz="4" w:space="0" w:color="auto"/>
            </w:tcBorders>
            <w:shd w:val="clear" w:color="FFCE00" w:fill="FFCE00"/>
            <w:vAlign w:val="bottom"/>
            <w:tcPrChange w:id="29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CE00" w:fill="FFCE00"/>
                <w:vAlign w:val="bottom"/>
              </w:tcPr>
            </w:tcPrChange>
          </w:tcPr>
          <w:p w14:paraId="37D3CB0C" w14:textId="3A7D9523" w:rsidR="00F50E0E" w:rsidRPr="00F77336" w:rsidDel="00216840" w:rsidRDefault="00F50E0E" w:rsidP="007B5A9B">
            <w:pPr>
              <w:spacing w:line="204" w:lineRule="auto"/>
              <w:jc w:val="center"/>
              <w:rPr>
                <w:del w:id="2977" w:author="Balasubramanian, Ruchita" w:date="2025-08-06T09:13:00Z" w16du:dateUtc="2025-08-06T13:13:00Z"/>
                <w:rFonts w:ascii="Times New Roman" w:hAnsi="Times New Roman" w:cs="Times New Roman"/>
                <w:sz w:val="24"/>
                <w:szCs w:val="24"/>
                <w:rPrChange w:id="2978" w:author="Balasubramanian, Ruchita" w:date="2025-08-05T15:31:00Z" w16du:dateUtc="2025-08-05T19:31:00Z">
                  <w:rPr>
                    <w:del w:id="2979" w:author="Balasubramanian, Ruchita" w:date="2025-08-06T09:13:00Z" w16du:dateUtc="2025-08-06T13:13:00Z"/>
                    <w:sz w:val="15"/>
                    <w:szCs w:val="15"/>
                  </w:rPr>
                </w:rPrChange>
              </w:rPr>
            </w:pPr>
            <w:del w:id="29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81" w:author="Balasubramanian, Ruchita" w:date="2025-08-05T15:31:00Z" w16du:dateUtc="2025-08-05T19:31:00Z">
                    <w:rPr>
                      <w:rFonts w:eastAsia="Times New Roman"/>
                      <w:color w:val="000000"/>
                      <w:sz w:val="16"/>
                      <w:szCs w:val="16"/>
                      <w:lang w:val="en-US"/>
                    </w:rPr>
                  </w:rPrChange>
                </w:rPr>
                <w:delText>(418 - 2,037)</w:delText>
              </w:r>
            </w:del>
          </w:p>
        </w:tc>
        <w:tc>
          <w:tcPr>
            <w:tcW w:w="1138" w:type="dxa"/>
            <w:gridSpan w:val="3"/>
            <w:tcBorders>
              <w:top w:val="nil"/>
              <w:left w:val="single" w:sz="4" w:space="0" w:color="auto"/>
              <w:bottom w:val="single" w:sz="4" w:space="0" w:color="auto"/>
              <w:right w:val="single" w:sz="4" w:space="0" w:color="auto"/>
            </w:tcBorders>
            <w:shd w:val="clear" w:color="FFCE00" w:fill="FFCE00"/>
            <w:vAlign w:val="bottom"/>
            <w:tcPrChange w:id="29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CE00" w:fill="FFCE00"/>
                <w:vAlign w:val="bottom"/>
              </w:tcPr>
            </w:tcPrChange>
          </w:tcPr>
          <w:p w14:paraId="53214CD9" w14:textId="6CD785AA" w:rsidR="00F50E0E" w:rsidRPr="00F77336" w:rsidDel="00216840" w:rsidRDefault="00F50E0E" w:rsidP="007B5A9B">
            <w:pPr>
              <w:spacing w:line="204" w:lineRule="auto"/>
              <w:jc w:val="center"/>
              <w:rPr>
                <w:del w:id="2983" w:author="Balasubramanian, Ruchita" w:date="2025-08-06T09:13:00Z" w16du:dateUtc="2025-08-06T13:13:00Z"/>
                <w:rFonts w:ascii="Times New Roman" w:hAnsi="Times New Roman" w:cs="Times New Roman"/>
                <w:sz w:val="24"/>
                <w:szCs w:val="24"/>
                <w:rPrChange w:id="2984" w:author="Balasubramanian, Ruchita" w:date="2025-08-05T15:31:00Z" w16du:dateUtc="2025-08-05T19:31:00Z">
                  <w:rPr>
                    <w:del w:id="2985" w:author="Balasubramanian, Ruchita" w:date="2025-08-06T09:13:00Z" w16du:dateUtc="2025-08-06T13:13:00Z"/>
                    <w:sz w:val="15"/>
                    <w:szCs w:val="15"/>
                  </w:rPr>
                </w:rPrChange>
              </w:rPr>
            </w:pPr>
            <w:del w:id="29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87" w:author="Balasubramanian, Ruchita" w:date="2025-08-05T15:31:00Z" w16du:dateUtc="2025-08-05T19:31:00Z">
                    <w:rPr>
                      <w:rFonts w:eastAsia="Times New Roman"/>
                      <w:color w:val="000000"/>
                      <w:sz w:val="16"/>
                      <w:szCs w:val="16"/>
                      <w:lang w:val="en-US"/>
                    </w:rPr>
                  </w:rPrChange>
                </w:rPr>
                <w:delText>(2.1 - 9.7%)</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29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600" w:fill="FFE600"/>
                <w:vAlign w:val="bottom"/>
              </w:tcPr>
            </w:tcPrChange>
          </w:tcPr>
          <w:p w14:paraId="3F8DF13B" w14:textId="7848769E" w:rsidR="00F50E0E" w:rsidRPr="00F77336" w:rsidDel="00216840" w:rsidRDefault="00F50E0E" w:rsidP="007B5A9B">
            <w:pPr>
              <w:spacing w:line="204" w:lineRule="auto"/>
              <w:jc w:val="center"/>
              <w:rPr>
                <w:del w:id="2989" w:author="Balasubramanian, Ruchita" w:date="2025-08-06T09:13:00Z" w16du:dateUtc="2025-08-06T13:13:00Z"/>
                <w:rFonts w:ascii="Times New Roman" w:hAnsi="Times New Roman" w:cs="Times New Roman"/>
                <w:sz w:val="24"/>
                <w:szCs w:val="24"/>
                <w:rPrChange w:id="2990" w:author="Balasubramanian, Ruchita" w:date="2025-08-05T15:31:00Z" w16du:dateUtc="2025-08-05T19:31:00Z">
                  <w:rPr>
                    <w:del w:id="2991" w:author="Balasubramanian, Ruchita" w:date="2025-08-06T09:13:00Z" w16du:dateUtc="2025-08-06T13:13:00Z"/>
                    <w:sz w:val="15"/>
                    <w:szCs w:val="15"/>
                  </w:rPr>
                </w:rPrChange>
              </w:rPr>
            </w:pPr>
            <w:del w:id="29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93" w:author="Balasubramanian, Ruchita" w:date="2025-08-05T15:31:00Z" w16du:dateUtc="2025-08-05T19:31:00Z">
                    <w:rPr>
                      <w:rFonts w:eastAsia="Times New Roman"/>
                      <w:color w:val="000000"/>
                      <w:sz w:val="16"/>
                      <w:szCs w:val="16"/>
                      <w:lang w:val="en-US"/>
                    </w:rPr>
                  </w:rPrChange>
                </w:rPr>
                <w:delText>(223 - 998)</w:delText>
              </w:r>
            </w:del>
          </w:p>
        </w:tc>
        <w:tc>
          <w:tcPr>
            <w:tcW w:w="1138" w:type="dxa"/>
            <w:gridSpan w:val="2"/>
            <w:tcBorders>
              <w:top w:val="nil"/>
              <w:left w:val="single" w:sz="4" w:space="0" w:color="auto"/>
              <w:bottom w:val="single" w:sz="4" w:space="0" w:color="auto"/>
              <w:right w:val="single" w:sz="4" w:space="0" w:color="auto"/>
            </w:tcBorders>
            <w:shd w:val="clear" w:color="FFE600" w:fill="FFE600"/>
            <w:vAlign w:val="bottom"/>
            <w:tcPrChange w:id="29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600" w:fill="FFE600"/>
                <w:vAlign w:val="bottom"/>
              </w:tcPr>
            </w:tcPrChange>
          </w:tcPr>
          <w:p w14:paraId="436C3A74" w14:textId="5F41F17E" w:rsidR="00F50E0E" w:rsidRPr="00F77336" w:rsidDel="00216840" w:rsidRDefault="00F50E0E" w:rsidP="007B5A9B">
            <w:pPr>
              <w:spacing w:line="204" w:lineRule="auto"/>
              <w:jc w:val="center"/>
              <w:rPr>
                <w:del w:id="2995" w:author="Balasubramanian, Ruchita" w:date="2025-08-06T09:13:00Z" w16du:dateUtc="2025-08-06T13:13:00Z"/>
                <w:rFonts w:ascii="Times New Roman" w:hAnsi="Times New Roman" w:cs="Times New Roman"/>
                <w:sz w:val="24"/>
                <w:szCs w:val="24"/>
                <w:rPrChange w:id="2996" w:author="Balasubramanian, Ruchita" w:date="2025-08-05T15:31:00Z" w16du:dateUtc="2025-08-05T19:31:00Z">
                  <w:rPr>
                    <w:del w:id="2997" w:author="Balasubramanian, Ruchita" w:date="2025-08-06T09:13:00Z" w16du:dateUtc="2025-08-06T13:13:00Z"/>
                    <w:sz w:val="15"/>
                    <w:szCs w:val="15"/>
                  </w:rPr>
                </w:rPrChange>
              </w:rPr>
            </w:pPr>
            <w:del w:id="29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99" w:author="Balasubramanian, Ruchita" w:date="2025-08-05T15:31:00Z" w16du:dateUtc="2025-08-05T19:31:00Z">
                    <w:rPr>
                      <w:rFonts w:eastAsia="Times New Roman"/>
                      <w:color w:val="000000"/>
                      <w:sz w:val="16"/>
                      <w:szCs w:val="16"/>
                      <w:lang w:val="en-US"/>
                    </w:rPr>
                  </w:rPrChange>
                </w:rPr>
                <w:delText>(1.1 - 4.8%)</w:delText>
              </w:r>
            </w:del>
          </w:p>
        </w:tc>
      </w:tr>
      <w:tr w:rsidR="00F50E0E" w:rsidRPr="00F77336" w:rsidDel="00216840" w14:paraId="7E132CB6" w14:textId="6ACF0FDE" w:rsidTr="00216840">
        <w:tblPrEx>
          <w:tblW w:w="9246" w:type="dxa"/>
          <w:jc w:val="center"/>
          <w:tblCellMar>
            <w:left w:w="29" w:type="dxa"/>
            <w:right w:w="29" w:type="dxa"/>
          </w:tblCellMar>
          <w:tblPrExChange w:id="3000" w:author="Balasubramanian, Ruchita" w:date="2025-08-06T09:13:00Z" w16du:dateUtc="2025-08-06T13:13:00Z">
            <w:tblPrEx>
              <w:tblW w:w="9246" w:type="dxa"/>
              <w:jc w:val="center"/>
              <w:tblCellMar>
                <w:left w:w="29" w:type="dxa"/>
                <w:right w:w="29" w:type="dxa"/>
              </w:tblCellMar>
            </w:tblPrEx>
          </w:tblPrExChange>
        </w:tblPrEx>
        <w:trPr>
          <w:trHeight w:val="144"/>
          <w:jc w:val="center"/>
          <w:del w:id="3001" w:author="Balasubramanian, Ruchita" w:date="2025-08-06T09:13:00Z"/>
          <w:trPrChange w:id="30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0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0BFE076A" w14:textId="45185075" w:rsidR="00F50E0E" w:rsidRPr="00F77336" w:rsidDel="00216840" w:rsidRDefault="00F50E0E" w:rsidP="007B5A9B">
            <w:pPr>
              <w:spacing w:line="204" w:lineRule="auto"/>
              <w:jc w:val="center"/>
              <w:rPr>
                <w:del w:id="3004" w:author="Balasubramanian, Ruchita" w:date="2025-08-06T09:13:00Z" w16du:dateUtc="2025-08-06T13:13:00Z"/>
                <w:rFonts w:ascii="Times New Roman" w:hAnsi="Times New Roman" w:cs="Times New Roman"/>
                <w:b/>
                <w:bCs/>
                <w:sz w:val="24"/>
                <w:szCs w:val="24"/>
                <w:rPrChange w:id="3005" w:author="Balasubramanian, Ruchita" w:date="2025-08-05T15:31:00Z" w16du:dateUtc="2025-08-05T19:31:00Z">
                  <w:rPr>
                    <w:del w:id="3006" w:author="Balasubramanian, Ruchita" w:date="2025-08-06T09:13:00Z" w16du:dateUtc="2025-08-06T13:13:00Z"/>
                    <w:b/>
                    <w:bCs/>
                    <w:sz w:val="16"/>
                    <w:szCs w:val="16"/>
                  </w:rPr>
                </w:rPrChange>
              </w:rPr>
            </w:pPr>
            <w:del w:id="3007" w:author="Balasubramanian, Ruchita" w:date="2025-08-06T09:13:00Z" w16du:dateUtc="2025-08-06T13:13:00Z">
              <w:r w:rsidRPr="00F77336" w:rsidDel="00216840">
                <w:rPr>
                  <w:rFonts w:ascii="Times New Roman" w:hAnsi="Times New Roman" w:cs="Times New Roman"/>
                  <w:b/>
                  <w:bCs/>
                  <w:sz w:val="24"/>
                  <w:szCs w:val="24"/>
                  <w:rPrChange w:id="3008" w:author="Balasubramanian, Ruchita" w:date="2025-08-05T15:31:00Z" w16du:dateUtc="2025-08-05T19:31:00Z">
                    <w:rPr>
                      <w:b/>
                      <w:bCs/>
                      <w:sz w:val="16"/>
                      <w:szCs w:val="16"/>
                    </w:rPr>
                  </w:rPrChange>
                </w:rPr>
                <w:delText>New York</w:delText>
              </w:r>
            </w:del>
          </w:p>
        </w:tc>
        <w:tc>
          <w:tcPr>
            <w:tcW w:w="1427" w:type="dxa"/>
            <w:gridSpan w:val="2"/>
            <w:tcBorders>
              <w:top w:val="single" w:sz="4" w:space="0" w:color="auto"/>
              <w:left w:val="nil"/>
              <w:bottom w:val="nil"/>
              <w:right w:val="single" w:sz="4" w:space="0" w:color="auto"/>
            </w:tcBorders>
            <w:shd w:val="clear" w:color="FFFFFF" w:fill="FFFFFF"/>
            <w:tcPrChange w:id="30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2B6F28A1" w14:textId="5BFB9E73" w:rsidR="00F50E0E" w:rsidRPr="00F77336" w:rsidDel="00216840" w:rsidRDefault="00F50E0E" w:rsidP="007B5A9B">
            <w:pPr>
              <w:spacing w:line="204" w:lineRule="auto"/>
              <w:jc w:val="center"/>
              <w:rPr>
                <w:del w:id="3010" w:author="Balasubramanian, Ruchita" w:date="2025-08-06T09:13:00Z" w16du:dateUtc="2025-08-06T13:13:00Z"/>
                <w:rFonts w:ascii="Times New Roman" w:hAnsi="Times New Roman" w:cs="Times New Roman"/>
                <w:sz w:val="24"/>
                <w:szCs w:val="24"/>
                <w:rPrChange w:id="3011" w:author="Balasubramanian, Ruchita" w:date="2025-08-05T15:31:00Z" w16du:dateUtc="2025-08-05T19:31:00Z">
                  <w:rPr>
                    <w:del w:id="3012" w:author="Balasubramanian, Ruchita" w:date="2025-08-06T09:13:00Z" w16du:dateUtc="2025-08-06T13:13:00Z"/>
                    <w:sz w:val="16"/>
                    <w:szCs w:val="16"/>
                  </w:rPr>
                </w:rPrChange>
              </w:rPr>
            </w:pPr>
            <w:del w:id="3013" w:author="Balasubramanian, Ruchita" w:date="2025-08-06T09:13:00Z" w16du:dateUtc="2025-08-06T13:13:00Z">
              <w:r w:rsidRPr="00F77336" w:rsidDel="00216840">
                <w:rPr>
                  <w:rFonts w:ascii="Times New Roman" w:hAnsi="Times New Roman" w:cs="Times New Roman"/>
                  <w:sz w:val="24"/>
                  <w:szCs w:val="24"/>
                  <w:rPrChange w:id="3014" w:author="Balasubramanian, Ruchita" w:date="2025-08-05T15:31:00Z" w16du:dateUtc="2025-08-05T19:31:00Z">
                    <w:rPr>
                      <w:sz w:val="16"/>
                      <w:szCs w:val="16"/>
                    </w:rPr>
                  </w:rPrChange>
                </w:rPr>
                <w:delText>10,753</w:delText>
              </w:r>
            </w:del>
          </w:p>
        </w:tc>
        <w:tc>
          <w:tcPr>
            <w:tcW w:w="1035" w:type="dxa"/>
            <w:tcBorders>
              <w:top w:val="single" w:sz="4" w:space="0" w:color="auto"/>
              <w:left w:val="nil"/>
              <w:bottom w:val="nil"/>
              <w:right w:val="single" w:sz="4" w:space="0" w:color="auto"/>
            </w:tcBorders>
            <w:shd w:val="clear" w:color="FFD700" w:fill="FFD700"/>
            <w:vAlign w:val="bottom"/>
            <w:tcPrChange w:id="30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D700" w:fill="FFD700"/>
                <w:vAlign w:val="bottom"/>
              </w:tcPr>
            </w:tcPrChange>
          </w:tcPr>
          <w:p w14:paraId="62766807" w14:textId="4A932C00" w:rsidR="00F50E0E" w:rsidRPr="00F77336" w:rsidDel="00216840" w:rsidRDefault="00F50E0E" w:rsidP="007B5A9B">
            <w:pPr>
              <w:spacing w:line="204" w:lineRule="auto"/>
              <w:jc w:val="center"/>
              <w:rPr>
                <w:del w:id="3016" w:author="Balasubramanian, Ruchita" w:date="2025-08-06T09:13:00Z" w16du:dateUtc="2025-08-06T13:13:00Z"/>
                <w:rFonts w:ascii="Times New Roman" w:hAnsi="Times New Roman" w:cs="Times New Roman"/>
                <w:sz w:val="24"/>
                <w:szCs w:val="24"/>
                <w:rPrChange w:id="3017" w:author="Balasubramanian, Ruchita" w:date="2025-08-05T15:31:00Z" w16du:dateUtc="2025-08-05T19:31:00Z">
                  <w:rPr>
                    <w:del w:id="3018" w:author="Balasubramanian, Ruchita" w:date="2025-08-06T09:13:00Z" w16du:dateUtc="2025-08-06T13:13:00Z"/>
                    <w:sz w:val="15"/>
                    <w:szCs w:val="15"/>
                  </w:rPr>
                </w:rPrChange>
              </w:rPr>
            </w:pPr>
            <w:del w:id="30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20" w:author="Balasubramanian, Ruchita" w:date="2025-08-05T15:31:00Z" w16du:dateUtc="2025-08-05T19:31:00Z">
                    <w:rPr>
                      <w:rFonts w:eastAsia="Times New Roman"/>
                      <w:color w:val="000000"/>
                      <w:sz w:val="16"/>
                      <w:szCs w:val="16"/>
                      <w:lang w:val="en-US"/>
                    </w:rPr>
                  </w:rPrChange>
                </w:rPr>
                <w:delText>508</w:delText>
              </w:r>
            </w:del>
          </w:p>
        </w:tc>
        <w:tc>
          <w:tcPr>
            <w:tcW w:w="1138" w:type="dxa"/>
            <w:gridSpan w:val="3"/>
            <w:tcBorders>
              <w:top w:val="single" w:sz="4" w:space="0" w:color="auto"/>
              <w:left w:val="single" w:sz="4" w:space="0" w:color="auto"/>
              <w:bottom w:val="nil"/>
              <w:right w:val="single" w:sz="4" w:space="0" w:color="auto"/>
            </w:tcBorders>
            <w:shd w:val="clear" w:color="FFD700" w:fill="FFD700"/>
            <w:vAlign w:val="bottom"/>
            <w:tcPrChange w:id="30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D700" w:fill="FFD700"/>
                <w:vAlign w:val="bottom"/>
              </w:tcPr>
            </w:tcPrChange>
          </w:tcPr>
          <w:p w14:paraId="7381AF94" w14:textId="61A418EE" w:rsidR="00F50E0E" w:rsidRPr="00F77336" w:rsidDel="00216840" w:rsidRDefault="00F50E0E" w:rsidP="007B5A9B">
            <w:pPr>
              <w:spacing w:line="204" w:lineRule="auto"/>
              <w:jc w:val="center"/>
              <w:rPr>
                <w:del w:id="3022" w:author="Balasubramanian, Ruchita" w:date="2025-08-06T09:13:00Z" w16du:dateUtc="2025-08-06T13:13:00Z"/>
                <w:rFonts w:ascii="Times New Roman" w:hAnsi="Times New Roman" w:cs="Times New Roman"/>
                <w:sz w:val="24"/>
                <w:szCs w:val="24"/>
                <w:rPrChange w:id="3023" w:author="Balasubramanian, Ruchita" w:date="2025-08-05T15:31:00Z" w16du:dateUtc="2025-08-05T19:31:00Z">
                  <w:rPr>
                    <w:del w:id="3024" w:author="Balasubramanian, Ruchita" w:date="2025-08-06T09:13:00Z" w16du:dateUtc="2025-08-06T13:13:00Z"/>
                    <w:sz w:val="15"/>
                    <w:szCs w:val="15"/>
                  </w:rPr>
                </w:rPrChange>
              </w:rPr>
            </w:pPr>
            <w:del w:id="30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26" w:author="Balasubramanian, Ruchita" w:date="2025-08-05T15:31:00Z" w16du:dateUtc="2025-08-05T19:31:00Z">
                    <w:rPr>
                      <w:rFonts w:eastAsia="Times New Roman"/>
                      <w:color w:val="000000"/>
                      <w:sz w:val="16"/>
                      <w:szCs w:val="16"/>
                      <w:lang w:val="en-US"/>
                    </w:rPr>
                  </w:rPrChange>
                </w:rPr>
                <w:delText>4.7%</w:delText>
              </w:r>
            </w:del>
          </w:p>
        </w:tc>
        <w:tc>
          <w:tcPr>
            <w:tcW w:w="1035" w:type="dxa"/>
            <w:tcBorders>
              <w:top w:val="single" w:sz="4" w:space="0" w:color="auto"/>
              <w:left w:val="single" w:sz="4" w:space="0" w:color="auto"/>
              <w:bottom w:val="nil"/>
              <w:right w:val="single" w:sz="4" w:space="0" w:color="auto"/>
            </w:tcBorders>
            <w:shd w:val="clear" w:color="FFDD00" w:fill="FFDD00"/>
            <w:vAlign w:val="bottom"/>
            <w:tcPrChange w:id="30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D00" w:fill="FFDD00"/>
                <w:vAlign w:val="bottom"/>
              </w:tcPr>
            </w:tcPrChange>
          </w:tcPr>
          <w:p w14:paraId="5139B534" w14:textId="67D09CC7" w:rsidR="00F50E0E" w:rsidRPr="00F77336" w:rsidDel="00216840" w:rsidRDefault="00F50E0E" w:rsidP="007B5A9B">
            <w:pPr>
              <w:spacing w:line="204" w:lineRule="auto"/>
              <w:jc w:val="center"/>
              <w:rPr>
                <w:del w:id="3028" w:author="Balasubramanian, Ruchita" w:date="2025-08-06T09:13:00Z" w16du:dateUtc="2025-08-06T13:13:00Z"/>
                <w:rFonts w:ascii="Times New Roman" w:hAnsi="Times New Roman" w:cs="Times New Roman"/>
                <w:sz w:val="24"/>
                <w:szCs w:val="24"/>
                <w:rPrChange w:id="3029" w:author="Balasubramanian, Ruchita" w:date="2025-08-05T15:31:00Z" w16du:dateUtc="2025-08-05T19:31:00Z">
                  <w:rPr>
                    <w:del w:id="3030" w:author="Balasubramanian, Ruchita" w:date="2025-08-06T09:13:00Z" w16du:dateUtc="2025-08-06T13:13:00Z"/>
                    <w:sz w:val="15"/>
                    <w:szCs w:val="15"/>
                  </w:rPr>
                </w:rPrChange>
              </w:rPr>
            </w:pPr>
            <w:del w:id="30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32" w:author="Balasubramanian, Ruchita" w:date="2025-08-05T15:31:00Z" w16du:dateUtc="2025-08-05T19:31:00Z">
                    <w:rPr>
                      <w:rFonts w:eastAsia="Times New Roman"/>
                      <w:color w:val="000000"/>
                      <w:sz w:val="16"/>
                      <w:szCs w:val="16"/>
                      <w:lang w:val="en-US"/>
                    </w:rPr>
                  </w:rPrChange>
                </w:rPr>
                <w:delText>435</w:delText>
              </w:r>
            </w:del>
          </w:p>
        </w:tc>
        <w:tc>
          <w:tcPr>
            <w:tcW w:w="1138" w:type="dxa"/>
            <w:gridSpan w:val="3"/>
            <w:tcBorders>
              <w:top w:val="single" w:sz="4" w:space="0" w:color="auto"/>
              <w:left w:val="single" w:sz="4" w:space="0" w:color="auto"/>
              <w:bottom w:val="nil"/>
              <w:right w:val="single" w:sz="4" w:space="0" w:color="auto"/>
            </w:tcBorders>
            <w:shd w:val="clear" w:color="FFDD00" w:fill="FFDD00"/>
            <w:vAlign w:val="bottom"/>
            <w:tcPrChange w:id="30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DD00" w:fill="FFDD00"/>
                <w:vAlign w:val="bottom"/>
              </w:tcPr>
            </w:tcPrChange>
          </w:tcPr>
          <w:p w14:paraId="2DE97039" w14:textId="3E9CE223" w:rsidR="00F50E0E" w:rsidRPr="00F77336" w:rsidDel="00216840" w:rsidRDefault="00F50E0E" w:rsidP="007B5A9B">
            <w:pPr>
              <w:spacing w:line="204" w:lineRule="auto"/>
              <w:jc w:val="center"/>
              <w:rPr>
                <w:del w:id="3034" w:author="Balasubramanian, Ruchita" w:date="2025-08-06T09:13:00Z" w16du:dateUtc="2025-08-06T13:13:00Z"/>
                <w:rFonts w:ascii="Times New Roman" w:hAnsi="Times New Roman" w:cs="Times New Roman"/>
                <w:sz w:val="24"/>
                <w:szCs w:val="24"/>
                <w:rPrChange w:id="3035" w:author="Balasubramanian, Ruchita" w:date="2025-08-05T15:31:00Z" w16du:dateUtc="2025-08-05T19:31:00Z">
                  <w:rPr>
                    <w:del w:id="3036" w:author="Balasubramanian, Ruchita" w:date="2025-08-06T09:13:00Z" w16du:dateUtc="2025-08-06T13:13:00Z"/>
                    <w:sz w:val="15"/>
                    <w:szCs w:val="15"/>
                  </w:rPr>
                </w:rPrChange>
              </w:rPr>
            </w:pPr>
            <w:del w:id="30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38" w:author="Balasubramanian, Ruchita" w:date="2025-08-05T15:31:00Z" w16du:dateUtc="2025-08-05T19:31:00Z">
                    <w:rPr>
                      <w:rFonts w:eastAsia="Times New Roman"/>
                      <w:color w:val="000000"/>
                      <w:sz w:val="16"/>
                      <w:szCs w:val="16"/>
                      <w:lang w:val="en-US"/>
                    </w:rPr>
                  </w:rPrChange>
                </w:rPr>
                <w:delText>4.0%</w:delText>
              </w:r>
            </w:del>
          </w:p>
        </w:tc>
        <w:tc>
          <w:tcPr>
            <w:tcW w:w="1035" w:type="dxa"/>
            <w:tcBorders>
              <w:top w:val="single" w:sz="4" w:space="0" w:color="auto"/>
              <w:left w:val="single" w:sz="4" w:space="0" w:color="auto"/>
              <w:bottom w:val="nil"/>
              <w:right w:val="single" w:sz="4" w:space="0" w:color="auto"/>
            </w:tcBorders>
            <w:shd w:val="clear" w:color="FFEE00" w:fill="FFEE00"/>
            <w:vAlign w:val="bottom"/>
            <w:tcPrChange w:id="30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E00" w:fill="FFEE00"/>
                <w:vAlign w:val="bottom"/>
              </w:tcPr>
            </w:tcPrChange>
          </w:tcPr>
          <w:p w14:paraId="6F82F67F" w14:textId="39D9486E" w:rsidR="00F50E0E" w:rsidRPr="00F77336" w:rsidDel="00216840" w:rsidRDefault="00F50E0E" w:rsidP="007B5A9B">
            <w:pPr>
              <w:spacing w:line="204" w:lineRule="auto"/>
              <w:jc w:val="center"/>
              <w:rPr>
                <w:del w:id="3040" w:author="Balasubramanian, Ruchita" w:date="2025-08-06T09:13:00Z" w16du:dateUtc="2025-08-06T13:13:00Z"/>
                <w:rFonts w:ascii="Times New Roman" w:hAnsi="Times New Roman" w:cs="Times New Roman"/>
                <w:sz w:val="24"/>
                <w:szCs w:val="24"/>
                <w:rPrChange w:id="3041" w:author="Balasubramanian, Ruchita" w:date="2025-08-05T15:31:00Z" w16du:dateUtc="2025-08-05T19:31:00Z">
                  <w:rPr>
                    <w:del w:id="3042" w:author="Balasubramanian, Ruchita" w:date="2025-08-06T09:13:00Z" w16du:dateUtc="2025-08-06T13:13:00Z"/>
                    <w:sz w:val="15"/>
                    <w:szCs w:val="15"/>
                  </w:rPr>
                </w:rPrChange>
              </w:rPr>
            </w:pPr>
            <w:del w:id="30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44" w:author="Balasubramanian, Ruchita" w:date="2025-08-05T15:31:00Z" w16du:dateUtc="2025-08-05T19:31:00Z">
                    <w:rPr>
                      <w:rFonts w:eastAsia="Times New Roman"/>
                      <w:color w:val="000000"/>
                      <w:sz w:val="16"/>
                      <w:szCs w:val="16"/>
                      <w:lang w:val="en-US"/>
                    </w:rPr>
                  </w:rPrChange>
                </w:rPr>
                <w:delText>218</w:delText>
              </w:r>
            </w:del>
          </w:p>
        </w:tc>
        <w:tc>
          <w:tcPr>
            <w:tcW w:w="1138" w:type="dxa"/>
            <w:gridSpan w:val="2"/>
            <w:tcBorders>
              <w:top w:val="single" w:sz="4" w:space="0" w:color="auto"/>
              <w:left w:val="single" w:sz="4" w:space="0" w:color="auto"/>
              <w:bottom w:val="nil"/>
              <w:right w:val="single" w:sz="4" w:space="0" w:color="auto"/>
            </w:tcBorders>
            <w:shd w:val="clear" w:color="FFEE00" w:fill="FFEE00"/>
            <w:vAlign w:val="bottom"/>
            <w:tcPrChange w:id="30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E00" w:fill="FFEE00"/>
                <w:vAlign w:val="bottom"/>
              </w:tcPr>
            </w:tcPrChange>
          </w:tcPr>
          <w:p w14:paraId="0E376465" w14:textId="5ED6A043" w:rsidR="00F50E0E" w:rsidRPr="00F77336" w:rsidDel="00216840" w:rsidRDefault="00F50E0E" w:rsidP="007B5A9B">
            <w:pPr>
              <w:spacing w:line="204" w:lineRule="auto"/>
              <w:jc w:val="center"/>
              <w:rPr>
                <w:del w:id="3046" w:author="Balasubramanian, Ruchita" w:date="2025-08-06T09:13:00Z" w16du:dateUtc="2025-08-06T13:13:00Z"/>
                <w:rFonts w:ascii="Times New Roman" w:hAnsi="Times New Roman" w:cs="Times New Roman"/>
                <w:sz w:val="24"/>
                <w:szCs w:val="24"/>
                <w:rPrChange w:id="3047" w:author="Balasubramanian, Ruchita" w:date="2025-08-05T15:31:00Z" w16du:dateUtc="2025-08-05T19:31:00Z">
                  <w:rPr>
                    <w:del w:id="3048" w:author="Balasubramanian, Ruchita" w:date="2025-08-06T09:13:00Z" w16du:dateUtc="2025-08-06T13:13:00Z"/>
                    <w:sz w:val="15"/>
                    <w:szCs w:val="15"/>
                  </w:rPr>
                </w:rPrChange>
              </w:rPr>
            </w:pPr>
            <w:del w:id="30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50" w:author="Balasubramanian, Ruchita" w:date="2025-08-05T15:31:00Z" w16du:dateUtc="2025-08-05T19:31:00Z">
                    <w:rPr>
                      <w:rFonts w:eastAsia="Times New Roman"/>
                      <w:color w:val="000000"/>
                      <w:sz w:val="16"/>
                      <w:szCs w:val="16"/>
                      <w:lang w:val="en-US"/>
                    </w:rPr>
                  </w:rPrChange>
                </w:rPr>
                <w:delText>2.0%</w:delText>
              </w:r>
            </w:del>
          </w:p>
        </w:tc>
      </w:tr>
      <w:tr w:rsidR="00F50E0E" w:rsidRPr="00F77336" w:rsidDel="00216840" w14:paraId="7C3DD8E3" w14:textId="5ED1241E" w:rsidTr="00216840">
        <w:tblPrEx>
          <w:tblW w:w="9246" w:type="dxa"/>
          <w:jc w:val="center"/>
          <w:tblCellMar>
            <w:left w:w="29" w:type="dxa"/>
            <w:right w:w="29" w:type="dxa"/>
          </w:tblCellMar>
          <w:tblPrExChange w:id="3051" w:author="Balasubramanian, Ruchita" w:date="2025-08-06T09:13:00Z" w16du:dateUtc="2025-08-06T13:13:00Z">
            <w:tblPrEx>
              <w:tblW w:w="9246" w:type="dxa"/>
              <w:jc w:val="center"/>
              <w:tblCellMar>
                <w:left w:w="29" w:type="dxa"/>
                <w:right w:w="29" w:type="dxa"/>
              </w:tblCellMar>
            </w:tblPrEx>
          </w:tblPrExChange>
        </w:tblPrEx>
        <w:trPr>
          <w:trHeight w:val="144"/>
          <w:jc w:val="center"/>
          <w:del w:id="3052" w:author="Balasubramanian, Ruchita" w:date="2025-08-06T09:13:00Z"/>
          <w:trPrChange w:id="30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0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40A740E5" w14:textId="24A09636" w:rsidR="00F50E0E" w:rsidRPr="00F77336" w:rsidDel="00216840" w:rsidRDefault="00F50E0E" w:rsidP="007B5A9B">
            <w:pPr>
              <w:spacing w:line="204" w:lineRule="auto"/>
              <w:jc w:val="center"/>
              <w:rPr>
                <w:del w:id="3055" w:author="Balasubramanian, Ruchita" w:date="2025-08-06T09:13:00Z" w16du:dateUtc="2025-08-06T13:13:00Z"/>
                <w:rFonts w:ascii="Times New Roman" w:hAnsi="Times New Roman" w:cs="Times New Roman"/>
                <w:b/>
                <w:bCs/>
                <w:sz w:val="24"/>
                <w:szCs w:val="24"/>
                <w:rPrChange w:id="3056" w:author="Balasubramanian, Ruchita" w:date="2025-08-05T15:31:00Z" w16du:dateUtc="2025-08-05T19:31:00Z">
                  <w:rPr>
                    <w:del w:id="30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0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6B7177EA" w14:textId="43E72021" w:rsidR="00F50E0E" w:rsidRPr="00F77336" w:rsidDel="00216840" w:rsidRDefault="00F50E0E" w:rsidP="007B5A9B">
            <w:pPr>
              <w:spacing w:line="204" w:lineRule="auto"/>
              <w:jc w:val="center"/>
              <w:rPr>
                <w:del w:id="3059" w:author="Balasubramanian, Ruchita" w:date="2025-08-06T09:13:00Z" w16du:dateUtc="2025-08-06T13:13:00Z"/>
                <w:rFonts w:ascii="Times New Roman" w:hAnsi="Times New Roman" w:cs="Times New Roman"/>
                <w:sz w:val="24"/>
                <w:szCs w:val="24"/>
                <w:rPrChange w:id="3060" w:author="Balasubramanian, Ruchita" w:date="2025-08-05T15:31:00Z" w16du:dateUtc="2025-08-05T19:31:00Z">
                  <w:rPr>
                    <w:del w:id="3061" w:author="Balasubramanian, Ruchita" w:date="2025-08-06T09:13:00Z" w16du:dateUtc="2025-08-06T13:13:00Z"/>
                    <w:sz w:val="16"/>
                    <w:szCs w:val="16"/>
                  </w:rPr>
                </w:rPrChange>
              </w:rPr>
            </w:pPr>
            <w:del w:id="3062" w:author="Balasubramanian, Ruchita" w:date="2025-08-06T09:13:00Z" w16du:dateUtc="2025-08-06T13:13:00Z">
              <w:r w:rsidRPr="00F77336" w:rsidDel="00216840">
                <w:rPr>
                  <w:rFonts w:ascii="Times New Roman" w:hAnsi="Times New Roman" w:cs="Times New Roman"/>
                  <w:sz w:val="24"/>
                  <w:szCs w:val="24"/>
                  <w:rPrChange w:id="3063" w:author="Balasubramanian, Ruchita" w:date="2025-08-05T15:31:00Z" w16du:dateUtc="2025-08-05T19:31:00Z">
                    <w:rPr>
                      <w:sz w:val="16"/>
                      <w:szCs w:val="16"/>
                    </w:rPr>
                  </w:rPrChange>
                </w:rPr>
                <w:delText>(9,173 - 12,407)</w:delText>
              </w:r>
            </w:del>
          </w:p>
        </w:tc>
        <w:tc>
          <w:tcPr>
            <w:tcW w:w="1035" w:type="dxa"/>
            <w:tcBorders>
              <w:top w:val="nil"/>
              <w:left w:val="nil"/>
              <w:bottom w:val="single" w:sz="4" w:space="0" w:color="auto"/>
              <w:right w:val="single" w:sz="4" w:space="0" w:color="auto"/>
            </w:tcBorders>
            <w:shd w:val="clear" w:color="FFD700" w:fill="FFD700"/>
            <w:vAlign w:val="bottom"/>
            <w:tcPrChange w:id="30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D700" w:fill="FFD700"/>
                <w:vAlign w:val="bottom"/>
              </w:tcPr>
            </w:tcPrChange>
          </w:tcPr>
          <w:p w14:paraId="7B124D55" w14:textId="69A960FE" w:rsidR="00F50E0E" w:rsidRPr="00F77336" w:rsidDel="00216840" w:rsidRDefault="00F50E0E" w:rsidP="007B5A9B">
            <w:pPr>
              <w:spacing w:line="204" w:lineRule="auto"/>
              <w:jc w:val="center"/>
              <w:rPr>
                <w:del w:id="3065" w:author="Balasubramanian, Ruchita" w:date="2025-08-06T09:13:00Z" w16du:dateUtc="2025-08-06T13:13:00Z"/>
                <w:rFonts w:ascii="Times New Roman" w:hAnsi="Times New Roman" w:cs="Times New Roman"/>
                <w:sz w:val="24"/>
                <w:szCs w:val="24"/>
                <w:rPrChange w:id="3066" w:author="Balasubramanian, Ruchita" w:date="2025-08-05T15:31:00Z" w16du:dateUtc="2025-08-05T19:31:00Z">
                  <w:rPr>
                    <w:del w:id="3067" w:author="Balasubramanian, Ruchita" w:date="2025-08-06T09:13:00Z" w16du:dateUtc="2025-08-06T13:13:00Z"/>
                    <w:sz w:val="15"/>
                    <w:szCs w:val="15"/>
                  </w:rPr>
                </w:rPrChange>
              </w:rPr>
            </w:pPr>
            <w:del w:id="30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69" w:author="Balasubramanian, Ruchita" w:date="2025-08-05T15:31:00Z" w16du:dateUtc="2025-08-05T19:31:00Z">
                    <w:rPr>
                      <w:rFonts w:eastAsia="Times New Roman"/>
                      <w:color w:val="000000"/>
                      <w:sz w:val="16"/>
                      <w:szCs w:val="16"/>
                      <w:lang w:val="en-US"/>
                    </w:rPr>
                  </w:rPrChange>
                </w:rPr>
                <w:delText>(180 - 920)</w:delText>
              </w:r>
            </w:del>
          </w:p>
        </w:tc>
        <w:tc>
          <w:tcPr>
            <w:tcW w:w="1138" w:type="dxa"/>
            <w:gridSpan w:val="3"/>
            <w:tcBorders>
              <w:top w:val="nil"/>
              <w:left w:val="single" w:sz="4" w:space="0" w:color="auto"/>
              <w:bottom w:val="single" w:sz="4" w:space="0" w:color="auto"/>
              <w:right w:val="single" w:sz="4" w:space="0" w:color="auto"/>
            </w:tcBorders>
            <w:shd w:val="clear" w:color="FFD700" w:fill="FFD700"/>
            <w:vAlign w:val="bottom"/>
            <w:tcPrChange w:id="30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D700" w:fill="FFD700"/>
                <w:vAlign w:val="bottom"/>
              </w:tcPr>
            </w:tcPrChange>
          </w:tcPr>
          <w:p w14:paraId="082DA381" w14:textId="31C3172F" w:rsidR="00F50E0E" w:rsidRPr="00F77336" w:rsidDel="00216840" w:rsidRDefault="00F50E0E" w:rsidP="007B5A9B">
            <w:pPr>
              <w:spacing w:line="204" w:lineRule="auto"/>
              <w:jc w:val="center"/>
              <w:rPr>
                <w:del w:id="3071" w:author="Balasubramanian, Ruchita" w:date="2025-08-06T09:13:00Z" w16du:dateUtc="2025-08-06T13:13:00Z"/>
                <w:rFonts w:ascii="Times New Roman" w:hAnsi="Times New Roman" w:cs="Times New Roman"/>
                <w:sz w:val="24"/>
                <w:szCs w:val="24"/>
                <w:rPrChange w:id="3072" w:author="Balasubramanian, Ruchita" w:date="2025-08-05T15:31:00Z" w16du:dateUtc="2025-08-05T19:31:00Z">
                  <w:rPr>
                    <w:del w:id="3073" w:author="Balasubramanian, Ruchita" w:date="2025-08-06T09:13:00Z" w16du:dateUtc="2025-08-06T13:13:00Z"/>
                    <w:sz w:val="15"/>
                    <w:szCs w:val="15"/>
                  </w:rPr>
                </w:rPrChange>
              </w:rPr>
            </w:pPr>
            <w:del w:id="30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75" w:author="Balasubramanian, Ruchita" w:date="2025-08-05T15:31:00Z" w16du:dateUtc="2025-08-05T19:31:00Z">
                    <w:rPr>
                      <w:rFonts w:eastAsia="Times New Roman"/>
                      <w:color w:val="000000"/>
                      <w:sz w:val="16"/>
                      <w:szCs w:val="16"/>
                      <w:lang w:val="en-US"/>
                    </w:rPr>
                  </w:rPrChange>
                </w:rPr>
                <w:delText>(1.7 - 8.2%)</w:delText>
              </w:r>
            </w:del>
          </w:p>
        </w:tc>
        <w:tc>
          <w:tcPr>
            <w:tcW w:w="1035" w:type="dxa"/>
            <w:tcBorders>
              <w:top w:val="nil"/>
              <w:left w:val="single" w:sz="4" w:space="0" w:color="auto"/>
              <w:bottom w:val="single" w:sz="4" w:space="0" w:color="auto"/>
              <w:right w:val="single" w:sz="4" w:space="0" w:color="auto"/>
            </w:tcBorders>
            <w:shd w:val="clear" w:color="FFDD00" w:fill="FFDD00"/>
            <w:vAlign w:val="bottom"/>
            <w:tcPrChange w:id="30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DD00" w:fill="FFDD00"/>
                <w:vAlign w:val="bottom"/>
              </w:tcPr>
            </w:tcPrChange>
          </w:tcPr>
          <w:p w14:paraId="59E63572" w14:textId="2819494D" w:rsidR="00F50E0E" w:rsidRPr="00F77336" w:rsidDel="00216840" w:rsidRDefault="00F50E0E" w:rsidP="007B5A9B">
            <w:pPr>
              <w:spacing w:line="204" w:lineRule="auto"/>
              <w:jc w:val="center"/>
              <w:rPr>
                <w:del w:id="3077" w:author="Balasubramanian, Ruchita" w:date="2025-08-06T09:13:00Z" w16du:dateUtc="2025-08-06T13:13:00Z"/>
                <w:rFonts w:ascii="Times New Roman" w:hAnsi="Times New Roman" w:cs="Times New Roman"/>
                <w:sz w:val="24"/>
                <w:szCs w:val="24"/>
                <w:rPrChange w:id="3078" w:author="Balasubramanian, Ruchita" w:date="2025-08-05T15:31:00Z" w16du:dateUtc="2025-08-05T19:31:00Z">
                  <w:rPr>
                    <w:del w:id="3079" w:author="Balasubramanian, Ruchita" w:date="2025-08-06T09:13:00Z" w16du:dateUtc="2025-08-06T13:13:00Z"/>
                    <w:sz w:val="15"/>
                    <w:szCs w:val="15"/>
                  </w:rPr>
                </w:rPrChange>
              </w:rPr>
            </w:pPr>
            <w:del w:id="30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81" w:author="Balasubramanian, Ruchita" w:date="2025-08-05T15:31:00Z" w16du:dateUtc="2025-08-05T19:31:00Z">
                    <w:rPr>
                      <w:rFonts w:eastAsia="Times New Roman"/>
                      <w:color w:val="000000"/>
                      <w:sz w:val="16"/>
                      <w:szCs w:val="16"/>
                      <w:lang w:val="en-US"/>
                    </w:rPr>
                  </w:rPrChange>
                </w:rPr>
                <w:delText>(155 - 788)</w:delText>
              </w:r>
            </w:del>
          </w:p>
        </w:tc>
        <w:tc>
          <w:tcPr>
            <w:tcW w:w="1138" w:type="dxa"/>
            <w:gridSpan w:val="3"/>
            <w:tcBorders>
              <w:top w:val="nil"/>
              <w:left w:val="single" w:sz="4" w:space="0" w:color="auto"/>
              <w:bottom w:val="single" w:sz="4" w:space="0" w:color="auto"/>
              <w:right w:val="single" w:sz="4" w:space="0" w:color="auto"/>
            </w:tcBorders>
            <w:shd w:val="clear" w:color="FFDD00" w:fill="FFDD00"/>
            <w:vAlign w:val="bottom"/>
            <w:tcPrChange w:id="30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DD00" w:fill="FFDD00"/>
                <w:vAlign w:val="bottom"/>
              </w:tcPr>
            </w:tcPrChange>
          </w:tcPr>
          <w:p w14:paraId="6F9D4F59" w14:textId="2F73857F" w:rsidR="00F50E0E" w:rsidRPr="00F77336" w:rsidDel="00216840" w:rsidRDefault="00F50E0E" w:rsidP="007B5A9B">
            <w:pPr>
              <w:spacing w:line="204" w:lineRule="auto"/>
              <w:jc w:val="center"/>
              <w:rPr>
                <w:del w:id="3083" w:author="Balasubramanian, Ruchita" w:date="2025-08-06T09:13:00Z" w16du:dateUtc="2025-08-06T13:13:00Z"/>
                <w:rFonts w:ascii="Times New Roman" w:hAnsi="Times New Roman" w:cs="Times New Roman"/>
                <w:sz w:val="24"/>
                <w:szCs w:val="24"/>
                <w:rPrChange w:id="3084" w:author="Balasubramanian, Ruchita" w:date="2025-08-05T15:31:00Z" w16du:dateUtc="2025-08-05T19:31:00Z">
                  <w:rPr>
                    <w:del w:id="3085" w:author="Balasubramanian, Ruchita" w:date="2025-08-06T09:13:00Z" w16du:dateUtc="2025-08-06T13:13:00Z"/>
                    <w:sz w:val="15"/>
                    <w:szCs w:val="15"/>
                  </w:rPr>
                </w:rPrChange>
              </w:rPr>
            </w:pPr>
            <w:del w:id="30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87" w:author="Balasubramanian, Ruchita" w:date="2025-08-05T15:31:00Z" w16du:dateUtc="2025-08-05T19:31:00Z">
                    <w:rPr>
                      <w:rFonts w:eastAsia="Times New Roman"/>
                      <w:color w:val="000000"/>
                      <w:sz w:val="16"/>
                      <w:szCs w:val="16"/>
                      <w:lang w:val="en-US"/>
                    </w:rPr>
                  </w:rPrChange>
                </w:rPr>
                <w:delText>(1.5 - 7.0%)</w:delText>
              </w:r>
            </w:del>
          </w:p>
        </w:tc>
        <w:tc>
          <w:tcPr>
            <w:tcW w:w="1035" w:type="dxa"/>
            <w:tcBorders>
              <w:top w:val="nil"/>
              <w:left w:val="single" w:sz="4" w:space="0" w:color="auto"/>
              <w:bottom w:val="single" w:sz="4" w:space="0" w:color="auto"/>
              <w:right w:val="single" w:sz="4" w:space="0" w:color="auto"/>
            </w:tcBorders>
            <w:shd w:val="clear" w:color="FFEE00" w:fill="FFEE00"/>
            <w:vAlign w:val="bottom"/>
            <w:tcPrChange w:id="30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E00" w:fill="FFEE00"/>
                <w:vAlign w:val="bottom"/>
              </w:tcPr>
            </w:tcPrChange>
          </w:tcPr>
          <w:p w14:paraId="00F9E99E" w14:textId="727CA741" w:rsidR="00F50E0E" w:rsidRPr="00F77336" w:rsidDel="00216840" w:rsidRDefault="00F50E0E" w:rsidP="007B5A9B">
            <w:pPr>
              <w:spacing w:line="204" w:lineRule="auto"/>
              <w:jc w:val="center"/>
              <w:rPr>
                <w:del w:id="3089" w:author="Balasubramanian, Ruchita" w:date="2025-08-06T09:13:00Z" w16du:dateUtc="2025-08-06T13:13:00Z"/>
                <w:rFonts w:ascii="Times New Roman" w:hAnsi="Times New Roman" w:cs="Times New Roman"/>
                <w:sz w:val="24"/>
                <w:szCs w:val="24"/>
                <w:rPrChange w:id="3090" w:author="Balasubramanian, Ruchita" w:date="2025-08-05T15:31:00Z" w16du:dateUtc="2025-08-05T19:31:00Z">
                  <w:rPr>
                    <w:del w:id="3091" w:author="Balasubramanian, Ruchita" w:date="2025-08-06T09:13:00Z" w16du:dateUtc="2025-08-06T13:13:00Z"/>
                    <w:sz w:val="15"/>
                    <w:szCs w:val="15"/>
                  </w:rPr>
                </w:rPrChange>
              </w:rPr>
            </w:pPr>
            <w:del w:id="30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93" w:author="Balasubramanian, Ruchita" w:date="2025-08-05T15:31:00Z" w16du:dateUtc="2025-08-05T19:31:00Z">
                    <w:rPr>
                      <w:rFonts w:eastAsia="Times New Roman"/>
                      <w:color w:val="000000"/>
                      <w:sz w:val="16"/>
                      <w:szCs w:val="16"/>
                      <w:lang w:val="en-US"/>
                    </w:rPr>
                  </w:rPrChange>
                </w:rPr>
                <w:delText>(79 - 390)</w:delText>
              </w:r>
            </w:del>
          </w:p>
        </w:tc>
        <w:tc>
          <w:tcPr>
            <w:tcW w:w="1138" w:type="dxa"/>
            <w:gridSpan w:val="2"/>
            <w:tcBorders>
              <w:top w:val="nil"/>
              <w:left w:val="single" w:sz="4" w:space="0" w:color="auto"/>
              <w:bottom w:val="single" w:sz="4" w:space="0" w:color="auto"/>
              <w:right w:val="single" w:sz="4" w:space="0" w:color="auto"/>
            </w:tcBorders>
            <w:shd w:val="clear" w:color="FFEE00" w:fill="FFEE00"/>
            <w:vAlign w:val="bottom"/>
            <w:tcPrChange w:id="30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E00" w:fill="FFEE00"/>
                <w:vAlign w:val="bottom"/>
              </w:tcPr>
            </w:tcPrChange>
          </w:tcPr>
          <w:p w14:paraId="0E84159D" w14:textId="5598B7D4" w:rsidR="00F50E0E" w:rsidRPr="00F77336" w:rsidDel="00216840" w:rsidRDefault="00F50E0E" w:rsidP="007B5A9B">
            <w:pPr>
              <w:spacing w:line="204" w:lineRule="auto"/>
              <w:jc w:val="center"/>
              <w:rPr>
                <w:del w:id="3095" w:author="Balasubramanian, Ruchita" w:date="2025-08-06T09:13:00Z" w16du:dateUtc="2025-08-06T13:13:00Z"/>
                <w:rFonts w:ascii="Times New Roman" w:hAnsi="Times New Roman" w:cs="Times New Roman"/>
                <w:sz w:val="24"/>
                <w:szCs w:val="24"/>
                <w:rPrChange w:id="3096" w:author="Balasubramanian, Ruchita" w:date="2025-08-05T15:31:00Z" w16du:dateUtc="2025-08-05T19:31:00Z">
                  <w:rPr>
                    <w:del w:id="3097" w:author="Balasubramanian, Ruchita" w:date="2025-08-06T09:13:00Z" w16du:dateUtc="2025-08-06T13:13:00Z"/>
                    <w:sz w:val="15"/>
                    <w:szCs w:val="15"/>
                  </w:rPr>
                </w:rPrChange>
              </w:rPr>
            </w:pPr>
            <w:del w:id="30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99" w:author="Balasubramanian, Ruchita" w:date="2025-08-05T15:31:00Z" w16du:dateUtc="2025-08-05T19:31:00Z">
                    <w:rPr>
                      <w:rFonts w:eastAsia="Times New Roman"/>
                      <w:color w:val="000000"/>
                      <w:sz w:val="16"/>
                      <w:szCs w:val="16"/>
                      <w:lang w:val="en-US"/>
                    </w:rPr>
                  </w:rPrChange>
                </w:rPr>
                <w:delText>(0.7 - 3.5%)</w:delText>
              </w:r>
            </w:del>
          </w:p>
        </w:tc>
      </w:tr>
      <w:tr w:rsidR="00F50E0E" w:rsidRPr="00F77336" w:rsidDel="00216840" w14:paraId="2EDC6482" w14:textId="6D6DBC4C" w:rsidTr="00216840">
        <w:tblPrEx>
          <w:tblW w:w="9246" w:type="dxa"/>
          <w:jc w:val="center"/>
          <w:tblCellMar>
            <w:left w:w="29" w:type="dxa"/>
            <w:right w:w="29" w:type="dxa"/>
          </w:tblCellMar>
          <w:tblPrExChange w:id="3100" w:author="Balasubramanian, Ruchita" w:date="2025-08-06T09:13:00Z" w16du:dateUtc="2025-08-06T13:13:00Z">
            <w:tblPrEx>
              <w:tblW w:w="9246" w:type="dxa"/>
              <w:jc w:val="center"/>
              <w:tblCellMar>
                <w:left w:w="29" w:type="dxa"/>
                <w:right w:w="29" w:type="dxa"/>
              </w:tblCellMar>
            </w:tblPrEx>
          </w:tblPrExChange>
        </w:tblPrEx>
        <w:trPr>
          <w:trHeight w:val="144"/>
          <w:jc w:val="center"/>
          <w:del w:id="3101" w:author="Balasubramanian, Ruchita" w:date="2025-08-06T09:13:00Z"/>
          <w:trPrChange w:id="31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1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6BB6724A" w14:textId="3D2C33D8" w:rsidR="00F50E0E" w:rsidRPr="00F77336" w:rsidDel="00216840" w:rsidRDefault="00F50E0E" w:rsidP="007B5A9B">
            <w:pPr>
              <w:spacing w:line="204" w:lineRule="auto"/>
              <w:jc w:val="center"/>
              <w:rPr>
                <w:del w:id="3104" w:author="Balasubramanian, Ruchita" w:date="2025-08-06T09:13:00Z" w16du:dateUtc="2025-08-06T13:13:00Z"/>
                <w:rFonts w:ascii="Times New Roman" w:hAnsi="Times New Roman" w:cs="Times New Roman"/>
                <w:b/>
                <w:bCs/>
                <w:sz w:val="24"/>
                <w:szCs w:val="24"/>
                <w:rPrChange w:id="3105" w:author="Balasubramanian, Ruchita" w:date="2025-08-05T15:31:00Z" w16du:dateUtc="2025-08-05T19:31:00Z">
                  <w:rPr>
                    <w:del w:id="3106" w:author="Balasubramanian, Ruchita" w:date="2025-08-06T09:13:00Z" w16du:dateUtc="2025-08-06T13:13:00Z"/>
                    <w:b/>
                    <w:bCs/>
                    <w:sz w:val="16"/>
                    <w:szCs w:val="16"/>
                  </w:rPr>
                </w:rPrChange>
              </w:rPr>
            </w:pPr>
            <w:del w:id="3107" w:author="Balasubramanian, Ruchita" w:date="2025-08-06T09:13:00Z" w16du:dateUtc="2025-08-06T13:13:00Z">
              <w:r w:rsidRPr="00F77336" w:rsidDel="00216840">
                <w:rPr>
                  <w:rFonts w:ascii="Times New Roman" w:hAnsi="Times New Roman" w:cs="Times New Roman"/>
                  <w:b/>
                  <w:bCs/>
                  <w:sz w:val="24"/>
                  <w:szCs w:val="24"/>
                  <w:rPrChange w:id="3108" w:author="Balasubramanian, Ruchita" w:date="2025-08-05T15:31:00Z" w16du:dateUtc="2025-08-05T19:31:00Z">
                    <w:rPr>
                      <w:b/>
                      <w:bCs/>
                      <w:sz w:val="16"/>
                      <w:szCs w:val="16"/>
                    </w:rPr>
                  </w:rPrChange>
                </w:rPr>
                <w:delText>Wisconsin</w:delText>
              </w:r>
            </w:del>
          </w:p>
        </w:tc>
        <w:tc>
          <w:tcPr>
            <w:tcW w:w="1427" w:type="dxa"/>
            <w:gridSpan w:val="2"/>
            <w:tcBorders>
              <w:top w:val="single" w:sz="4" w:space="0" w:color="auto"/>
              <w:left w:val="nil"/>
              <w:bottom w:val="nil"/>
              <w:right w:val="single" w:sz="4" w:space="0" w:color="auto"/>
            </w:tcBorders>
            <w:shd w:val="clear" w:color="FFFFFF" w:fill="FFFFFF"/>
            <w:tcPrChange w:id="31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514B5FD1" w14:textId="6764C90B" w:rsidR="00F50E0E" w:rsidRPr="00F77336" w:rsidDel="00216840" w:rsidRDefault="00F50E0E" w:rsidP="007B5A9B">
            <w:pPr>
              <w:spacing w:line="204" w:lineRule="auto"/>
              <w:jc w:val="center"/>
              <w:rPr>
                <w:del w:id="3110" w:author="Balasubramanian, Ruchita" w:date="2025-08-06T09:13:00Z" w16du:dateUtc="2025-08-06T13:13:00Z"/>
                <w:rFonts w:ascii="Times New Roman" w:hAnsi="Times New Roman" w:cs="Times New Roman"/>
                <w:sz w:val="24"/>
                <w:szCs w:val="24"/>
                <w:rPrChange w:id="3111" w:author="Balasubramanian, Ruchita" w:date="2025-08-05T15:31:00Z" w16du:dateUtc="2025-08-05T19:31:00Z">
                  <w:rPr>
                    <w:del w:id="3112" w:author="Balasubramanian, Ruchita" w:date="2025-08-06T09:13:00Z" w16du:dateUtc="2025-08-06T13:13:00Z"/>
                    <w:sz w:val="16"/>
                    <w:szCs w:val="16"/>
                  </w:rPr>
                </w:rPrChange>
              </w:rPr>
            </w:pPr>
            <w:del w:id="3113" w:author="Balasubramanian, Ruchita" w:date="2025-08-06T09:13:00Z" w16du:dateUtc="2025-08-06T13:13:00Z">
              <w:r w:rsidRPr="00F77336" w:rsidDel="00216840">
                <w:rPr>
                  <w:rFonts w:ascii="Times New Roman" w:hAnsi="Times New Roman" w:cs="Times New Roman"/>
                  <w:sz w:val="24"/>
                  <w:szCs w:val="24"/>
                  <w:rPrChange w:id="3114" w:author="Balasubramanian, Ruchita" w:date="2025-08-05T15:31:00Z" w16du:dateUtc="2025-08-05T19:31:00Z">
                    <w:rPr>
                      <w:sz w:val="16"/>
                      <w:szCs w:val="16"/>
                    </w:rPr>
                  </w:rPrChange>
                </w:rPr>
                <w:delText>1,468</w:delText>
              </w:r>
            </w:del>
          </w:p>
        </w:tc>
        <w:tc>
          <w:tcPr>
            <w:tcW w:w="1035" w:type="dxa"/>
            <w:tcBorders>
              <w:top w:val="single" w:sz="4" w:space="0" w:color="auto"/>
              <w:left w:val="nil"/>
              <w:bottom w:val="nil"/>
              <w:right w:val="single" w:sz="4" w:space="0" w:color="auto"/>
            </w:tcBorders>
            <w:shd w:val="clear" w:color="FFDA00" w:fill="FFDA00"/>
            <w:vAlign w:val="bottom"/>
            <w:tcPrChange w:id="31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DA00" w:fill="FFDA00"/>
                <w:vAlign w:val="bottom"/>
              </w:tcPr>
            </w:tcPrChange>
          </w:tcPr>
          <w:p w14:paraId="53A7B429" w14:textId="242253CC" w:rsidR="00F50E0E" w:rsidRPr="00F77336" w:rsidDel="00216840" w:rsidRDefault="00F50E0E" w:rsidP="007B5A9B">
            <w:pPr>
              <w:spacing w:line="204" w:lineRule="auto"/>
              <w:jc w:val="center"/>
              <w:rPr>
                <w:del w:id="3116" w:author="Balasubramanian, Ruchita" w:date="2025-08-06T09:13:00Z" w16du:dateUtc="2025-08-06T13:13:00Z"/>
                <w:rFonts w:ascii="Times New Roman" w:hAnsi="Times New Roman" w:cs="Times New Roman"/>
                <w:sz w:val="24"/>
                <w:szCs w:val="24"/>
                <w:rPrChange w:id="3117" w:author="Balasubramanian, Ruchita" w:date="2025-08-05T15:31:00Z" w16du:dateUtc="2025-08-05T19:31:00Z">
                  <w:rPr>
                    <w:del w:id="3118" w:author="Balasubramanian, Ruchita" w:date="2025-08-06T09:13:00Z" w16du:dateUtc="2025-08-06T13:13:00Z"/>
                    <w:sz w:val="15"/>
                    <w:szCs w:val="15"/>
                  </w:rPr>
                </w:rPrChange>
              </w:rPr>
            </w:pPr>
            <w:del w:id="31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20" w:author="Balasubramanian, Ruchita" w:date="2025-08-05T15:31:00Z" w16du:dateUtc="2025-08-05T19:31:00Z">
                    <w:rPr>
                      <w:rFonts w:eastAsia="Times New Roman"/>
                      <w:color w:val="000000"/>
                      <w:sz w:val="16"/>
                      <w:szCs w:val="16"/>
                      <w:lang w:val="en-US"/>
                    </w:rPr>
                  </w:rPrChange>
                </w:rPr>
                <w:delText>64</w:delText>
              </w:r>
            </w:del>
          </w:p>
        </w:tc>
        <w:tc>
          <w:tcPr>
            <w:tcW w:w="1138" w:type="dxa"/>
            <w:gridSpan w:val="3"/>
            <w:tcBorders>
              <w:top w:val="single" w:sz="4" w:space="0" w:color="auto"/>
              <w:left w:val="single" w:sz="4" w:space="0" w:color="auto"/>
              <w:bottom w:val="nil"/>
              <w:right w:val="single" w:sz="4" w:space="0" w:color="auto"/>
            </w:tcBorders>
            <w:shd w:val="clear" w:color="FFDA00" w:fill="FFDA00"/>
            <w:vAlign w:val="bottom"/>
            <w:tcPrChange w:id="31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DA00" w:fill="FFDA00"/>
                <w:vAlign w:val="bottom"/>
              </w:tcPr>
            </w:tcPrChange>
          </w:tcPr>
          <w:p w14:paraId="63B75D90" w14:textId="0936C976" w:rsidR="00F50E0E" w:rsidRPr="00F77336" w:rsidDel="00216840" w:rsidRDefault="00F50E0E" w:rsidP="007B5A9B">
            <w:pPr>
              <w:spacing w:line="204" w:lineRule="auto"/>
              <w:jc w:val="center"/>
              <w:rPr>
                <w:del w:id="3122" w:author="Balasubramanian, Ruchita" w:date="2025-08-06T09:13:00Z" w16du:dateUtc="2025-08-06T13:13:00Z"/>
                <w:rFonts w:ascii="Times New Roman" w:hAnsi="Times New Roman" w:cs="Times New Roman"/>
                <w:sz w:val="24"/>
                <w:szCs w:val="24"/>
                <w:rPrChange w:id="3123" w:author="Balasubramanian, Ruchita" w:date="2025-08-05T15:31:00Z" w16du:dateUtc="2025-08-05T19:31:00Z">
                  <w:rPr>
                    <w:del w:id="3124" w:author="Balasubramanian, Ruchita" w:date="2025-08-06T09:13:00Z" w16du:dateUtc="2025-08-06T13:13:00Z"/>
                    <w:sz w:val="15"/>
                    <w:szCs w:val="15"/>
                  </w:rPr>
                </w:rPrChange>
              </w:rPr>
            </w:pPr>
            <w:del w:id="31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26" w:author="Balasubramanian, Ruchita" w:date="2025-08-05T15:31:00Z" w16du:dateUtc="2025-08-05T19:31:00Z">
                    <w:rPr>
                      <w:rFonts w:eastAsia="Times New Roman"/>
                      <w:color w:val="000000"/>
                      <w:sz w:val="16"/>
                      <w:szCs w:val="16"/>
                      <w:lang w:val="en-US"/>
                    </w:rPr>
                  </w:rPrChange>
                </w:rPr>
                <w:delText>4.3%</w:delText>
              </w:r>
            </w:del>
          </w:p>
        </w:tc>
        <w:tc>
          <w:tcPr>
            <w:tcW w:w="1035" w:type="dxa"/>
            <w:tcBorders>
              <w:top w:val="single" w:sz="4" w:space="0" w:color="auto"/>
              <w:left w:val="single" w:sz="4" w:space="0" w:color="auto"/>
              <w:bottom w:val="nil"/>
              <w:right w:val="single" w:sz="4" w:space="0" w:color="auto"/>
            </w:tcBorders>
            <w:shd w:val="clear" w:color="FFDF00" w:fill="FFDF00"/>
            <w:vAlign w:val="bottom"/>
            <w:tcPrChange w:id="31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F00" w:fill="FFDF00"/>
                <w:vAlign w:val="bottom"/>
              </w:tcPr>
            </w:tcPrChange>
          </w:tcPr>
          <w:p w14:paraId="0C8D40E5" w14:textId="1D746881" w:rsidR="00F50E0E" w:rsidRPr="00F77336" w:rsidDel="00216840" w:rsidRDefault="00F50E0E" w:rsidP="007B5A9B">
            <w:pPr>
              <w:spacing w:line="204" w:lineRule="auto"/>
              <w:jc w:val="center"/>
              <w:rPr>
                <w:del w:id="3128" w:author="Balasubramanian, Ruchita" w:date="2025-08-06T09:13:00Z" w16du:dateUtc="2025-08-06T13:13:00Z"/>
                <w:rFonts w:ascii="Times New Roman" w:hAnsi="Times New Roman" w:cs="Times New Roman"/>
                <w:sz w:val="24"/>
                <w:szCs w:val="24"/>
                <w:rPrChange w:id="3129" w:author="Balasubramanian, Ruchita" w:date="2025-08-05T15:31:00Z" w16du:dateUtc="2025-08-05T19:31:00Z">
                  <w:rPr>
                    <w:del w:id="3130" w:author="Balasubramanian, Ruchita" w:date="2025-08-06T09:13:00Z" w16du:dateUtc="2025-08-06T13:13:00Z"/>
                    <w:sz w:val="15"/>
                    <w:szCs w:val="15"/>
                  </w:rPr>
                </w:rPrChange>
              </w:rPr>
            </w:pPr>
            <w:del w:id="31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32" w:author="Balasubramanian, Ruchita" w:date="2025-08-05T15:31:00Z" w16du:dateUtc="2025-08-05T19:31:00Z">
                    <w:rPr>
                      <w:rFonts w:eastAsia="Times New Roman"/>
                      <w:color w:val="000000"/>
                      <w:sz w:val="16"/>
                      <w:szCs w:val="16"/>
                      <w:lang w:val="en-US"/>
                    </w:rPr>
                  </w:rPrChange>
                </w:rPr>
                <w:delText>55</w:delText>
              </w:r>
            </w:del>
          </w:p>
        </w:tc>
        <w:tc>
          <w:tcPr>
            <w:tcW w:w="1138" w:type="dxa"/>
            <w:gridSpan w:val="3"/>
            <w:tcBorders>
              <w:top w:val="single" w:sz="4" w:space="0" w:color="auto"/>
              <w:left w:val="single" w:sz="4" w:space="0" w:color="auto"/>
              <w:bottom w:val="nil"/>
              <w:right w:val="single" w:sz="4" w:space="0" w:color="auto"/>
            </w:tcBorders>
            <w:shd w:val="clear" w:color="FFDF00" w:fill="FFDF00"/>
            <w:vAlign w:val="bottom"/>
            <w:tcPrChange w:id="31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DF00" w:fill="FFDF00"/>
                <w:vAlign w:val="bottom"/>
              </w:tcPr>
            </w:tcPrChange>
          </w:tcPr>
          <w:p w14:paraId="21FF5408" w14:textId="634506CE" w:rsidR="00F50E0E" w:rsidRPr="00F77336" w:rsidDel="00216840" w:rsidRDefault="00F50E0E" w:rsidP="007B5A9B">
            <w:pPr>
              <w:spacing w:line="204" w:lineRule="auto"/>
              <w:jc w:val="center"/>
              <w:rPr>
                <w:del w:id="3134" w:author="Balasubramanian, Ruchita" w:date="2025-08-06T09:13:00Z" w16du:dateUtc="2025-08-06T13:13:00Z"/>
                <w:rFonts w:ascii="Times New Roman" w:hAnsi="Times New Roman" w:cs="Times New Roman"/>
                <w:sz w:val="24"/>
                <w:szCs w:val="24"/>
                <w:rPrChange w:id="3135" w:author="Balasubramanian, Ruchita" w:date="2025-08-05T15:31:00Z" w16du:dateUtc="2025-08-05T19:31:00Z">
                  <w:rPr>
                    <w:del w:id="3136" w:author="Balasubramanian, Ruchita" w:date="2025-08-06T09:13:00Z" w16du:dateUtc="2025-08-06T13:13:00Z"/>
                    <w:sz w:val="15"/>
                    <w:szCs w:val="15"/>
                  </w:rPr>
                </w:rPrChange>
              </w:rPr>
            </w:pPr>
            <w:del w:id="31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38" w:author="Balasubramanian, Ruchita" w:date="2025-08-05T15:31:00Z" w16du:dateUtc="2025-08-05T19:31:00Z">
                    <w:rPr>
                      <w:rFonts w:eastAsia="Times New Roman"/>
                      <w:color w:val="000000"/>
                      <w:sz w:val="16"/>
                      <w:szCs w:val="16"/>
                      <w:lang w:val="en-US"/>
                    </w:rPr>
                  </w:rPrChange>
                </w:rPr>
                <w:delText>3.8%</w:delText>
              </w:r>
            </w:del>
          </w:p>
        </w:tc>
        <w:tc>
          <w:tcPr>
            <w:tcW w:w="1035" w:type="dxa"/>
            <w:tcBorders>
              <w:top w:val="single" w:sz="4" w:space="0" w:color="auto"/>
              <w:left w:val="single" w:sz="4" w:space="0" w:color="auto"/>
              <w:bottom w:val="nil"/>
              <w:right w:val="single" w:sz="4" w:space="0" w:color="auto"/>
            </w:tcBorders>
            <w:shd w:val="clear" w:color="FFEF00" w:fill="FFEF00"/>
            <w:vAlign w:val="bottom"/>
            <w:tcPrChange w:id="31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F00" w:fill="FFEF00"/>
                <w:vAlign w:val="bottom"/>
              </w:tcPr>
            </w:tcPrChange>
          </w:tcPr>
          <w:p w14:paraId="5B476B48" w14:textId="5BF79E7A" w:rsidR="00F50E0E" w:rsidRPr="00F77336" w:rsidDel="00216840" w:rsidRDefault="00F50E0E" w:rsidP="007B5A9B">
            <w:pPr>
              <w:spacing w:line="204" w:lineRule="auto"/>
              <w:jc w:val="center"/>
              <w:rPr>
                <w:del w:id="3140" w:author="Balasubramanian, Ruchita" w:date="2025-08-06T09:13:00Z" w16du:dateUtc="2025-08-06T13:13:00Z"/>
                <w:rFonts w:ascii="Times New Roman" w:hAnsi="Times New Roman" w:cs="Times New Roman"/>
                <w:sz w:val="24"/>
                <w:szCs w:val="24"/>
                <w:rPrChange w:id="3141" w:author="Balasubramanian, Ruchita" w:date="2025-08-05T15:31:00Z" w16du:dateUtc="2025-08-05T19:31:00Z">
                  <w:rPr>
                    <w:del w:id="3142" w:author="Balasubramanian, Ruchita" w:date="2025-08-06T09:13:00Z" w16du:dateUtc="2025-08-06T13:13:00Z"/>
                    <w:sz w:val="15"/>
                    <w:szCs w:val="15"/>
                  </w:rPr>
                </w:rPrChange>
              </w:rPr>
            </w:pPr>
            <w:del w:id="31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44" w:author="Balasubramanian, Ruchita" w:date="2025-08-05T15:31:00Z" w16du:dateUtc="2025-08-05T19:31:00Z">
                    <w:rPr>
                      <w:rFonts w:eastAsia="Times New Roman"/>
                      <w:color w:val="000000"/>
                      <w:sz w:val="16"/>
                      <w:szCs w:val="16"/>
                      <w:lang w:val="en-US"/>
                    </w:rPr>
                  </w:rPrChange>
                </w:rPr>
                <w:delText>28</w:delText>
              </w:r>
            </w:del>
          </w:p>
        </w:tc>
        <w:tc>
          <w:tcPr>
            <w:tcW w:w="1138" w:type="dxa"/>
            <w:gridSpan w:val="2"/>
            <w:tcBorders>
              <w:top w:val="single" w:sz="4" w:space="0" w:color="auto"/>
              <w:left w:val="single" w:sz="4" w:space="0" w:color="auto"/>
              <w:bottom w:val="nil"/>
              <w:right w:val="single" w:sz="4" w:space="0" w:color="auto"/>
            </w:tcBorders>
            <w:shd w:val="clear" w:color="FFEF00" w:fill="FFEF00"/>
            <w:vAlign w:val="bottom"/>
            <w:tcPrChange w:id="31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F00" w:fill="FFEF00"/>
                <w:vAlign w:val="bottom"/>
              </w:tcPr>
            </w:tcPrChange>
          </w:tcPr>
          <w:p w14:paraId="5DEB81B8" w14:textId="7FC96D29" w:rsidR="00F50E0E" w:rsidRPr="00F77336" w:rsidDel="00216840" w:rsidRDefault="00F50E0E" w:rsidP="007B5A9B">
            <w:pPr>
              <w:spacing w:line="204" w:lineRule="auto"/>
              <w:jc w:val="center"/>
              <w:rPr>
                <w:del w:id="3146" w:author="Balasubramanian, Ruchita" w:date="2025-08-06T09:13:00Z" w16du:dateUtc="2025-08-06T13:13:00Z"/>
                <w:rFonts w:ascii="Times New Roman" w:hAnsi="Times New Roman" w:cs="Times New Roman"/>
                <w:sz w:val="24"/>
                <w:szCs w:val="24"/>
                <w:rPrChange w:id="3147" w:author="Balasubramanian, Ruchita" w:date="2025-08-05T15:31:00Z" w16du:dateUtc="2025-08-05T19:31:00Z">
                  <w:rPr>
                    <w:del w:id="3148" w:author="Balasubramanian, Ruchita" w:date="2025-08-06T09:13:00Z" w16du:dateUtc="2025-08-06T13:13:00Z"/>
                    <w:sz w:val="15"/>
                    <w:szCs w:val="15"/>
                  </w:rPr>
                </w:rPrChange>
              </w:rPr>
            </w:pPr>
            <w:del w:id="31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50" w:author="Balasubramanian, Ruchita" w:date="2025-08-05T15:31:00Z" w16du:dateUtc="2025-08-05T19:31:00Z">
                    <w:rPr>
                      <w:rFonts w:eastAsia="Times New Roman"/>
                      <w:color w:val="000000"/>
                      <w:sz w:val="16"/>
                      <w:szCs w:val="16"/>
                      <w:lang w:val="en-US"/>
                    </w:rPr>
                  </w:rPrChange>
                </w:rPr>
                <w:delText>1.9%</w:delText>
              </w:r>
            </w:del>
          </w:p>
        </w:tc>
      </w:tr>
      <w:tr w:rsidR="00F50E0E" w:rsidRPr="00F77336" w:rsidDel="00216840" w14:paraId="65932953" w14:textId="00151F01" w:rsidTr="00216840">
        <w:tblPrEx>
          <w:tblW w:w="9246" w:type="dxa"/>
          <w:jc w:val="center"/>
          <w:tblCellMar>
            <w:left w:w="29" w:type="dxa"/>
            <w:right w:w="29" w:type="dxa"/>
          </w:tblCellMar>
          <w:tblPrExChange w:id="3151" w:author="Balasubramanian, Ruchita" w:date="2025-08-06T09:13:00Z" w16du:dateUtc="2025-08-06T13:13:00Z">
            <w:tblPrEx>
              <w:tblW w:w="9246" w:type="dxa"/>
              <w:jc w:val="center"/>
              <w:tblCellMar>
                <w:left w:w="29" w:type="dxa"/>
                <w:right w:w="29" w:type="dxa"/>
              </w:tblCellMar>
            </w:tblPrEx>
          </w:tblPrExChange>
        </w:tblPrEx>
        <w:trPr>
          <w:trHeight w:val="144"/>
          <w:jc w:val="center"/>
          <w:del w:id="3152" w:author="Balasubramanian, Ruchita" w:date="2025-08-06T09:13:00Z"/>
          <w:trPrChange w:id="31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1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5808A1F2" w14:textId="25DD99EF" w:rsidR="00F50E0E" w:rsidRPr="00F77336" w:rsidDel="00216840" w:rsidRDefault="00F50E0E" w:rsidP="007B5A9B">
            <w:pPr>
              <w:spacing w:line="204" w:lineRule="auto"/>
              <w:jc w:val="center"/>
              <w:rPr>
                <w:del w:id="3155" w:author="Balasubramanian, Ruchita" w:date="2025-08-06T09:13:00Z" w16du:dateUtc="2025-08-06T13:13:00Z"/>
                <w:rFonts w:ascii="Times New Roman" w:hAnsi="Times New Roman" w:cs="Times New Roman"/>
                <w:sz w:val="24"/>
                <w:szCs w:val="24"/>
                <w:rPrChange w:id="3156" w:author="Balasubramanian, Ruchita" w:date="2025-08-05T15:31:00Z" w16du:dateUtc="2025-08-05T19:31:00Z">
                  <w:rPr>
                    <w:del w:id="3157"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1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5E39AF22" w14:textId="2F923EFC" w:rsidR="00F50E0E" w:rsidRPr="00F77336" w:rsidDel="00216840" w:rsidRDefault="00F50E0E" w:rsidP="007B5A9B">
            <w:pPr>
              <w:spacing w:line="204" w:lineRule="auto"/>
              <w:jc w:val="center"/>
              <w:rPr>
                <w:del w:id="3159" w:author="Balasubramanian, Ruchita" w:date="2025-08-06T09:13:00Z" w16du:dateUtc="2025-08-06T13:13:00Z"/>
                <w:rFonts w:ascii="Times New Roman" w:hAnsi="Times New Roman" w:cs="Times New Roman"/>
                <w:sz w:val="24"/>
                <w:szCs w:val="24"/>
                <w:rPrChange w:id="3160" w:author="Balasubramanian, Ruchita" w:date="2025-08-05T15:31:00Z" w16du:dateUtc="2025-08-05T19:31:00Z">
                  <w:rPr>
                    <w:del w:id="3161" w:author="Balasubramanian, Ruchita" w:date="2025-08-06T09:13:00Z" w16du:dateUtc="2025-08-06T13:13:00Z"/>
                    <w:sz w:val="16"/>
                    <w:szCs w:val="16"/>
                  </w:rPr>
                </w:rPrChange>
              </w:rPr>
            </w:pPr>
            <w:del w:id="3162" w:author="Balasubramanian, Ruchita" w:date="2025-08-06T09:13:00Z" w16du:dateUtc="2025-08-06T13:13:00Z">
              <w:r w:rsidRPr="00F77336" w:rsidDel="00216840">
                <w:rPr>
                  <w:rFonts w:ascii="Times New Roman" w:hAnsi="Times New Roman" w:cs="Times New Roman"/>
                  <w:sz w:val="24"/>
                  <w:szCs w:val="24"/>
                  <w:rPrChange w:id="3163" w:author="Balasubramanian, Ruchita" w:date="2025-08-05T15:31:00Z" w16du:dateUtc="2025-08-05T19:31:00Z">
                    <w:rPr>
                      <w:sz w:val="16"/>
                      <w:szCs w:val="16"/>
                    </w:rPr>
                  </w:rPrChange>
                </w:rPr>
                <w:delText>(1,170 - 1,802)</w:delText>
              </w:r>
            </w:del>
          </w:p>
        </w:tc>
        <w:tc>
          <w:tcPr>
            <w:tcW w:w="1035" w:type="dxa"/>
            <w:tcBorders>
              <w:top w:val="nil"/>
              <w:left w:val="nil"/>
              <w:bottom w:val="single" w:sz="4" w:space="0" w:color="auto"/>
              <w:right w:val="single" w:sz="4" w:space="0" w:color="auto"/>
            </w:tcBorders>
            <w:shd w:val="clear" w:color="FFDA00" w:fill="FFDA00"/>
            <w:vAlign w:val="bottom"/>
            <w:tcPrChange w:id="31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DA00" w:fill="FFDA00"/>
                <w:vAlign w:val="bottom"/>
              </w:tcPr>
            </w:tcPrChange>
          </w:tcPr>
          <w:p w14:paraId="66008C9B" w14:textId="11E42FF8" w:rsidR="00F50E0E" w:rsidRPr="00F77336" w:rsidDel="00216840" w:rsidRDefault="00F50E0E" w:rsidP="007B5A9B">
            <w:pPr>
              <w:spacing w:line="204" w:lineRule="auto"/>
              <w:jc w:val="center"/>
              <w:rPr>
                <w:del w:id="3165" w:author="Balasubramanian, Ruchita" w:date="2025-08-06T09:13:00Z" w16du:dateUtc="2025-08-06T13:13:00Z"/>
                <w:rFonts w:ascii="Times New Roman" w:hAnsi="Times New Roman" w:cs="Times New Roman"/>
                <w:sz w:val="24"/>
                <w:szCs w:val="24"/>
                <w:rPrChange w:id="3166" w:author="Balasubramanian, Ruchita" w:date="2025-08-05T15:31:00Z" w16du:dateUtc="2025-08-05T19:31:00Z">
                  <w:rPr>
                    <w:del w:id="3167" w:author="Balasubramanian, Ruchita" w:date="2025-08-06T09:13:00Z" w16du:dateUtc="2025-08-06T13:13:00Z"/>
                    <w:sz w:val="15"/>
                    <w:szCs w:val="15"/>
                  </w:rPr>
                </w:rPrChange>
              </w:rPr>
            </w:pPr>
            <w:del w:id="31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69" w:author="Balasubramanian, Ruchita" w:date="2025-08-05T15:31:00Z" w16du:dateUtc="2025-08-05T19:31:00Z">
                    <w:rPr>
                      <w:rFonts w:eastAsia="Times New Roman"/>
                      <w:color w:val="000000"/>
                      <w:sz w:val="16"/>
                      <w:szCs w:val="16"/>
                      <w:lang w:val="en-US"/>
                    </w:rPr>
                  </w:rPrChange>
                </w:rPr>
                <w:delText>(23 - 119)</w:delText>
              </w:r>
            </w:del>
          </w:p>
        </w:tc>
        <w:tc>
          <w:tcPr>
            <w:tcW w:w="1138" w:type="dxa"/>
            <w:gridSpan w:val="3"/>
            <w:tcBorders>
              <w:top w:val="nil"/>
              <w:left w:val="single" w:sz="4" w:space="0" w:color="auto"/>
              <w:bottom w:val="single" w:sz="4" w:space="0" w:color="auto"/>
              <w:right w:val="single" w:sz="4" w:space="0" w:color="auto"/>
            </w:tcBorders>
            <w:shd w:val="clear" w:color="FFDA00" w:fill="FFDA00"/>
            <w:vAlign w:val="bottom"/>
            <w:tcPrChange w:id="31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DA00" w:fill="FFDA00"/>
                <w:vAlign w:val="bottom"/>
              </w:tcPr>
            </w:tcPrChange>
          </w:tcPr>
          <w:p w14:paraId="3E1F0DAB" w14:textId="791D495C" w:rsidR="00F50E0E" w:rsidRPr="00F77336" w:rsidDel="00216840" w:rsidRDefault="00F50E0E" w:rsidP="007B5A9B">
            <w:pPr>
              <w:spacing w:line="204" w:lineRule="auto"/>
              <w:jc w:val="center"/>
              <w:rPr>
                <w:del w:id="3171" w:author="Balasubramanian, Ruchita" w:date="2025-08-06T09:13:00Z" w16du:dateUtc="2025-08-06T13:13:00Z"/>
                <w:rFonts w:ascii="Times New Roman" w:hAnsi="Times New Roman" w:cs="Times New Roman"/>
                <w:sz w:val="24"/>
                <w:szCs w:val="24"/>
                <w:rPrChange w:id="3172" w:author="Balasubramanian, Ruchita" w:date="2025-08-05T15:31:00Z" w16du:dateUtc="2025-08-05T19:31:00Z">
                  <w:rPr>
                    <w:del w:id="3173" w:author="Balasubramanian, Ruchita" w:date="2025-08-06T09:13:00Z" w16du:dateUtc="2025-08-06T13:13:00Z"/>
                    <w:sz w:val="15"/>
                    <w:szCs w:val="15"/>
                  </w:rPr>
                </w:rPrChange>
              </w:rPr>
            </w:pPr>
            <w:del w:id="31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75" w:author="Balasubramanian, Ruchita" w:date="2025-08-05T15:31:00Z" w16du:dateUtc="2025-08-05T19:31:00Z">
                    <w:rPr>
                      <w:rFonts w:eastAsia="Times New Roman"/>
                      <w:color w:val="000000"/>
                      <w:sz w:val="16"/>
                      <w:szCs w:val="16"/>
                      <w:lang w:val="en-US"/>
                    </w:rPr>
                  </w:rPrChange>
                </w:rPr>
                <w:delText>(1.5 - 8.1%)</w:delText>
              </w:r>
            </w:del>
          </w:p>
        </w:tc>
        <w:tc>
          <w:tcPr>
            <w:tcW w:w="1035" w:type="dxa"/>
            <w:tcBorders>
              <w:top w:val="nil"/>
              <w:left w:val="single" w:sz="4" w:space="0" w:color="auto"/>
              <w:bottom w:val="single" w:sz="4" w:space="0" w:color="auto"/>
              <w:right w:val="single" w:sz="4" w:space="0" w:color="auto"/>
            </w:tcBorders>
            <w:shd w:val="clear" w:color="FFDF00" w:fill="FFDF00"/>
            <w:vAlign w:val="bottom"/>
            <w:tcPrChange w:id="31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DF00" w:fill="FFDF00"/>
                <w:vAlign w:val="bottom"/>
              </w:tcPr>
            </w:tcPrChange>
          </w:tcPr>
          <w:p w14:paraId="485C4086" w14:textId="1B376645" w:rsidR="00F50E0E" w:rsidRPr="00F77336" w:rsidDel="00216840" w:rsidRDefault="00F50E0E" w:rsidP="007B5A9B">
            <w:pPr>
              <w:spacing w:line="204" w:lineRule="auto"/>
              <w:jc w:val="center"/>
              <w:rPr>
                <w:del w:id="3177" w:author="Balasubramanian, Ruchita" w:date="2025-08-06T09:13:00Z" w16du:dateUtc="2025-08-06T13:13:00Z"/>
                <w:rFonts w:ascii="Times New Roman" w:hAnsi="Times New Roman" w:cs="Times New Roman"/>
                <w:sz w:val="24"/>
                <w:szCs w:val="24"/>
                <w:rPrChange w:id="3178" w:author="Balasubramanian, Ruchita" w:date="2025-08-05T15:31:00Z" w16du:dateUtc="2025-08-05T19:31:00Z">
                  <w:rPr>
                    <w:del w:id="3179" w:author="Balasubramanian, Ruchita" w:date="2025-08-06T09:13:00Z" w16du:dateUtc="2025-08-06T13:13:00Z"/>
                    <w:sz w:val="15"/>
                    <w:szCs w:val="15"/>
                  </w:rPr>
                </w:rPrChange>
              </w:rPr>
            </w:pPr>
            <w:del w:id="31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81" w:author="Balasubramanian, Ruchita" w:date="2025-08-05T15:31:00Z" w16du:dateUtc="2025-08-05T19:31:00Z">
                    <w:rPr>
                      <w:rFonts w:eastAsia="Times New Roman"/>
                      <w:color w:val="000000"/>
                      <w:sz w:val="16"/>
                      <w:szCs w:val="16"/>
                      <w:lang w:val="en-US"/>
                    </w:rPr>
                  </w:rPrChange>
                </w:rPr>
                <w:delText>(20 - 103)</w:delText>
              </w:r>
            </w:del>
          </w:p>
        </w:tc>
        <w:tc>
          <w:tcPr>
            <w:tcW w:w="1138" w:type="dxa"/>
            <w:gridSpan w:val="3"/>
            <w:tcBorders>
              <w:top w:val="nil"/>
              <w:left w:val="single" w:sz="4" w:space="0" w:color="auto"/>
              <w:bottom w:val="single" w:sz="4" w:space="0" w:color="auto"/>
              <w:right w:val="single" w:sz="4" w:space="0" w:color="auto"/>
            </w:tcBorders>
            <w:shd w:val="clear" w:color="FFDF00" w:fill="FFDF00"/>
            <w:vAlign w:val="bottom"/>
            <w:tcPrChange w:id="31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DF00" w:fill="FFDF00"/>
                <w:vAlign w:val="bottom"/>
              </w:tcPr>
            </w:tcPrChange>
          </w:tcPr>
          <w:p w14:paraId="162421A2" w14:textId="41866798" w:rsidR="00F50E0E" w:rsidRPr="00F77336" w:rsidDel="00216840" w:rsidRDefault="00F50E0E" w:rsidP="007B5A9B">
            <w:pPr>
              <w:spacing w:line="204" w:lineRule="auto"/>
              <w:jc w:val="center"/>
              <w:rPr>
                <w:del w:id="3183" w:author="Balasubramanian, Ruchita" w:date="2025-08-06T09:13:00Z" w16du:dateUtc="2025-08-06T13:13:00Z"/>
                <w:rFonts w:ascii="Times New Roman" w:hAnsi="Times New Roman" w:cs="Times New Roman"/>
                <w:sz w:val="24"/>
                <w:szCs w:val="24"/>
                <w:rPrChange w:id="3184" w:author="Balasubramanian, Ruchita" w:date="2025-08-05T15:31:00Z" w16du:dateUtc="2025-08-05T19:31:00Z">
                  <w:rPr>
                    <w:del w:id="3185" w:author="Balasubramanian, Ruchita" w:date="2025-08-06T09:13:00Z" w16du:dateUtc="2025-08-06T13:13:00Z"/>
                    <w:sz w:val="15"/>
                    <w:szCs w:val="15"/>
                  </w:rPr>
                </w:rPrChange>
              </w:rPr>
            </w:pPr>
            <w:del w:id="31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87" w:author="Balasubramanian, Ruchita" w:date="2025-08-05T15:31:00Z" w16du:dateUtc="2025-08-05T19:31:00Z">
                    <w:rPr>
                      <w:rFonts w:eastAsia="Times New Roman"/>
                      <w:color w:val="000000"/>
                      <w:sz w:val="16"/>
                      <w:szCs w:val="16"/>
                      <w:lang w:val="en-US"/>
                    </w:rPr>
                  </w:rPrChange>
                </w:rPr>
                <w:delText>(1.4 - 7.0%)</w:delText>
              </w:r>
            </w:del>
          </w:p>
        </w:tc>
        <w:tc>
          <w:tcPr>
            <w:tcW w:w="1035" w:type="dxa"/>
            <w:tcBorders>
              <w:top w:val="nil"/>
              <w:left w:val="single" w:sz="4" w:space="0" w:color="auto"/>
              <w:bottom w:val="single" w:sz="4" w:space="0" w:color="auto"/>
              <w:right w:val="single" w:sz="4" w:space="0" w:color="auto"/>
            </w:tcBorders>
            <w:shd w:val="clear" w:color="FFEF00" w:fill="FFEF00"/>
            <w:vAlign w:val="bottom"/>
            <w:tcPrChange w:id="31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F00" w:fill="FFEF00"/>
                <w:vAlign w:val="bottom"/>
              </w:tcPr>
            </w:tcPrChange>
          </w:tcPr>
          <w:p w14:paraId="032B0C3D" w14:textId="447E83E2" w:rsidR="00F50E0E" w:rsidRPr="00F77336" w:rsidDel="00216840" w:rsidRDefault="00F50E0E" w:rsidP="007B5A9B">
            <w:pPr>
              <w:spacing w:line="204" w:lineRule="auto"/>
              <w:jc w:val="center"/>
              <w:rPr>
                <w:del w:id="3189" w:author="Balasubramanian, Ruchita" w:date="2025-08-06T09:13:00Z" w16du:dateUtc="2025-08-06T13:13:00Z"/>
                <w:rFonts w:ascii="Times New Roman" w:hAnsi="Times New Roman" w:cs="Times New Roman"/>
                <w:sz w:val="24"/>
                <w:szCs w:val="24"/>
                <w:rPrChange w:id="3190" w:author="Balasubramanian, Ruchita" w:date="2025-08-05T15:31:00Z" w16du:dateUtc="2025-08-05T19:31:00Z">
                  <w:rPr>
                    <w:del w:id="3191" w:author="Balasubramanian, Ruchita" w:date="2025-08-06T09:13:00Z" w16du:dateUtc="2025-08-06T13:13:00Z"/>
                    <w:sz w:val="15"/>
                    <w:szCs w:val="15"/>
                  </w:rPr>
                </w:rPrChange>
              </w:rPr>
            </w:pPr>
            <w:del w:id="31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93" w:author="Balasubramanian, Ruchita" w:date="2025-08-05T15:31:00Z" w16du:dateUtc="2025-08-05T19:31:00Z">
                    <w:rPr>
                      <w:rFonts w:eastAsia="Times New Roman"/>
                      <w:color w:val="000000"/>
                      <w:sz w:val="16"/>
                      <w:szCs w:val="16"/>
                      <w:lang w:val="en-US"/>
                    </w:rPr>
                  </w:rPrChange>
                </w:rPr>
                <w:delText>(11 - 52)</w:delText>
              </w:r>
            </w:del>
          </w:p>
        </w:tc>
        <w:tc>
          <w:tcPr>
            <w:tcW w:w="1138" w:type="dxa"/>
            <w:gridSpan w:val="2"/>
            <w:tcBorders>
              <w:top w:val="nil"/>
              <w:left w:val="single" w:sz="4" w:space="0" w:color="auto"/>
              <w:bottom w:val="single" w:sz="4" w:space="0" w:color="auto"/>
              <w:right w:val="single" w:sz="4" w:space="0" w:color="auto"/>
            </w:tcBorders>
            <w:shd w:val="clear" w:color="FFEF00" w:fill="FFEF00"/>
            <w:vAlign w:val="bottom"/>
            <w:tcPrChange w:id="31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F00" w:fill="FFEF00"/>
                <w:vAlign w:val="bottom"/>
              </w:tcPr>
            </w:tcPrChange>
          </w:tcPr>
          <w:p w14:paraId="25811F1C" w14:textId="54C40C35" w:rsidR="00F50E0E" w:rsidRPr="00F77336" w:rsidDel="00216840" w:rsidRDefault="00F50E0E" w:rsidP="007B5A9B">
            <w:pPr>
              <w:spacing w:line="204" w:lineRule="auto"/>
              <w:jc w:val="center"/>
              <w:rPr>
                <w:del w:id="3195" w:author="Balasubramanian, Ruchita" w:date="2025-08-06T09:13:00Z" w16du:dateUtc="2025-08-06T13:13:00Z"/>
                <w:rFonts w:ascii="Times New Roman" w:hAnsi="Times New Roman" w:cs="Times New Roman"/>
                <w:sz w:val="24"/>
                <w:szCs w:val="24"/>
                <w:rPrChange w:id="3196" w:author="Balasubramanian, Ruchita" w:date="2025-08-05T15:31:00Z" w16du:dateUtc="2025-08-05T19:31:00Z">
                  <w:rPr>
                    <w:del w:id="3197" w:author="Balasubramanian, Ruchita" w:date="2025-08-06T09:13:00Z" w16du:dateUtc="2025-08-06T13:13:00Z"/>
                    <w:sz w:val="15"/>
                    <w:szCs w:val="15"/>
                  </w:rPr>
                </w:rPrChange>
              </w:rPr>
            </w:pPr>
            <w:del w:id="31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99" w:author="Balasubramanian, Ruchita" w:date="2025-08-05T15:31:00Z" w16du:dateUtc="2025-08-05T19:31:00Z">
                    <w:rPr>
                      <w:rFonts w:eastAsia="Times New Roman"/>
                      <w:color w:val="000000"/>
                      <w:sz w:val="16"/>
                      <w:szCs w:val="16"/>
                      <w:lang w:val="en-US"/>
                    </w:rPr>
                  </w:rPrChange>
                </w:rPr>
                <w:delText>(0.7 - 3.5%)</w:delText>
              </w:r>
            </w:del>
          </w:p>
        </w:tc>
      </w:tr>
      <w:tr w:rsidR="00F50E0E" w:rsidRPr="00F77336" w:rsidDel="00216840" w14:paraId="5980594F" w14:textId="47D2BB39" w:rsidTr="00216840">
        <w:tblPrEx>
          <w:tblW w:w="9246" w:type="dxa"/>
          <w:jc w:val="center"/>
          <w:tblCellMar>
            <w:left w:w="29" w:type="dxa"/>
            <w:right w:w="29" w:type="dxa"/>
          </w:tblCellMar>
          <w:tblPrExChange w:id="3200" w:author="Balasubramanian, Ruchita" w:date="2025-08-06T09:13:00Z" w16du:dateUtc="2025-08-06T13:13:00Z">
            <w:tblPrEx>
              <w:tblW w:w="9246" w:type="dxa"/>
              <w:jc w:val="center"/>
              <w:tblCellMar>
                <w:left w:w="29" w:type="dxa"/>
                <w:right w:w="29" w:type="dxa"/>
              </w:tblCellMar>
            </w:tblPrEx>
          </w:tblPrExChange>
        </w:tblPrEx>
        <w:trPr>
          <w:trHeight w:val="144"/>
          <w:jc w:val="center"/>
          <w:del w:id="3201" w:author="Balasubramanian, Ruchita" w:date="2025-08-06T09:13:00Z"/>
          <w:trPrChange w:id="32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2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59A52FD0" w14:textId="21804A88" w:rsidR="00F50E0E" w:rsidRPr="00F77336" w:rsidDel="00216840" w:rsidRDefault="00F50E0E" w:rsidP="007B5A9B">
            <w:pPr>
              <w:spacing w:line="204" w:lineRule="auto"/>
              <w:jc w:val="center"/>
              <w:rPr>
                <w:del w:id="3204" w:author="Balasubramanian, Ruchita" w:date="2025-08-06T09:13:00Z" w16du:dateUtc="2025-08-06T13:13:00Z"/>
                <w:rFonts w:ascii="Times New Roman" w:hAnsi="Times New Roman" w:cs="Times New Roman"/>
                <w:b/>
                <w:bCs/>
                <w:sz w:val="24"/>
                <w:szCs w:val="24"/>
                <w:rPrChange w:id="3205" w:author="Balasubramanian, Ruchita" w:date="2025-08-05T15:31:00Z" w16du:dateUtc="2025-08-05T19:31:00Z">
                  <w:rPr>
                    <w:del w:id="3206" w:author="Balasubramanian, Ruchita" w:date="2025-08-06T09:13:00Z" w16du:dateUtc="2025-08-06T13:13:00Z"/>
                    <w:b/>
                    <w:bCs/>
                    <w:sz w:val="16"/>
                    <w:szCs w:val="16"/>
                  </w:rPr>
                </w:rPrChange>
              </w:rPr>
            </w:pPr>
            <w:del w:id="3207" w:author="Balasubramanian, Ruchita" w:date="2025-08-06T09:13:00Z" w16du:dateUtc="2025-08-06T13:13:00Z">
              <w:r w:rsidRPr="00F77336" w:rsidDel="00216840">
                <w:rPr>
                  <w:rFonts w:ascii="Times New Roman" w:hAnsi="Times New Roman" w:cs="Times New Roman"/>
                  <w:b/>
                  <w:bCs/>
                  <w:sz w:val="24"/>
                  <w:szCs w:val="24"/>
                  <w:rPrChange w:id="3208" w:author="Balasubramanian, Ruchita" w:date="2025-08-05T15:31:00Z" w16du:dateUtc="2025-08-05T19:31:00Z">
                    <w:rPr>
                      <w:b/>
                      <w:bCs/>
                      <w:sz w:val="16"/>
                      <w:szCs w:val="16"/>
                    </w:rPr>
                  </w:rPrChange>
                </w:rPr>
                <w:delText>Kentucky</w:delText>
              </w:r>
            </w:del>
          </w:p>
        </w:tc>
        <w:tc>
          <w:tcPr>
            <w:tcW w:w="1427" w:type="dxa"/>
            <w:gridSpan w:val="2"/>
            <w:tcBorders>
              <w:top w:val="single" w:sz="4" w:space="0" w:color="auto"/>
              <w:left w:val="nil"/>
              <w:bottom w:val="nil"/>
              <w:right w:val="single" w:sz="4" w:space="0" w:color="auto"/>
            </w:tcBorders>
            <w:shd w:val="clear" w:color="FFFFFF" w:fill="FFFFFF"/>
            <w:tcPrChange w:id="32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31283686" w14:textId="19842DE8" w:rsidR="00F50E0E" w:rsidRPr="00F77336" w:rsidDel="00216840" w:rsidRDefault="00F50E0E" w:rsidP="007B5A9B">
            <w:pPr>
              <w:spacing w:line="204" w:lineRule="auto"/>
              <w:jc w:val="center"/>
              <w:rPr>
                <w:del w:id="3210" w:author="Balasubramanian, Ruchita" w:date="2025-08-06T09:13:00Z" w16du:dateUtc="2025-08-06T13:13:00Z"/>
                <w:rFonts w:ascii="Times New Roman" w:hAnsi="Times New Roman" w:cs="Times New Roman"/>
                <w:sz w:val="24"/>
                <w:szCs w:val="24"/>
                <w:rPrChange w:id="3211" w:author="Balasubramanian, Ruchita" w:date="2025-08-05T15:31:00Z" w16du:dateUtc="2025-08-05T19:31:00Z">
                  <w:rPr>
                    <w:del w:id="3212" w:author="Balasubramanian, Ruchita" w:date="2025-08-06T09:13:00Z" w16du:dateUtc="2025-08-06T13:13:00Z"/>
                    <w:sz w:val="16"/>
                    <w:szCs w:val="16"/>
                  </w:rPr>
                </w:rPrChange>
              </w:rPr>
            </w:pPr>
            <w:del w:id="3213" w:author="Balasubramanian, Ruchita" w:date="2025-08-06T09:13:00Z" w16du:dateUtc="2025-08-06T13:13:00Z">
              <w:r w:rsidRPr="00F77336" w:rsidDel="00216840">
                <w:rPr>
                  <w:rFonts w:ascii="Times New Roman" w:hAnsi="Times New Roman" w:cs="Times New Roman"/>
                  <w:sz w:val="24"/>
                  <w:szCs w:val="24"/>
                  <w:rPrChange w:id="3214" w:author="Balasubramanian, Ruchita" w:date="2025-08-05T15:31:00Z" w16du:dateUtc="2025-08-05T19:31:00Z">
                    <w:rPr>
                      <w:sz w:val="16"/>
                      <w:szCs w:val="16"/>
                    </w:rPr>
                  </w:rPrChange>
                </w:rPr>
                <w:delText>1,365</w:delText>
              </w:r>
            </w:del>
          </w:p>
        </w:tc>
        <w:tc>
          <w:tcPr>
            <w:tcW w:w="1035" w:type="dxa"/>
            <w:tcBorders>
              <w:top w:val="single" w:sz="4" w:space="0" w:color="auto"/>
              <w:left w:val="nil"/>
              <w:bottom w:val="nil"/>
              <w:right w:val="single" w:sz="4" w:space="0" w:color="auto"/>
            </w:tcBorders>
            <w:shd w:val="clear" w:color="FFDD00" w:fill="FFDD00"/>
            <w:vAlign w:val="bottom"/>
            <w:tcPrChange w:id="32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DD00" w:fill="FFDD00"/>
                <w:vAlign w:val="bottom"/>
              </w:tcPr>
            </w:tcPrChange>
          </w:tcPr>
          <w:p w14:paraId="6EC08519" w14:textId="389F4DD0" w:rsidR="00F50E0E" w:rsidRPr="00F77336" w:rsidDel="00216840" w:rsidRDefault="00F50E0E" w:rsidP="007B5A9B">
            <w:pPr>
              <w:spacing w:line="204" w:lineRule="auto"/>
              <w:jc w:val="center"/>
              <w:rPr>
                <w:del w:id="3216" w:author="Balasubramanian, Ruchita" w:date="2025-08-06T09:13:00Z" w16du:dateUtc="2025-08-06T13:13:00Z"/>
                <w:rFonts w:ascii="Times New Roman" w:hAnsi="Times New Roman" w:cs="Times New Roman"/>
                <w:sz w:val="24"/>
                <w:szCs w:val="24"/>
                <w:rPrChange w:id="3217" w:author="Balasubramanian, Ruchita" w:date="2025-08-05T15:31:00Z" w16du:dateUtc="2025-08-05T19:31:00Z">
                  <w:rPr>
                    <w:del w:id="3218" w:author="Balasubramanian, Ruchita" w:date="2025-08-06T09:13:00Z" w16du:dateUtc="2025-08-06T13:13:00Z"/>
                    <w:sz w:val="15"/>
                    <w:szCs w:val="15"/>
                  </w:rPr>
                </w:rPrChange>
              </w:rPr>
            </w:pPr>
            <w:del w:id="32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20" w:author="Balasubramanian, Ruchita" w:date="2025-08-05T15:31:00Z" w16du:dateUtc="2025-08-05T19:31:00Z">
                    <w:rPr>
                      <w:rFonts w:eastAsia="Times New Roman"/>
                      <w:color w:val="000000"/>
                      <w:sz w:val="16"/>
                      <w:szCs w:val="16"/>
                      <w:lang w:val="en-US"/>
                    </w:rPr>
                  </w:rPrChange>
                </w:rPr>
                <w:delText>55</w:delText>
              </w:r>
            </w:del>
          </w:p>
        </w:tc>
        <w:tc>
          <w:tcPr>
            <w:tcW w:w="1138" w:type="dxa"/>
            <w:gridSpan w:val="3"/>
            <w:tcBorders>
              <w:top w:val="single" w:sz="4" w:space="0" w:color="auto"/>
              <w:left w:val="single" w:sz="4" w:space="0" w:color="auto"/>
              <w:bottom w:val="nil"/>
              <w:right w:val="single" w:sz="4" w:space="0" w:color="auto"/>
            </w:tcBorders>
            <w:shd w:val="clear" w:color="FFDD00" w:fill="FFDD00"/>
            <w:vAlign w:val="bottom"/>
            <w:tcPrChange w:id="32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DD00" w:fill="FFDD00"/>
                <w:vAlign w:val="bottom"/>
              </w:tcPr>
            </w:tcPrChange>
          </w:tcPr>
          <w:p w14:paraId="6ABF08CA" w14:textId="05321933" w:rsidR="00F50E0E" w:rsidRPr="00F77336" w:rsidDel="00216840" w:rsidRDefault="00F50E0E" w:rsidP="007B5A9B">
            <w:pPr>
              <w:spacing w:line="204" w:lineRule="auto"/>
              <w:jc w:val="center"/>
              <w:rPr>
                <w:del w:id="3222" w:author="Balasubramanian, Ruchita" w:date="2025-08-06T09:13:00Z" w16du:dateUtc="2025-08-06T13:13:00Z"/>
                <w:rFonts w:ascii="Times New Roman" w:hAnsi="Times New Roman" w:cs="Times New Roman"/>
                <w:sz w:val="24"/>
                <w:szCs w:val="24"/>
                <w:rPrChange w:id="3223" w:author="Balasubramanian, Ruchita" w:date="2025-08-05T15:31:00Z" w16du:dateUtc="2025-08-05T19:31:00Z">
                  <w:rPr>
                    <w:del w:id="3224" w:author="Balasubramanian, Ruchita" w:date="2025-08-06T09:13:00Z" w16du:dateUtc="2025-08-06T13:13:00Z"/>
                    <w:sz w:val="15"/>
                    <w:szCs w:val="15"/>
                  </w:rPr>
                </w:rPrChange>
              </w:rPr>
            </w:pPr>
            <w:del w:id="32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26" w:author="Balasubramanian, Ruchita" w:date="2025-08-05T15:31:00Z" w16du:dateUtc="2025-08-05T19:31:00Z">
                    <w:rPr>
                      <w:rFonts w:eastAsia="Times New Roman"/>
                      <w:color w:val="000000"/>
                      <w:sz w:val="16"/>
                      <w:szCs w:val="16"/>
                      <w:lang w:val="en-US"/>
                    </w:rPr>
                  </w:rPrChange>
                </w:rPr>
                <w:delText>4.0%</w:delText>
              </w:r>
            </w:del>
          </w:p>
        </w:tc>
        <w:tc>
          <w:tcPr>
            <w:tcW w:w="1035" w:type="dxa"/>
            <w:tcBorders>
              <w:top w:val="single" w:sz="4" w:space="0" w:color="auto"/>
              <w:left w:val="single" w:sz="4" w:space="0" w:color="auto"/>
              <w:bottom w:val="nil"/>
              <w:right w:val="single" w:sz="4" w:space="0" w:color="auto"/>
            </w:tcBorders>
            <w:shd w:val="clear" w:color="FFE100" w:fill="FFE100"/>
            <w:vAlign w:val="bottom"/>
            <w:tcPrChange w:id="32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100" w:fill="FFE100"/>
                <w:vAlign w:val="bottom"/>
              </w:tcPr>
            </w:tcPrChange>
          </w:tcPr>
          <w:p w14:paraId="3DC11F33" w14:textId="2E73CF3A" w:rsidR="00F50E0E" w:rsidRPr="00F77336" w:rsidDel="00216840" w:rsidRDefault="00F50E0E" w:rsidP="007B5A9B">
            <w:pPr>
              <w:spacing w:line="204" w:lineRule="auto"/>
              <w:jc w:val="center"/>
              <w:rPr>
                <w:del w:id="3228" w:author="Balasubramanian, Ruchita" w:date="2025-08-06T09:13:00Z" w16du:dateUtc="2025-08-06T13:13:00Z"/>
                <w:rFonts w:ascii="Times New Roman" w:hAnsi="Times New Roman" w:cs="Times New Roman"/>
                <w:sz w:val="24"/>
                <w:szCs w:val="24"/>
                <w:rPrChange w:id="3229" w:author="Balasubramanian, Ruchita" w:date="2025-08-05T15:31:00Z" w16du:dateUtc="2025-08-05T19:31:00Z">
                  <w:rPr>
                    <w:del w:id="3230" w:author="Balasubramanian, Ruchita" w:date="2025-08-06T09:13:00Z" w16du:dateUtc="2025-08-06T13:13:00Z"/>
                    <w:sz w:val="15"/>
                    <w:szCs w:val="15"/>
                  </w:rPr>
                </w:rPrChange>
              </w:rPr>
            </w:pPr>
            <w:del w:id="32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32" w:author="Balasubramanian, Ruchita" w:date="2025-08-05T15:31:00Z" w16du:dateUtc="2025-08-05T19:31:00Z">
                    <w:rPr>
                      <w:rFonts w:eastAsia="Times New Roman"/>
                      <w:color w:val="000000"/>
                      <w:sz w:val="16"/>
                      <w:szCs w:val="16"/>
                      <w:lang w:val="en-US"/>
                    </w:rPr>
                  </w:rPrChange>
                </w:rPr>
                <w:delText>48</w:delText>
              </w:r>
            </w:del>
          </w:p>
        </w:tc>
        <w:tc>
          <w:tcPr>
            <w:tcW w:w="1138" w:type="dxa"/>
            <w:gridSpan w:val="3"/>
            <w:tcBorders>
              <w:top w:val="single" w:sz="4" w:space="0" w:color="auto"/>
              <w:left w:val="single" w:sz="4" w:space="0" w:color="auto"/>
              <w:bottom w:val="nil"/>
              <w:right w:val="single" w:sz="4" w:space="0" w:color="auto"/>
            </w:tcBorders>
            <w:shd w:val="clear" w:color="FFE100" w:fill="FFE100"/>
            <w:vAlign w:val="bottom"/>
            <w:tcPrChange w:id="32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100" w:fill="FFE100"/>
                <w:vAlign w:val="bottom"/>
              </w:tcPr>
            </w:tcPrChange>
          </w:tcPr>
          <w:p w14:paraId="34D6BDFF" w14:textId="0B488776" w:rsidR="00F50E0E" w:rsidRPr="00F77336" w:rsidDel="00216840" w:rsidRDefault="00F50E0E" w:rsidP="007B5A9B">
            <w:pPr>
              <w:spacing w:line="204" w:lineRule="auto"/>
              <w:jc w:val="center"/>
              <w:rPr>
                <w:del w:id="3234" w:author="Balasubramanian, Ruchita" w:date="2025-08-06T09:13:00Z" w16du:dateUtc="2025-08-06T13:13:00Z"/>
                <w:rFonts w:ascii="Times New Roman" w:hAnsi="Times New Roman" w:cs="Times New Roman"/>
                <w:sz w:val="24"/>
                <w:szCs w:val="24"/>
                <w:rPrChange w:id="3235" w:author="Balasubramanian, Ruchita" w:date="2025-08-05T15:31:00Z" w16du:dateUtc="2025-08-05T19:31:00Z">
                  <w:rPr>
                    <w:del w:id="3236" w:author="Balasubramanian, Ruchita" w:date="2025-08-06T09:13:00Z" w16du:dateUtc="2025-08-06T13:13:00Z"/>
                    <w:sz w:val="15"/>
                    <w:szCs w:val="15"/>
                  </w:rPr>
                </w:rPrChange>
              </w:rPr>
            </w:pPr>
            <w:del w:id="32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38" w:author="Balasubramanian, Ruchita" w:date="2025-08-05T15:31:00Z" w16du:dateUtc="2025-08-05T19:31:00Z">
                    <w:rPr>
                      <w:rFonts w:eastAsia="Times New Roman"/>
                      <w:color w:val="000000"/>
                      <w:sz w:val="16"/>
                      <w:szCs w:val="16"/>
                      <w:lang w:val="en-US"/>
                    </w:rPr>
                  </w:rPrChange>
                </w:rPr>
                <w:delText>3.5%</w:delText>
              </w:r>
            </w:del>
          </w:p>
        </w:tc>
        <w:tc>
          <w:tcPr>
            <w:tcW w:w="1035" w:type="dxa"/>
            <w:tcBorders>
              <w:top w:val="single" w:sz="4" w:space="0" w:color="auto"/>
              <w:left w:val="single" w:sz="4" w:space="0" w:color="auto"/>
              <w:bottom w:val="nil"/>
              <w:right w:val="single" w:sz="4" w:space="0" w:color="auto"/>
            </w:tcBorders>
            <w:shd w:val="clear" w:color="FFEF00" w:fill="FFEF00"/>
            <w:vAlign w:val="bottom"/>
            <w:tcPrChange w:id="32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F00" w:fill="FFEF00"/>
                <w:vAlign w:val="bottom"/>
              </w:tcPr>
            </w:tcPrChange>
          </w:tcPr>
          <w:p w14:paraId="2D43AAA4" w14:textId="1A4C43A0" w:rsidR="00F50E0E" w:rsidRPr="00F77336" w:rsidDel="00216840" w:rsidRDefault="00F50E0E" w:rsidP="007B5A9B">
            <w:pPr>
              <w:spacing w:line="204" w:lineRule="auto"/>
              <w:jc w:val="center"/>
              <w:rPr>
                <w:del w:id="3240" w:author="Balasubramanian, Ruchita" w:date="2025-08-06T09:13:00Z" w16du:dateUtc="2025-08-06T13:13:00Z"/>
                <w:rFonts w:ascii="Times New Roman" w:hAnsi="Times New Roman" w:cs="Times New Roman"/>
                <w:sz w:val="24"/>
                <w:szCs w:val="24"/>
                <w:rPrChange w:id="3241" w:author="Balasubramanian, Ruchita" w:date="2025-08-05T15:31:00Z" w16du:dateUtc="2025-08-05T19:31:00Z">
                  <w:rPr>
                    <w:del w:id="3242" w:author="Balasubramanian, Ruchita" w:date="2025-08-06T09:13:00Z" w16du:dateUtc="2025-08-06T13:13:00Z"/>
                    <w:sz w:val="15"/>
                    <w:szCs w:val="15"/>
                  </w:rPr>
                </w:rPrChange>
              </w:rPr>
            </w:pPr>
            <w:del w:id="32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44" w:author="Balasubramanian, Ruchita" w:date="2025-08-05T15:31:00Z" w16du:dateUtc="2025-08-05T19:31:00Z">
                    <w:rPr>
                      <w:rFonts w:eastAsia="Times New Roman"/>
                      <w:color w:val="000000"/>
                      <w:sz w:val="16"/>
                      <w:szCs w:val="16"/>
                      <w:lang w:val="en-US"/>
                    </w:rPr>
                  </w:rPrChange>
                </w:rPr>
                <w:delText>26</w:delText>
              </w:r>
            </w:del>
          </w:p>
        </w:tc>
        <w:tc>
          <w:tcPr>
            <w:tcW w:w="1138" w:type="dxa"/>
            <w:gridSpan w:val="2"/>
            <w:tcBorders>
              <w:top w:val="single" w:sz="4" w:space="0" w:color="auto"/>
              <w:left w:val="single" w:sz="4" w:space="0" w:color="auto"/>
              <w:bottom w:val="nil"/>
              <w:right w:val="single" w:sz="4" w:space="0" w:color="auto"/>
            </w:tcBorders>
            <w:shd w:val="clear" w:color="FFEF00" w:fill="FFEF00"/>
            <w:vAlign w:val="bottom"/>
            <w:tcPrChange w:id="32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F00" w:fill="FFEF00"/>
                <w:vAlign w:val="bottom"/>
              </w:tcPr>
            </w:tcPrChange>
          </w:tcPr>
          <w:p w14:paraId="17F6289A" w14:textId="58B8E269" w:rsidR="00F50E0E" w:rsidRPr="00F77336" w:rsidDel="00216840" w:rsidRDefault="00F50E0E" w:rsidP="007B5A9B">
            <w:pPr>
              <w:spacing w:line="204" w:lineRule="auto"/>
              <w:jc w:val="center"/>
              <w:rPr>
                <w:del w:id="3246" w:author="Balasubramanian, Ruchita" w:date="2025-08-06T09:13:00Z" w16du:dateUtc="2025-08-06T13:13:00Z"/>
                <w:rFonts w:ascii="Times New Roman" w:hAnsi="Times New Roman" w:cs="Times New Roman"/>
                <w:sz w:val="24"/>
                <w:szCs w:val="24"/>
                <w:rPrChange w:id="3247" w:author="Balasubramanian, Ruchita" w:date="2025-08-05T15:31:00Z" w16du:dateUtc="2025-08-05T19:31:00Z">
                  <w:rPr>
                    <w:del w:id="3248" w:author="Balasubramanian, Ruchita" w:date="2025-08-06T09:13:00Z" w16du:dateUtc="2025-08-06T13:13:00Z"/>
                    <w:sz w:val="15"/>
                    <w:szCs w:val="15"/>
                  </w:rPr>
                </w:rPrChange>
              </w:rPr>
            </w:pPr>
            <w:del w:id="32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50" w:author="Balasubramanian, Ruchita" w:date="2025-08-05T15:31:00Z" w16du:dateUtc="2025-08-05T19:31:00Z">
                    <w:rPr>
                      <w:rFonts w:eastAsia="Times New Roman"/>
                      <w:color w:val="000000"/>
                      <w:sz w:val="16"/>
                      <w:szCs w:val="16"/>
                      <w:lang w:val="en-US"/>
                    </w:rPr>
                  </w:rPrChange>
                </w:rPr>
                <w:delText>1.9%</w:delText>
              </w:r>
            </w:del>
          </w:p>
        </w:tc>
      </w:tr>
      <w:tr w:rsidR="00F50E0E" w:rsidRPr="00F77336" w:rsidDel="00216840" w14:paraId="34209952" w14:textId="498C046E" w:rsidTr="00216840">
        <w:tblPrEx>
          <w:tblW w:w="9246" w:type="dxa"/>
          <w:jc w:val="center"/>
          <w:tblCellMar>
            <w:left w:w="29" w:type="dxa"/>
            <w:right w:w="29" w:type="dxa"/>
          </w:tblCellMar>
          <w:tblPrExChange w:id="3251" w:author="Balasubramanian, Ruchita" w:date="2025-08-06T09:13:00Z" w16du:dateUtc="2025-08-06T13:13:00Z">
            <w:tblPrEx>
              <w:tblW w:w="9246" w:type="dxa"/>
              <w:jc w:val="center"/>
              <w:tblCellMar>
                <w:left w:w="29" w:type="dxa"/>
                <w:right w:w="29" w:type="dxa"/>
              </w:tblCellMar>
            </w:tblPrEx>
          </w:tblPrExChange>
        </w:tblPrEx>
        <w:trPr>
          <w:trHeight w:val="144"/>
          <w:jc w:val="center"/>
          <w:del w:id="3252" w:author="Balasubramanian, Ruchita" w:date="2025-08-06T09:13:00Z"/>
          <w:trPrChange w:id="32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2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2BEF22D6" w14:textId="7A6554D1" w:rsidR="00F50E0E" w:rsidRPr="00F77336" w:rsidDel="00216840" w:rsidRDefault="00F50E0E" w:rsidP="007B5A9B">
            <w:pPr>
              <w:spacing w:line="204" w:lineRule="auto"/>
              <w:jc w:val="center"/>
              <w:rPr>
                <w:del w:id="3255" w:author="Balasubramanian, Ruchita" w:date="2025-08-06T09:13:00Z" w16du:dateUtc="2025-08-06T13:13:00Z"/>
                <w:rFonts w:ascii="Times New Roman" w:hAnsi="Times New Roman" w:cs="Times New Roman"/>
                <w:b/>
                <w:bCs/>
                <w:sz w:val="24"/>
                <w:szCs w:val="24"/>
                <w:rPrChange w:id="3256" w:author="Balasubramanian, Ruchita" w:date="2025-08-05T15:31:00Z" w16du:dateUtc="2025-08-05T19:31:00Z">
                  <w:rPr>
                    <w:del w:id="3257"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2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10183E3E" w14:textId="22328A04" w:rsidR="00F50E0E" w:rsidRPr="00F77336" w:rsidDel="00216840" w:rsidRDefault="00F50E0E" w:rsidP="007B5A9B">
            <w:pPr>
              <w:spacing w:line="204" w:lineRule="auto"/>
              <w:jc w:val="center"/>
              <w:rPr>
                <w:del w:id="3259" w:author="Balasubramanian, Ruchita" w:date="2025-08-06T09:13:00Z" w16du:dateUtc="2025-08-06T13:13:00Z"/>
                <w:rFonts w:ascii="Times New Roman" w:hAnsi="Times New Roman" w:cs="Times New Roman"/>
                <w:sz w:val="24"/>
                <w:szCs w:val="24"/>
                <w:rPrChange w:id="3260" w:author="Balasubramanian, Ruchita" w:date="2025-08-05T15:31:00Z" w16du:dateUtc="2025-08-05T19:31:00Z">
                  <w:rPr>
                    <w:del w:id="3261" w:author="Balasubramanian, Ruchita" w:date="2025-08-06T09:13:00Z" w16du:dateUtc="2025-08-06T13:13:00Z"/>
                    <w:sz w:val="16"/>
                    <w:szCs w:val="16"/>
                  </w:rPr>
                </w:rPrChange>
              </w:rPr>
            </w:pPr>
            <w:del w:id="3262" w:author="Balasubramanian, Ruchita" w:date="2025-08-06T09:13:00Z" w16du:dateUtc="2025-08-06T13:13:00Z">
              <w:r w:rsidRPr="00F77336" w:rsidDel="00216840">
                <w:rPr>
                  <w:rFonts w:ascii="Times New Roman" w:hAnsi="Times New Roman" w:cs="Times New Roman"/>
                  <w:sz w:val="24"/>
                  <w:szCs w:val="24"/>
                  <w:rPrChange w:id="3263" w:author="Balasubramanian, Ruchita" w:date="2025-08-05T15:31:00Z" w16du:dateUtc="2025-08-05T19:31:00Z">
                    <w:rPr>
                      <w:sz w:val="16"/>
                      <w:szCs w:val="16"/>
                    </w:rPr>
                  </w:rPrChange>
                </w:rPr>
                <w:delText>(1,153 - 1,662)</w:delText>
              </w:r>
            </w:del>
          </w:p>
        </w:tc>
        <w:tc>
          <w:tcPr>
            <w:tcW w:w="1035" w:type="dxa"/>
            <w:tcBorders>
              <w:top w:val="nil"/>
              <w:left w:val="nil"/>
              <w:bottom w:val="single" w:sz="4" w:space="0" w:color="auto"/>
              <w:right w:val="single" w:sz="4" w:space="0" w:color="auto"/>
            </w:tcBorders>
            <w:shd w:val="clear" w:color="FFDD00" w:fill="FFDD00"/>
            <w:vAlign w:val="bottom"/>
            <w:tcPrChange w:id="32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DD00" w:fill="FFDD00"/>
                <w:vAlign w:val="bottom"/>
              </w:tcPr>
            </w:tcPrChange>
          </w:tcPr>
          <w:p w14:paraId="0D18837A" w14:textId="081F8F29" w:rsidR="00F50E0E" w:rsidRPr="00F77336" w:rsidDel="00216840" w:rsidRDefault="00F50E0E" w:rsidP="007B5A9B">
            <w:pPr>
              <w:spacing w:line="204" w:lineRule="auto"/>
              <w:jc w:val="center"/>
              <w:rPr>
                <w:del w:id="3265" w:author="Balasubramanian, Ruchita" w:date="2025-08-06T09:13:00Z" w16du:dateUtc="2025-08-06T13:13:00Z"/>
                <w:rFonts w:ascii="Times New Roman" w:hAnsi="Times New Roman" w:cs="Times New Roman"/>
                <w:sz w:val="24"/>
                <w:szCs w:val="24"/>
                <w:rPrChange w:id="3266" w:author="Balasubramanian, Ruchita" w:date="2025-08-05T15:31:00Z" w16du:dateUtc="2025-08-05T19:31:00Z">
                  <w:rPr>
                    <w:del w:id="3267" w:author="Balasubramanian, Ruchita" w:date="2025-08-06T09:13:00Z" w16du:dateUtc="2025-08-06T13:13:00Z"/>
                    <w:sz w:val="15"/>
                    <w:szCs w:val="15"/>
                  </w:rPr>
                </w:rPrChange>
              </w:rPr>
            </w:pPr>
            <w:del w:id="32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69" w:author="Balasubramanian, Ruchita" w:date="2025-08-05T15:31:00Z" w16du:dateUtc="2025-08-05T19:31:00Z">
                    <w:rPr>
                      <w:rFonts w:eastAsia="Times New Roman"/>
                      <w:color w:val="000000"/>
                      <w:sz w:val="16"/>
                      <w:szCs w:val="16"/>
                      <w:lang w:val="en-US"/>
                    </w:rPr>
                  </w:rPrChange>
                </w:rPr>
                <w:delText>(19 - 106)</w:delText>
              </w:r>
            </w:del>
          </w:p>
        </w:tc>
        <w:tc>
          <w:tcPr>
            <w:tcW w:w="1138" w:type="dxa"/>
            <w:gridSpan w:val="3"/>
            <w:tcBorders>
              <w:top w:val="nil"/>
              <w:left w:val="single" w:sz="4" w:space="0" w:color="auto"/>
              <w:bottom w:val="single" w:sz="4" w:space="0" w:color="auto"/>
              <w:right w:val="single" w:sz="4" w:space="0" w:color="auto"/>
            </w:tcBorders>
            <w:shd w:val="clear" w:color="FFDD00" w:fill="FFDD00"/>
            <w:vAlign w:val="bottom"/>
            <w:tcPrChange w:id="32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DD00" w:fill="FFDD00"/>
                <w:vAlign w:val="bottom"/>
              </w:tcPr>
            </w:tcPrChange>
          </w:tcPr>
          <w:p w14:paraId="0078A695" w14:textId="1E578AEA" w:rsidR="00F50E0E" w:rsidRPr="00F77336" w:rsidDel="00216840" w:rsidRDefault="00F50E0E" w:rsidP="007B5A9B">
            <w:pPr>
              <w:spacing w:line="204" w:lineRule="auto"/>
              <w:jc w:val="center"/>
              <w:rPr>
                <w:del w:id="3271" w:author="Balasubramanian, Ruchita" w:date="2025-08-06T09:13:00Z" w16du:dateUtc="2025-08-06T13:13:00Z"/>
                <w:rFonts w:ascii="Times New Roman" w:hAnsi="Times New Roman" w:cs="Times New Roman"/>
                <w:sz w:val="24"/>
                <w:szCs w:val="24"/>
                <w:rPrChange w:id="3272" w:author="Balasubramanian, Ruchita" w:date="2025-08-05T15:31:00Z" w16du:dateUtc="2025-08-05T19:31:00Z">
                  <w:rPr>
                    <w:del w:id="3273" w:author="Balasubramanian, Ruchita" w:date="2025-08-06T09:13:00Z" w16du:dateUtc="2025-08-06T13:13:00Z"/>
                    <w:sz w:val="15"/>
                    <w:szCs w:val="15"/>
                  </w:rPr>
                </w:rPrChange>
              </w:rPr>
            </w:pPr>
            <w:del w:id="32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75" w:author="Balasubramanian, Ruchita" w:date="2025-08-05T15:31:00Z" w16du:dateUtc="2025-08-05T19:31:00Z">
                    <w:rPr>
                      <w:rFonts w:eastAsia="Times New Roman"/>
                      <w:color w:val="000000"/>
                      <w:sz w:val="16"/>
                      <w:szCs w:val="16"/>
                      <w:lang w:val="en-US"/>
                    </w:rPr>
                  </w:rPrChange>
                </w:rPr>
                <w:delText>(1.4 - 7.0%)</w:delText>
              </w:r>
            </w:del>
          </w:p>
        </w:tc>
        <w:tc>
          <w:tcPr>
            <w:tcW w:w="1035" w:type="dxa"/>
            <w:tcBorders>
              <w:top w:val="nil"/>
              <w:left w:val="single" w:sz="4" w:space="0" w:color="auto"/>
              <w:bottom w:val="single" w:sz="4" w:space="0" w:color="auto"/>
              <w:right w:val="single" w:sz="4" w:space="0" w:color="auto"/>
            </w:tcBorders>
            <w:shd w:val="clear" w:color="FFE100" w:fill="FFE100"/>
            <w:vAlign w:val="bottom"/>
            <w:tcPrChange w:id="32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100" w:fill="FFE100"/>
                <w:vAlign w:val="bottom"/>
              </w:tcPr>
            </w:tcPrChange>
          </w:tcPr>
          <w:p w14:paraId="2F9B4BA4" w14:textId="7F2E722F" w:rsidR="00F50E0E" w:rsidRPr="00F77336" w:rsidDel="00216840" w:rsidRDefault="00F50E0E" w:rsidP="007B5A9B">
            <w:pPr>
              <w:spacing w:line="204" w:lineRule="auto"/>
              <w:jc w:val="center"/>
              <w:rPr>
                <w:del w:id="3277" w:author="Balasubramanian, Ruchita" w:date="2025-08-06T09:13:00Z" w16du:dateUtc="2025-08-06T13:13:00Z"/>
                <w:rFonts w:ascii="Times New Roman" w:hAnsi="Times New Roman" w:cs="Times New Roman"/>
                <w:sz w:val="24"/>
                <w:szCs w:val="24"/>
                <w:rPrChange w:id="3278" w:author="Balasubramanian, Ruchita" w:date="2025-08-05T15:31:00Z" w16du:dateUtc="2025-08-05T19:31:00Z">
                  <w:rPr>
                    <w:del w:id="3279" w:author="Balasubramanian, Ruchita" w:date="2025-08-06T09:13:00Z" w16du:dateUtc="2025-08-06T13:13:00Z"/>
                    <w:sz w:val="15"/>
                    <w:szCs w:val="15"/>
                  </w:rPr>
                </w:rPrChange>
              </w:rPr>
            </w:pPr>
            <w:del w:id="32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81" w:author="Balasubramanian, Ruchita" w:date="2025-08-05T15:31:00Z" w16du:dateUtc="2025-08-05T19:31:00Z">
                    <w:rPr>
                      <w:rFonts w:eastAsia="Times New Roman"/>
                      <w:color w:val="000000"/>
                      <w:sz w:val="16"/>
                      <w:szCs w:val="16"/>
                      <w:lang w:val="en-US"/>
                    </w:rPr>
                  </w:rPrChange>
                </w:rPr>
                <w:delText>(16 - 92)</w:delText>
              </w:r>
            </w:del>
          </w:p>
        </w:tc>
        <w:tc>
          <w:tcPr>
            <w:tcW w:w="1138" w:type="dxa"/>
            <w:gridSpan w:val="3"/>
            <w:tcBorders>
              <w:top w:val="nil"/>
              <w:left w:val="single" w:sz="4" w:space="0" w:color="auto"/>
              <w:bottom w:val="single" w:sz="4" w:space="0" w:color="auto"/>
              <w:right w:val="single" w:sz="4" w:space="0" w:color="auto"/>
            </w:tcBorders>
            <w:shd w:val="clear" w:color="FFE100" w:fill="FFE100"/>
            <w:vAlign w:val="bottom"/>
            <w:tcPrChange w:id="32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100" w:fill="FFE100"/>
                <w:vAlign w:val="bottom"/>
              </w:tcPr>
            </w:tcPrChange>
          </w:tcPr>
          <w:p w14:paraId="73B19E2E" w14:textId="2066422A" w:rsidR="00F50E0E" w:rsidRPr="00F77336" w:rsidDel="00216840" w:rsidRDefault="00F50E0E" w:rsidP="007B5A9B">
            <w:pPr>
              <w:spacing w:line="204" w:lineRule="auto"/>
              <w:jc w:val="center"/>
              <w:rPr>
                <w:del w:id="3283" w:author="Balasubramanian, Ruchita" w:date="2025-08-06T09:13:00Z" w16du:dateUtc="2025-08-06T13:13:00Z"/>
                <w:rFonts w:ascii="Times New Roman" w:hAnsi="Times New Roman" w:cs="Times New Roman"/>
                <w:sz w:val="24"/>
                <w:szCs w:val="24"/>
                <w:rPrChange w:id="3284" w:author="Balasubramanian, Ruchita" w:date="2025-08-05T15:31:00Z" w16du:dateUtc="2025-08-05T19:31:00Z">
                  <w:rPr>
                    <w:del w:id="3285" w:author="Balasubramanian, Ruchita" w:date="2025-08-06T09:13:00Z" w16du:dateUtc="2025-08-06T13:13:00Z"/>
                    <w:sz w:val="15"/>
                    <w:szCs w:val="15"/>
                  </w:rPr>
                </w:rPrChange>
              </w:rPr>
            </w:pPr>
            <w:del w:id="32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87" w:author="Balasubramanian, Ruchita" w:date="2025-08-05T15:31:00Z" w16du:dateUtc="2025-08-05T19:31:00Z">
                    <w:rPr>
                      <w:rFonts w:eastAsia="Times New Roman"/>
                      <w:color w:val="000000"/>
                      <w:sz w:val="16"/>
                      <w:szCs w:val="16"/>
                      <w:lang w:val="en-US"/>
                    </w:rPr>
                  </w:rPrChange>
                </w:rPr>
                <w:delText>(1.2 - 6.2%)</w:delText>
              </w:r>
            </w:del>
          </w:p>
        </w:tc>
        <w:tc>
          <w:tcPr>
            <w:tcW w:w="1035" w:type="dxa"/>
            <w:tcBorders>
              <w:top w:val="nil"/>
              <w:left w:val="single" w:sz="4" w:space="0" w:color="auto"/>
              <w:bottom w:val="single" w:sz="4" w:space="0" w:color="auto"/>
              <w:right w:val="single" w:sz="4" w:space="0" w:color="auto"/>
            </w:tcBorders>
            <w:shd w:val="clear" w:color="FFEF00" w:fill="FFEF00"/>
            <w:vAlign w:val="bottom"/>
            <w:tcPrChange w:id="32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F00" w:fill="FFEF00"/>
                <w:vAlign w:val="bottom"/>
              </w:tcPr>
            </w:tcPrChange>
          </w:tcPr>
          <w:p w14:paraId="000E3A9F" w14:textId="707C2DD2" w:rsidR="00F50E0E" w:rsidRPr="00F77336" w:rsidDel="00216840" w:rsidRDefault="00F50E0E" w:rsidP="007B5A9B">
            <w:pPr>
              <w:spacing w:line="204" w:lineRule="auto"/>
              <w:jc w:val="center"/>
              <w:rPr>
                <w:del w:id="3289" w:author="Balasubramanian, Ruchita" w:date="2025-08-06T09:13:00Z" w16du:dateUtc="2025-08-06T13:13:00Z"/>
                <w:rFonts w:ascii="Times New Roman" w:hAnsi="Times New Roman" w:cs="Times New Roman"/>
                <w:sz w:val="24"/>
                <w:szCs w:val="24"/>
                <w:rPrChange w:id="3290" w:author="Balasubramanian, Ruchita" w:date="2025-08-05T15:31:00Z" w16du:dateUtc="2025-08-05T19:31:00Z">
                  <w:rPr>
                    <w:del w:id="3291" w:author="Balasubramanian, Ruchita" w:date="2025-08-06T09:13:00Z" w16du:dateUtc="2025-08-06T13:13:00Z"/>
                    <w:sz w:val="15"/>
                    <w:szCs w:val="15"/>
                  </w:rPr>
                </w:rPrChange>
              </w:rPr>
            </w:pPr>
            <w:del w:id="32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93" w:author="Balasubramanian, Ruchita" w:date="2025-08-05T15:31:00Z" w16du:dateUtc="2025-08-05T19:31:00Z">
                    <w:rPr>
                      <w:rFonts w:eastAsia="Times New Roman"/>
                      <w:color w:val="000000"/>
                      <w:sz w:val="16"/>
                      <w:szCs w:val="16"/>
                      <w:lang w:val="en-US"/>
                    </w:rPr>
                  </w:rPrChange>
                </w:rPr>
                <w:delText>(9 - 49)</w:delText>
              </w:r>
            </w:del>
          </w:p>
        </w:tc>
        <w:tc>
          <w:tcPr>
            <w:tcW w:w="1138" w:type="dxa"/>
            <w:gridSpan w:val="2"/>
            <w:tcBorders>
              <w:top w:val="nil"/>
              <w:left w:val="single" w:sz="4" w:space="0" w:color="auto"/>
              <w:bottom w:val="single" w:sz="4" w:space="0" w:color="auto"/>
              <w:right w:val="single" w:sz="4" w:space="0" w:color="auto"/>
            </w:tcBorders>
            <w:shd w:val="clear" w:color="FFEF00" w:fill="FFEF00"/>
            <w:vAlign w:val="bottom"/>
            <w:tcPrChange w:id="32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F00" w:fill="FFEF00"/>
                <w:vAlign w:val="bottom"/>
              </w:tcPr>
            </w:tcPrChange>
          </w:tcPr>
          <w:p w14:paraId="3CEB90D9" w14:textId="2154B40C" w:rsidR="00F50E0E" w:rsidRPr="00F77336" w:rsidDel="00216840" w:rsidRDefault="00F50E0E" w:rsidP="007B5A9B">
            <w:pPr>
              <w:spacing w:line="204" w:lineRule="auto"/>
              <w:jc w:val="center"/>
              <w:rPr>
                <w:del w:id="3295" w:author="Balasubramanian, Ruchita" w:date="2025-08-06T09:13:00Z" w16du:dateUtc="2025-08-06T13:13:00Z"/>
                <w:rFonts w:ascii="Times New Roman" w:hAnsi="Times New Roman" w:cs="Times New Roman"/>
                <w:sz w:val="24"/>
                <w:szCs w:val="24"/>
                <w:rPrChange w:id="3296" w:author="Balasubramanian, Ruchita" w:date="2025-08-05T15:31:00Z" w16du:dateUtc="2025-08-05T19:31:00Z">
                  <w:rPr>
                    <w:del w:id="3297" w:author="Balasubramanian, Ruchita" w:date="2025-08-06T09:13:00Z" w16du:dateUtc="2025-08-06T13:13:00Z"/>
                    <w:sz w:val="15"/>
                    <w:szCs w:val="15"/>
                  </w:rPr>
                </w:rPrChange>
              </w:rPr>
            </w:pPr>
            <w:del w:id="32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99" w:author="Balasubramanian, Ruchita" w:date="2025-08-05T15:31:00Z" w16du:dateUtc="2025-08-05T19:31:00Z">
                    <w:rPr>
                      <w:rFonts w:eastAsia="Times New Roman"/>
                      <w:color w:val="000000"/>
                      <w:sz w:val="16"/>
                      <w:szCs w:val="16"/>
                      <w:lang w:val="en-US"/>
                    </w:rPr>
                  </w:rPrChange>
                </w:rPr>
                <w:delText>(0.7 - 3.2%)</w:delText>
              </w:r>
            </w:del>
          </w:p>
        </w:tc>
      </w:tr>
      <w:tr w:rsidR="00F50E0E" w:rsidRPr="00F77336" w:rsidDel="00216840" w14:paraId="3E867A60" w14:textId="43DAA3F2" w:rsidTr="00216840">
        <w:tblPrEx>
          <w:tblW w:w="9246" w:type="dxa"/>
          <w:jc w:val="center"/>
          <w:tblCellMar>
            <w:left w:w="29" w:type="dxa"/>
            <w:right w:w="29" w:type="dxa"/>
          </w:tblCellMar>
          <w:tblPrExChange w:id="3300" w:author="Balasubramanian, Ruchita" w:date="2025-08-06T09:13:00Z" w16du:dateUtc="2025-08-06T13:13:00Z">
            <w:tblPrEx>
              <w:tblW w:w="9246" w:type="dxa"/>
              <w:jc w:val="center"/>
              <w:tblCellMar>
                <w:left w:w="29" w:type="dxa"/>
                <w:right w:w="29" w:type="dxa"/>
              </w:tblCellMar>
            </w:tblPrEx>
          </w:tblPrExChange>
        </w:tblPrEx>
        <w:trPr>
          <w:trHeight w:val="144"/>
          <w:jc w:val="center"/>
          <w:del w:id="3301" w:author="Balasubramanian, Ruchita" w:date="2025-08-06T09:13:00Z"/>
          <w:trPrChange w:id="33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3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61A6A0A6" w14:textId="682F5C55" w:rsidR="00F50E0E" w:rsidRPr="00F77336" w:rsidDel="00216840" w:rsidRDefault="00F50E0E" w:rsidP="007B5A9B">
            <w:pPr>
              <w:spacing w:line="204" w:lineRule="auto"/>
              <w:jc w:val="center"/>
              <w:rPr>
                <w:del w:id="3304" w:author="Balasubramanian, Ruchita" w:date="2025-08-06T09:13:00Z" w16du:dateUtc="2025-08-06T13:13:00Z"/>
                <w:rFonts w:ascii="Times New Roman" w:hAnsi="Times New Roman" w:cs="Times New Roman"/>
                <w:b/>
                <w:bCs/>
                <w:sz w:val="24"/>
                <w:szCs w:val="24"/>
                <w:rPrChange w:id="3305" w:author="Balasubramanian, Ruchita" w:date="2025-08-05T15:31:00Z" w16du:dateUtc="2025-08-05T19:31:00Z">
                  <w:rPr>
                    <w:del w:id="3306" w:author="Balasubramanian, Ruchita" w:date="2025-08-06T09:13:00Z" w16du:dateUtc="2025-08-06T13:13:00Z"/>
                    <w:b/>
                    <w:bCs/>
                    <w:sz w:val="16"/>
                    <w:szCs w:val="16"/>
                  </w:rPr>
                </w:rPrChange>
              </w:rPr>
            </w:pPr>
            <w:del w:id="3307" w:author="Balasubramanian, Ruchita" w:date="2025-08-06T09:13:00Z" w16du:dateUtc="2025-08-06T13:13:00Z">
              <w:r w:rsidRPr="00F77336" w:rsidDel="00216840">
                <w:rPr>
                  <w:rFonts w:ascii="Times New Roman" w:hAnsi="Times New Roman" w:cs="Times New Roman"/>
                  <w:b/>
                  <w:bCs/>
                  <w:sz w:val="24"/>
                  <w:szCs w:val="24"/>
                  <w:rPrChange w:id="3308" w:author="Balasubramanian, Ruchita" w:date="2025-08-05T15:31:00Z" w16du:dateUtc="2025-08-05T19:31:00Z">
                    <w:rPr>
                      <w:b/>
                      <w:bCs/>
                      <w:sz w:val="16"/>
                      <w:szCs w:val="16"/>
                    </w:rPr>
                  </w:rPrChange>
                </w:rPr>
                <w:delText>Illinois</w:delText>
              </w:r>
            </w:del>
          </w:p>
        </w:tc>
        <w:tc>
          <w:tcPr>
            <w:tcW w:w="1427" w:type="dxa"/>
            <w:gridSpan w:val="2"/>
            <w:tcBorders>
              <w:top w:val="nil"/>
              <w:left w:val="nil"/>
              <w:bottom w:val="nil"/>
              <w:right w:val="single" w:sz="4" w:space="0" w:color="auto"/>
            </w:tcBorders>
            <w:shd w:val="clear" w:color="FFFFFF" w:fill="FFFFFF"/>
            <w:tcPrChange w:id="3309" w:author="Balasubramanian, Ruchita" w:date="2025-08-06T09:13:00Z" w16du:dateUtc="2025-08-06T13:13:00Z">
              <w:tcPr>
                <w:tcW w:w="1511" w:type="dxa"/>
                <w:gridSpan w:val="3"/>
                <w:tcBorders>
                  <w:top w:val="nil"/>
                  <w:left w:val="nil"/>
                  <w:bottom w:val="nil"/>
                  <w:right w:val="single" w:sz="4" w:space="0" w:color="auto"/>
                </w:tcBorders>
                <w:shd w:val="clear" w:color="FFFFFF" w:fill="FFFFFF"/>
              </w:tcPr>
            </w:tcPrChange>
          </w:tcPr>
          <w:p w14:paraId="506DF38B" w14:textId="2D425FEC" w:rsidR="00F50E0E" w:rsidRPr="00F77336" w:rsidDel="00216840" w:rsidRDefault="00F50E0E" w:rsidP="007B5A9B">
            <w:pPr>
              <w:spacing w:line="204" w:lineRule="auto"/>
              <w:jc w:val="center"/>
              <w:rPr>
                <w:del w:id="3310" w:author="Balasubramanian, Ruchita" w:date="2025-08-06T09:13:00Z" w16du:dateUtc="2025-08-06T13:13:00Z"/>
                <w:rFonts w:ascii="Times New Roman" w:hAnsi="Times New Roman" w:cs="Times New Roman"/>
                <w:sz w:val="24"/>
                <w:szCs w:val="24"/>
                <w:rPrChange w:id="3311" w:author="Balasubramanian, Ruchita" w:date="2025-08-05T15:31:00Z" w16du:dateUtc="2025-08-05T19:31:00Z">
                  <w:rPr>
                    <w:del w:id="3312" w:author="Balasubramanian, Ruchita" w:date="2025-08-06T09:13:00Z" w16du:dateUtc="2025-08-06T13:13:00Z"/>
                    <w:sz w:val="16"/>
                    <w:szCs w:val="16"/>
                  </w:rPr>
                </w:rPrChange>
              </w:rPr>
            </w:pPr>
            <w:del w:id="3313" w:author="Balasubramanian, Ruchita" w:date="2025-08-06T09:13:00Z" w16du:dateUtc="2025-08-06T13:13:00Z">
              <w:r w:rsidRPr="00F77336" w:rsidDel="00216840">
                <w:rPr>
                  <w:rFonts w:ascii="Times New Roman" w:hAnsi="Times New Roman" w:cs="Times New Roman"/>
                  <w:sz w:val="24"/>
                  <w:szCs w:val="24"/>
                  <w:rPrChange w:id="3314" w:author="Balasubramanian, Ruchita" w:date="2025-08-05T15:31:00Z" w16du:dateUtc="2025-08-05T19:31:00Z">
                    <w:rPr>
                      <w:sz w:val="16"/>
                      <w:szCs w:val="16"/>
                    </w:rPr>
                  </w:rPrChange>
                </w:rPr>
                <w:delText>5,204</w:delText>
              </w:r>
            </w:del>
          </w:p>
        </w:tc>
        <w:tc>
          <w:tcPr>
            <w:tcW w:w="1035" w:type="dxa"/>
            <w:tcBorders>
              <w:top w:val="single" w:sz="4" w:space="0" w:color="auto"/>
              <w:left w:val="nil"/>
              <w:bottom w:val="nil"/>
              <w:right w:val="single" w:sz="4" w:space="0" w:color="auto"/>
            </w:tcBorders>
            <w:shd w:val="clear" w:color="FFE200" w:fill="FFE200"/>
            <w:vAlign w:val="bottom"/>
            <w:tcPrChange w:id="33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E200" w:fill="FFE200"/>
                <w:vAlign w:val="bottom"/>
              </w:tcPr>
            </w:tcPrChange>
          </w:tcPr>
          <w:p w14:paraId="25250346" w14:textId="0E0AAB56" w:rsidR="00F50E0E" w:rsidRPr="00F77336" w:rsidDel="00216840" w:rsidRDefault="00F50E0E" w:rsidP="007B5A9B">
            <w:pPr>
              <w:spacing w:line="204" w:lineRule="auto"/>
              <w:jc w:val="center"/>
              <w:rPr>
                <w:del w:id="3316" w:author="Balasubramanian, Ruchita" w:date="2025-08-06T09:13:00Z" w16du:dateUtc="2025-08-06T13:13:00Z"/>
                <w:rFonts w:ascii="Times New Roman" w:hAnsi="Times New Roman" w:cs="Times New Roman"/>
                <w:sz w:val="24"/>
                <w:szCs w:val="24"/>
                <w:rPrChange w:id="3317" w:author="Balasubramanian, Ruchita" w:date="2025-08-05T15:31:00Z" w16du:dateUtc="2025-08-05T19:31:00Z">
                  <w:rPr>
                    <w:del w:id="3318" w:author="Balasubramanian, Ruchita" w:date="2025-08-06T09:13:00Z" w16du:dateUtc="2025-08-06T13:13:00Z"/>
                    <w:sz w:val="15"/>
                    <w:szCs w:val="15"/>
                  </w:rPr>
                </w:rPrChange>
              </w:rPr>
            </w:pPr>
            <w:del w:id="33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20" w:author="Balasubramanian, Ruchita" w:date="2025-08-05T15:31:00Z" w16du:dateUtc="2025-08-05T19:31:00Z">
                    <w:rPr>
                      <w:rFonts w:eastAsia="Times New Roman"/>
                      <w:color w:val="000000"/>
                      <w:sz w:val="16"/>
                      <w:szCs w:val="16"/>
                      <w:lang w:val="en-US"/>
                    </w:rPr>
                  </w:rPrChange>
                </w:rPr>
                <w:delText>178</w:delText>
              </w:r>
            </w:del>
          </w:p>
        </w:tc>
        <w:tc>
          <w:tcPr>
            <w:tcW w:w="1138" w:type="dxa"/>
            <w:gridSpan w:val="3"/>
            <w:tcBorders>
              <w:top w:val="single" w:sz="4" w:space="0" w:color="auto"/>
              <w:left w:val="single" w:sz="4" w:space="0" w:color="auto"/>
              <w:bottom w:val="nil"/>
              <w:right w:val="single" w:sz="4" w:space="0" w:color="auto"/>
            </w:tcBorders>
            <w:shd w:val="clear" w:color="FFE200" w:fill="FFE200"/>
            <w:vAlign w:val="bottom"/>
            <w:tcPrChange w:id="33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200" w:fill="FFE200"/>
                <w:vAlign w:val="bottom"/>
              </w:tcPr>
            </w:tcPrChange>
          </w:tcPr>
          <w:p w14:paraId="17FB5DDD" w14:textId="3C821811" w:rsidR="00F50E0E" w:rsidRPr="00F77336" w:rsidDel="00216840" w:rsidRDefault="00F50E0E" w:rsidP="007B5A9B">
            <w:pPr>
              <w:spacing w:line="204" w:lineRule="auto"/>
              <w:jc w:val="center"/>
              <w:rPr>
                <w:del w:id="3322" w:author="Balasubramanian, Ruchita" w:date="2025-08-06T09:13:00Z" w16du:dateUtc="2025-08-06T13:13:00Z"/>
                <w:rFonts w:ascii="Times New Roman" w:hAnsi="Times New Roman" w:cs="Times New Roman"/>
                <w:sz w:val="24"/>
                <w:szCs w:val="24"/>
                <w:rPrChange w:id="3323" w:author="Balasubramanian, Ruchita" w:date="2025-08-05T15:31:00Z" w16du:dateUtc="2025-08-05T19:31:00Z">
                  <w:rPr>
                    <w:del w:id="3324" w:author="Balasubramanian, Ruchita" w:date="2025-08-06T09:13:00Z" w16du:dateUtc="2025-08-06T13:13:00Z"/>
                    <w:sz w:val="15"/>
                    <w:szCs w:val="15"/>
                  </w:rPr>
                </w:rPrChange>
              </w:rPr>
            </w:pPr>
            <w:del w:id="33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26" w:author="Balasubramanian, Ruchita" w:date="2025-08-05T15:31:00Z" w16du:dateUtc="2025-08-05T19:31:00Z">
                    <w:rPr>
                      <w:rFonts w:eastAsia="Times New Roman"/>
                      <w:color w:val="000000"/>
                      <w:sz w:val="16"/>
                      <w:szCs w:val="16"/>
                      <w:lang w:val="en-US"/>
                    </w:rPr>
                  </w:rPrChange>
                </w:rPr>
                <w:delText>3.4%</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33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600" w:fill="FFE600"/>
                <w:vAlign w:val="bottom"/>
              </w:tcPr>
            </w:tcPrChange>
          </w:tcPr>
          <w:p w14:paraId="214C9B10" w14:textId="2D981D48" w:rsidR="00F50E0E" w:rsidRPr="00F77336" w:rsidDel="00216840" w:rsidRDefault="00F50E0E" w:rsidP="007B5A9B">
            <w:pPr>
              <w:spacing w:line="204" w:lineRule="auto"/>
              <w:jc w:val="center"/>
              <w:rPr>
                <w:del w:id="3328" w:author="Balasubramanian, Ruchita" w:date="2025-08-06T09:13:00Z" w16du:dateUtc="2025-08-06T13:13:00Z"/>
                <w:rFonts w:ascii="Times New Roman" w:hAnsi="Times New Roman" w:cs="Times New Roman"/>
                <w:sz w:val="24"/>
                <w:szCs w:val="24"/>
                <w:rPrChange w:id="3329" w:author="Balasubramanian, Ruchita" w:date="2025-08-05T15:31:00Z" w16du:dateUtc="2025-08-05T19:31:00Z">
                  <w:rPr>
                    <w:del w:id="3330" w:author="Balasubramanian, Ruchita" w:date="2025-08-06T09:13:00Z" w16du:dateUtc="2025-08-06T13:13:00Z"/>
                    <w:sz w:val="15"/>
                    <w:szCs w:val="15"/>
                  </w:rPr>
                </w:rPrChange>
              </w:rPr>
            </w:pPr>
            <w:del w:id="33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32" w:author="Balasubramanian, Ruchita" w:date="2025-08-05T15:31:00Z" w16du:dateUtc="2025-08-05T19:31:00Z">
                    <w:rPr>
                      <w:rFonts w:eastAsia="Times New Roman"/>
                      <w:color w:val="000000"/>
                      <w:sz w:val="16"/>
                      <w:szCs w:val="16"/>
                      <w:lang w:val="en-US"/>
                    </w:rPr>
                  </w:rPrChange>
                </w:rPr>
                <w:delText>153</w:delText>
              </w:r>
            </w:del>
          </w:p>
        </w:tc>
        <w:tc>
          <w:tcPr>
            <w:tcW w:w="1138" w:type="dxa"/>
            <w:gridSpan w:val="3"/>
            <w:tcBorders>
              <w:top w:val="single" w:sz="4" w:space="0" w:color="auto"/>
              <w:left w:val="single" w:sz="4" w:space="0" w:color="auto"/>
              <w:bottom w:val="nil"/>
              <w:right w:val="single" w:sz="4" w:space="0" w:color="auto"/>
            </w:tcBorders>
            <w:shd w:val="clear" w:color="FFE600" w:fill="FFE600"/>
            <w:vAlign w:val="bottom"/>
            <w:tcPrChange w:id="33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600" w:fill="FFE600"/>
                <w:vAlign w:val="bottom"/>
              </w:tcPr>
            </w:tcPrChange>
          </w:tcPr>
          <w:p w14:paraId="12E57BFF" w14:textId="32517E9F" w:rsidR="00F50E0E" w:rsidRPr="00F77336" w:rsidDel="00216840" w:rsidRDefault="00F50E0E" w:rsidP="007B5A9B">
            <w:pPr>
              <w:spacing w:line="204" w:lineRule="auto"/>
              <w:jc w:val="center"/>
              <w:rPr>
                <w:del w:id="3334" w:author="Balasubramanian, Ruchita" w:date="2025-08-06T09:13:00Z" w16du:dateUtc="2025-08-06T13:13:00Z"/>
                <w:rFonts w:ascii="Times New Roman" w:hAnsi="Times New Roman" w:cs="Times New Roman"/>
                <w:sz w:val="24"/>
                <w:szCs w:val="24"/>
                <w:rPrChange w:id="3335" w:author="Balasubramanian, Ruchita" w:date="2025-08-05T15:31:00Z" w16du:dateUtc="2025-08-05T19:31:00Z">
                  <w:rPr>
                    <w:del w:id="3336" w:author="Balasubramanian, Ruchita" w:date="2025-08-06T09:13:00Z" w16du:dateUtc="2025-08-06T13:13:00Z"/>
                    <w:sz w:val="15"/>
                    <w:szCs w:val="15"/>
                  </w:rPr>
                </w:rPrChange>
              </w:rPr>
            </w:pPr>
            <w:del w:id="33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38" w:author="Balasubramanian, Ruchita" w:date="2025-08-05T15:31:00Z" w16du:dateUtc="2025-08-05T19:31:00Z">
                    <w:rPr>
                      <w:rFonts w:eastAsia="Times New Roman"/>
                      <w:color w:val="000000"/>
                      <w:sz w:val="16"/>
                      <w:szCs w:val="16"/>
                      <w:lang w:val="en-US"/>
                    </w:rPr>
                  </w:rPrChange>
                </w:rPr>
                <w:delText>2.9%</w:delText>
              </w:r>
            </w:del>
          </w:p>
        </w:tc>
        <w:tc>
          <w:tcPr>
            <w:tcW w:w="1035" w:type="dxa"/>
            <w:tcBorders>
              <w:top w:val="single" w:sz="4" w:space="0" w:color="auto"/>
              <w:left w:val="single" w:sz="4" w:space="0" w:color="auto"/>
              <w:bottom w:val="nil"/>
              <w:right w:val="single" w:sz="4" w:space="0" w:color="auto"/>
            </w:tcBorders>
            <w:shd w:val="clear" w:color="FFF200" w:fill="FFF200"/>
            <w:vAlign w:val="bottom"/>
            <w:tcPrChange w:id="33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F200" w:fill="FFF200"/>
                <w:vAlign w:val="bottom"/>
              </w:tcPr>
            </w:tcPrChange>
          </w:tcPr>
          <w:p w14:paraId="08D2AE8C" w14:textId="12E81D81" w:rsidR="00F50E0E" w:rsidRPr="00F77336" w:rsidDel="00216840" w:rsidRDefault="00F50E0E" w:rsidP="007B5A9B">
            <w:pPr>
              <w:spacing w:line="204" w:lineRule="auto"/>
              <w:jc w:val="center"/>
              <w:rPr>
                <w:del w:id="3340" w:author="Balasubramanian, Ruchita" w:date="2025-08-06T09:13:00Z" w16du:dateUtc="2025-08-06T13:13:00Z"/>
                <w:rFonts w:ascii="Times New Roman" w:hAnsi="Times New Roman" w:cs="Times New Roman"/>
                <w:sz w:val="24"/>
                <w:szCs w:val="24"/>
                <w:rPrChange w:id="3341" w:author="Balasubramanian, Ruchita" w:date="2025-08-05T15:31:00Z" w16du:dateUtc="2025-08-05T19:31:00Z">
                  <w:rPr>
                    <w:del w:id="3342" w:author="Balasubramanian, Ruchita" w:date="2025-08-06T09:13:00Z" w16du:dateUtc="2025-08-06T13:13:00Z"/>
                    <w:sz w:val="15"/>
                    <w:szCs w:val="15"/>
                  </w:rPr>
                </w:rPrChange>
              </w:rPr>
            </w:pPr>
            <w:del w:id="33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44" w:author="Balasubramanian, Ruchita" w:date="2025-08-05T15:31:00Z" w16du:dateUtc="2025-08-05T19:31:00Z">
                    <w:rPr>
                      <w:rFonts w:eastAsia="Times New Roman"/>
                      <w:color w:val="000000"/>
                      <w:sz w:val="16"/>
                      <w:szCs w:val="16"/>
                      <w:lang w:val="en-US"/>
                    </w:rPr>
                  </w:rPrChange>
                </w:rPr>
                <w:delText>78</w:delText>
              </w:r>
            </w:del>
          </w:p>
        </w:tc>
        <w:tc>
          <w:tcPr>
            <w:tcW w:w="1138" w:type="dxa"/>
            <w:gridSpan w:val="2"/>
            <w:tcBorders>
              <w:top w:val="single" w:sz="4" w:space="0" w:color="auto"/>
              <w:left w:val="single" w:sz="4" w:space="0" w:color="auto"/>
              <w:bottom w:val="nil"/>
              <w:right w:val="single" w:sz="4" w:space="0" w:color="auto"/>
            </w:tcBorders>
            <w:shd w:val="clear" w:color="FFF200" w:fill="FFF200"/>
            <w:vAlign w:val="bottom"/>
            <w:tcPrChange w:id="33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F200" w:fill="FFF200"/>
                <w:vAlign w:val="bottom"/>
              </w:tcPr>
            </w:tcPrChange>
          </w:tcPr>
          <w:p w14:paraId="157EDA39" w14:textId="12FE60F7" w:rsidR="00F50E0E" w:rsidRPr="00F77336" w:rsidDel="00216840" w:rsidRDefault="00F50E0E" w:rsidP="007B5A9B">
            <w:pPr>
              <w:spacing w:line="204" w:lineRule="auto"/>
              <w:jc w:val="center"/>
              <w:rPr>
                <w:del w:id="3346" w:author="Balasubramanian, Ruchita" w:date="2025-08-06T09:13:00Z" w16du:dateUtc="2025-08-06T13:13:00Z"/>
                <w:rFonts w:ascii="Times New Roman" w:hAnsi="Times New Roman" w:cs="Times New Roman"/>
                <w:sz w:val="24"/>
                <w:szCs w:val="24"/>
                <w:rPrChange w:id="3347" w:author="Balasubramanian, Ruchita" w:date="2025-08-05T15:31:00Z" w16du:dateUtc="2025-08-05T19:31:00Z">
                  <w:rPr>
                    <w:del w:id="3348" w:author="Balasubramanian, Ruchita" w:date="2025-08-06T09:13:00Z" w16du:dateUtc="2025-08-06T13:13:00Z"/>
                    <w:sz w:val="15"/>
                    <w:szCs w:val="15"/>
                  </w:rPr>
                </w:rPrChange>
              </w:rPr>
            </w:pPr>
            <w:del w:id="33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50" w:author="Balasubramanian, Ruchita" w:date="2025-08-05T15:31:00Z" w16du:dateUtc="2025-08-05T19:31:00Z">
                    <w:rPr>
                      <w:rFonts w:eastAsia="Times New Roman"/>
                      <w:color w:val="000000"/>
                      <w:sz w:val="16"/>
                      <w:szCs w:val="16"/>
                      <w:lang w:val="en-US"/>
                    </w:rPr>
                  </w:rPrChange>
                </w:rPr>
                <w:delText>1.5%</w:delText>
              </w:r>
            </w:del>
          </w:p>
        </w:tc>
      </w:tr>
      <w:tr w:rsidR="00F50E0E" w:rsidRPr="00F77336" w:rsidDel="00216840" w14:paraId="75ECD2AD" w14:textId="71154D9C" w:rsidTr="00216840">
        <w:tblPrEx>
          <w:tblW w:w="9246" w:type="dxa"/>
          <w:jc w:val="center"/>
          <w:tblCellMar>
            <w:left w:w="29" w:type="dxa"/>
            <w:right w:w="29" w:type="dxa"/>
          </w:tblCellMar>
          <w:tblPrExChange w:id="3351" w:author="Balasubramanian, Ruchita" w:date="2025-08-06T09:13:00Z" w16du:dateUtc="2025-08-06T13:13:00Z">
            <w:tblPrEx>
              <w:tblW w:w="9246" w:type="dxa"/>
              <w:jc w:val="center"/>
              <w:tblCellMar>
                <w:left w:w="29" w:type="dxa"/>
                <w:right w:w="29" w:type="dxa"/>
              </w:tblCellMar>
            </w:tblPrEx>
          </w:tblPrExChange>
        </w:tblPrEx>
        <w:trPr>
          <w:trHeight w:val="144"/>
          <w:jc w:val="center"/>
          <w:del w:id="3352" w:author="Balasubramanian, Ruchita" w:date="2025-08-06T09:13:00Z"/>
          <w:trPrChange w:id="33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3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48117B28" w14:textId="35D047F1" w:rsidR="00F50E0E" w:rsidRPr="00F77336" w:rsidDel="00216840" w:rsidRDefault="00F50E0E" w:rsidP="007B5A9B">
            <w:pPr>
              <w:spacing w:line="204" w:lineRule="auto"/>
              <w:jc w:val="center"/>
              <w:rPr>
                <w:del w:id="3355" w:author="Balasubramanian, Ruchita" w:date="2025-08-06T09:13:00Z" w16du:dateUtc="2025-08-06T13:13:00Z"/>
                <w:rFonts w:ascii="Times New Roman" w:hAnsi="Times New Roman" w:cs="Times New Roman"/>
                <w:sz w:val="24"/>
                <w:szCs w:val="24"/>
                <w:rPrChange w:id="3356" w:author="Balasubramanian, Ruchita" w:date="2025-08-05T15:31:00Z" w16du:dateUtc="2025-08-05T19:31:00Z">
                  <w:rPr>
                    <w:del w:id="3357"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3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61AE95E8" w14:textId="3CEFDA1B" w:rsidR="00F50E0E" w:rsidRPr="00F77336" w:rsidDel="00216840" w:rsidRDefault="00F50E0E" w:rsidP="007B5A9B">
            <w:pPr>
              <w:spacing w:line="204" w:lineRule="auto"/>
              <w:jc w:val="center"/>
              <w:rPr>
                <w:del w:id="3359" w:author="Balasubramanian, Ruchita" w:date="2025-08-06T09:13:00Z" w16du:dateUtc="2025-08-06T13:13:00Z"/>
                <w:rFonts w:ascii="Times New Roman" w:hAnsi="Times New Roman" w:cs="Times New Roman"/>
                <w:sz w:val="24"/>
                <w:szCs w:val="24"/>
                <w:rPrChange w:id="3360" w:author="Balasubramanian, Ruchita" w:date="2025-08-05T15:31:00Z" w16du:dateUtc="2025-08-05T19:31:00Z">
                  <w:rPr>
                    <w:del w:id="3361" w:author="Balasubramanian, Ruchita" w:date="2025-08-06T09:13:00Z" w16du:dateUtc="2025-08-06T13:13:00Z"/>
                    <w:sz w:val="16"/>
                    <w:szCs w:val="16"/>
                  </w:rPr>
                </w:rPrChange>
              </w:rPr>
            </w:pPr>
            <w:del w:id="3362" w:author="Balasubramanian, Ruchita" w:date="2025-08-06T09:13:00Z" w16du:dateUtc="2025-08-06T13:13:00Z">
              <w:r w:rsidRPr="00F77336" w:rsidDel="00216840">
                <w:rPr>
                  <w:rFonts w:ascii="Times New Roman" w:hAnsi="Times New Roman" w:cs="Times New Roman"/>
                  <w:sz w:val="24"/>
                  <w:szCs w:val="24"/>
                  <w:rPrChange w:id="3363" w:author="Balasubramanian, Ruchita" w:date="2025-08-05T15:31:00Z" w16du:dateUtc="2025-08-05T19:31:00Z">
                    <w:rPr>
                      <w:sz w:val="16"/>
                      <w:szCs w:val="16"/>
                    </w:rPr>
                  </w:rPrChange>
                </w:rPr>
                <w:delText>(4,438 - 6,337)</w:delText>
              </w:r>
            </w:del>
          </w:p>
        </w:tc>
        <w:tc>
          <w:tcPr>
            <w:tcW w:w="1035" w:type="dxa"/>
            <w:tcBorders>
              <w:top w:val="nil"/>
              <w:left w:val="nil"/>
              <w:bottom w:val="single" w:sz="4" w:space="0" w:color="auto"/>
              <w:right w:val="single" w:sz="4" w:space="0" w:color="auto"/>
            </w:tcBorders>
            <w:shd w:val="clear" w:color="FFE200" w:fill="FFE200"/>
            <w:vAlign w:val="bottom"/>
            <w:tcPrChange w:id="33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E200" w:fill="FFE200"/>
                <w:vAlign w:val="bottom"/>
              </w:tcPr>
            </w:tcPrChange>
          </w:tcPr>
          <w:p w14:paraId="01B9C019" w14:textId="04B34B2B" w:rsidR="00F50E0E" w:rsidRPr="00F77336" w:rsidDel="00216840" w:rsidRDefault="00F50E0E" w:rsidP="007B5A9B">
            <w:pPr>
              <w:spacing w:line="204" w:lineRule="auto"/>
              <w:jc w:val="center"/>
              <w:rPr>
                <w:del w:id="3365" w:author="Balasubramanian, Ruchita" w:date="2025-08-06T09:13:00Z" w16du:dateUtc="2025-08-06T13:13:00Z"/>
                <w:rFonts w:ascii="Times New Roman" w:hAnsi="Times New Roman" w:cs="Times New Roman"/>
                <w:sz w:val="24"/>
                <w:szCs w:val="24"/>
                <w:rPrChange w:id="3366" w:author="Balasubramanian, Ruchita" w:date="2025-08-05T15:31:00Z" w16du:dateUtc="2025-08-05T19:31:00Z">
                  <w:rPr>
                    <w:del w:id="3367" w:author="Balasubramanian, Ruchita" w:date="2025-08-06T09:13:00Z" w16du:dateUtc="2025-08-06T13:13:00Z"/>
                    <w:sz w:val="15"/>
                    <w:szCs w:val="15"/>
                  </w:rPr>
                </w:rPrChange>
              </w:rPr>
            </w:pPr>
            <w:del w:id="33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69" w:author="Balasubramanian, Ruchita" w:date="2025-08-05T15:31:00Z" w16du:dateUtc="2025-08-05T19:31:00Z">
                    <w:rPr>
                      <w:rFonts w:eastAsia="Times New Roman"/>
                      <w:color w:val="000000"/>
                      <w:sz w:val="16"/>
                      <w:szCs w:val="16"/>
                      <w:lang w:val="en-US"/>
                    </w:rPr>
                  </w:rPrChange>
                </w:rPr>
                <w:delText>(64 - 324)</w:delText>
              </w:r>
            </w:del>
          </w:p>
        </w:tc>
        <w:tc>
          <w:tcPr>
            <w:tcW w:w="1138" w:type="dxa"/>
            <w:gridSpan w:val="3"/>
            <w:tcBorders>
              <w:top w:val="nil"/>
              <w:left w:val="single" w:sz="4" w:space="0" w:color="auto"/>
              <w:bottom w:val="single" w:sz="4" w:space="0" w:color="auto"/>
              <w:right w:val="single" w:sz="4" w:space="0" w:color="auto"/>
            </w:tcBorders>
            <w:shd w:val="clear" w:color="FFE200" w:fill="FFE200"/>
            <w:vAlign w:val="bottom"/>
            <w:tcPrChange w:id="33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200" w:fill="FFE200"/>
                <w:vAlign w:val="bottom"/>
              </w:tcPr>
            </w:tcPrChange>
          </w:tcPr>
          <w:p w14:paraId="4E0B3840" w14:textId="4F70C4AE" w:rsidR="00F50E0E" w:rsidRPr="00F77336" w:rsidDel="00216840" w:rsidRDefault="00F50E0E" w:rsidP="007B5A9B">
            <w:pPr>
              <w:spacing w:line="204" w:lineRule="auto"/>
              <w:jc w:val="center"/>
              <w:rPr>
                <w:del w:id="3371" w:author="Balasubramanian, Ruchita" w:date="2025-08-06T09:13:00Z" w16du:dateUtc="2025-08-06T13:13:00Z"/>
                <w:rFonts w:ascii="Times New Roman" w:hAnsi="Times New Roman" w:cs="Times New Roman"/>
                <w:sz w:val="24"/>
                <w:szCs w:val="24"/>
                <w:rPrChange w:id="3372" w:author="Balasubramanian, Ruchita" w:date="2025-08-05T15:31:00Z" w16du:dateUtc="2025-08-05T19:31:00Z">
                  <w:rPr>
                    <w:del w:id="3373" w:author="Balasubramanian, Ruchita" w:date="2025-08-06T09:13:00Z" w16du:dateUtc="2025-08-06T13:13:00Z"/>
                    <w:sz w:val="15"/>
                    <w:szCs w:val="15"/>
                  </w:rPr>
                </w:rPrChange>
              </w:rPr>
            </w:pPr>
            <w:del w:id="33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75" w:author="Balasubramanian, Ruchita" w:date="2025-08-05T15:31:00Z" w16du:dateUtc="2025-08-05T19:31:00Z">
                    <w:rPr>
                      <w:rFonts w:eastAsia="Times New Roman"/>
                      <w:color w:val="000000"/>
                      <w:sz w:val="16"/>
                      <w:szCs w:val="16"/>
                      <w:lang w:val="en-US"/>
                    </w:rPr>
                  </w:rPrChange>
                </w:rPr>
                <w:delText>(1.2 - 5.9%)</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33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600" w:fill="FFE600"/>
                <w:vAlign w:val="bottom"/>
              </w:tcPr>
            </w:tcPrChange>
          </w:tcPr>
          <w:p w14:paraId="1F79DFCC" w14:textId="1D9E6A60" w:rsidR="00F50E0E" w:rsidRPr="00F77336" w:rsidDel="00216840" w:rsidRDefault="00F50E0E" w:rsidP="007B5A9B">
            <w:pPr>
              <w:spacing w:line="204" w:lineRule="auto"/>
              <w:jc w:val="center"/>
              <w:rPr>
                <w:del w:id="3377" w:author="Balasubramanian, Ruchita" w:date="2025-08-06T09:13:00Z" w16du:dateUtc="2025-08-06T13:13:00Z"/>
                <w:rFonts w:ascii="Times New Roman" w:hAnsi="Times New Roman" w:cs="Times New Roman"/>
                <w:sz w:val="24"/>
                <w:szCs w:val="24"/>
                <w:rPrChange w:id="3378" w:author="Balasubramanian, Ruchita" w:date="2025-08-05T15:31:00Z" w16du:dateUtc="2025-08-05T19:31:00Z">
                  <w:rPr>
                    <w:del w:id="3379" w:author="Balasubramanian, Ruchita" w:date="2025-08-06T09:13:00Z" w16du:dateUtc="2025-08-06T13:13:00Z"/>
                    <w:sz w:val="15"/>
                    <w:szCs w:val="15"/>
                  </w:rPr>
                </w:rPrChange>
              </w:rPr>
            </w:pPr>
            <w:del w:id="33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81" w:author="Balasubramanian, Ruchita" w:date="2025-08-05T15:31:00Z" w16du:dateUtc="2025-08-05T19:31:00Z">
                    <w:rPr>
                      <w:rFonts w:eastAsia="Times New Roman"/>
                      <w:color w:val="000000"/>
                      <w:sz w:val="16"/>
                      <w:szCs w:val="16"/>
                      <w:lang w:val="en-US"/>
                    </w:rPr>
                  </w:rPrChange>
                </w:rPr>
                <w:delText>(55 - 278)</w:delText>
              </w:r>
            </w:del>
          </w:p>
        </w:tc>
        <w:tc>
          <w:tcPr>
            <w:tcW w:w="1138" w:type="dxa"/>
            <w:gridSpan w:val="3"/>
            <w:tcBorders>
              <w:top w:val="nil"/>
              <w:left w:val="single" w:sz="4" w:space="0" w:color="auto"/>
              <w:bottom w:val="single" w:sz="4" w:space="0" w:color="auto"/>
              <w:right w:val="single" w:sz="4" w:space="0" w:color="auto"/>
            </w:tcBorders>
            <w:shd w:val="clear" w:color="FFE600" w:fill="FFE600"/>
            <w:vAlign w:val="bottom"/>
            <w:tcPrChange w:id="33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600" w:fill="FFE600"/>
                <w:vAlign w:val="bottom"/>
              </w:tcPr>
            </w:tcPrChange>
          </w:tcPr>
          <w:p w14:paraId="218B58D9" w14:textId="49D4CCF2" w:rsidR="00F50E0E" w:rsidRPr="00F77336" w:rsidDel="00216840" w:rsidRDefault="00F50E0E" w:rsidP="007B5A9B">
            <w:pPr>
              <w:spacing w:line="204" w:lineRule="auto"/>
              <w:jc w:val="center"/>
              <w:rPr>
                <w:del w:id="3383" w:author="Balasubramanian, Ruchita" w:date="2025-08-06T09:13:00Z" w16du:dateUtc="2025-08-06T13:13:00Z"/>
                <w:rFonts w:ascii="Times New Roman" w:hAnsi="Times New Roman" w:cs="Times New Roman"/>
                <w:sz w:val="24"/>
                <w:szCs w:val="24"/>
                <w:rPrChange w:id="3384" w:author="Balasubramanian, Ruchita" w:date="2025-08-05T15:31:00Z" w16du:dateUtc="2025-08-05T19:31:00Z">
                  <w:rPr>
                    <w:del w:id="3385" w:author="Balasubramanian, Ruchita" w:date="2025-08-06T09:13:00Z" w16du:dateUtc="2025-08-06T13:13:00Z"/>
                    <w:sz w:val="15"/>
                    <w:szCs w:val="15"/>
                  </w:rPr>
                </w:rPrChange>
              </w:rPr>
            </w:pPr>
            <w:del w:id="33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87" w:author="Balasubramanian, Ruchita" w:date="2025-08-05T15:31:00Z" w16du:dateUtc="2025-08-05T19:31:00Z">
                    <w:rPr>
                      <w:rFonts w:eastAsia="Times New Roman"/>
                      <w:color w:val="000000"/>
                      <w:sz w:val="16"/>
                      <w:szCs w:val="16"/>
                      <w:lang w:val="en-US"/>
                    </w:rPr>
                  </w:rPrChange>
                </w:rPr>
                <w:delText>(1.1 - 5.1%)</w:delText>
              </w:r>
            </w:del>
          </w:p>
        </w:tc>
        <w:tc>
          <w:tcPr>
            <w:tcW w:w="1035" w:type="dxa"/>
            <w:tcBorders>
              <w:top w:val="nil"/>
              <w:left w:val="single" w:sz="4" w:space="0" w:color="auto"/>
              <w:bottom w:val="single" w:sz="4" w:space="0" w:color="auto"/>
              <w:right w:val="single" w:sz="4" w:space="0" w:color="auto"/>
            </w:tcBorders>
            <w:shd w:val="clear" w:color="FFF200" w:fill="FFF200"/>
            <w:vAlign w:val="bottom"/>
            <w:tcPrChange w:id="33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F200" w:fill="FFF200"/>
                <w:vAlign w:val="bottom"/>
              </w:tcPr>
            </w:tcPrChange>
          </w:tcPr>
          <w:p w14:paraId="79DC3819" w14:textId="0EAE9F64" w:rsidR="00F50E0E" w:rsidRPr="00F77336" w:rsidDel="00216840" w:rsidRDefault="00F50E0E" w:rsidP="007B5A9B">
            <w:pPr>
              <w:spacing w:line="204" w:lineRule="auto"/>
              <w:jc w:val="center"/>
              <w:rPr>
                <w:del w:id="3389" w:author="Balasubramanian, Ruchita" w:date="2025-08-06T09:13:00Z" w16du:dateUtc="2025-08-06T13:13:00Z"/>
                <w:rFonts w:ascii="Times New Roman" w:hAnsi="Times New Roman" w:cs="Times New Roman"/>
                <w:sz w:val="24"/>
                <w:szCs w:val="24"/>
                <w:rPrChange w:id="3390" w:author="Balasubramanian, Ruchita" w:date="2025-08-05T15:31:00Z" w16du:dateUtc="2025-08-05T19:31:00Z">
                  <w:rPr>
                    <w:del w:id="3391" w:author="Balasubramanian, Ruchita" w:date="2025-08-06T09:13:00Z" w16du:dateUtc="2025-08-06T13:13:00Z"/>
                    <w:sz w:val="15"/>
                    <w:szCs w:val="15"/>
                  </w:rPr>
                </w:rPrChange>
              </w:rPr>
            </w:pPr>
            <w:del w:id="33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93" w:author="Balasubramanian, Ruchita" w:date="2025-08-05T15:31:00Z" w16du:dateUtc="2025-08-05T19:31:00Z">
                    <w:rPr>
                      <w:rFonts w:eastAsia="Times New Roman"/>
                      <w:color w:val="000000"/>
                      <w:sz w:val="16"/>
                      <w:szCs w:val="16"/>
                      <w:lang w:val="en-US"/>
                    </w:rPr>
                  </w:rPrChange>
                </w:rPr>
                <w:delText>(28 - 140)</w:delText>
              </w:r>
            </w:del>
          </w:p>
        </w:tc>
        <w:tc>
          <w:tcPr>
            <w:tcW w:w="1138" w:type="dxa"/>
            <w:gridSpan w:val="2"/>
            <w:tcBorders>
              <w:top w:val="nil"/>
              <w:left w:val="single" w:sz="4" w:space="0" w:color="auto"/>
              <w:bottom w:val="single" w:sz="4" w:space="0" w:color="auto"/>
              <w:right w:val="single" w:sz="4" w:space="0" w:color="auto"/>
            </w:tcBorders>
            <w:shd w:val="clear" w:color="FFF200" w:fill="FFF200"/>
            <w:vAlign w:val="bottom"/>
            <w:tcPrChange w:id="33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F200" w:fill="FFF200"/>
                <w:vAlign w:val="bottom"/>
              </w:tcPr>
            </w:tcPrChange>
          </w:tcPr>
          <w:p w14:paraId="10610AED" w14:textId="22FA22C9" w:rsidR="00F50E0E" w:rsidRPr="00F77336" w:rsidDel="00216840" w:rsidRDefault="00F50E0E" w:rsidP="007B5A9B">
            <w:pPr>
              <w:spacing w:line="204" w:lineRule="auto"/>
              <w:jc w:val="center"/>
              <w:rPr>
                <w:del w:id="3395" w:author="Balasubramanian, Ruchita" w:date="2025-08-06T09:13:00Z" w16du:dateUtc="2025-08-06T13:13:00Z"/>
                <w:rFonts w:ascii="Times New Roman" w:hAnsi="Times New Roman" w:cs="Times New Roman"/>
                <w:sz w:val="24"/>
                <w:szCs w:val="24"/>
                <w:rPrChange w:id="3396" w:author="Balasubramanian, Ruchita" w:date="2025-08-05T15:31:00Z" w16du:dateUtc="2025-08-05T19:31:00Z">
                  <w:rPr>
                    <w:del w:id="3397" w:author="Balasubramanian, Ruchita" w:date="2025-08-06T09:13:00Z" w16du:dateUtc="2025-08-06T13:13:00Z"/>
                    <w:sz w:val="15"/>
                    <w:szCs w:val="15"/>
                  </w:rPr>
                </w:rPrChange>
              </w:rPr>
            </w:pPr>
            <w:del w:id="33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99" w:author="Balasubramanian, Ruchita" w:date="2025-08-05T15:31:00Z" w16du:dateUtc="2025-08-05T19:31:00Z">
                    <w:rPr>
                      <w:rFonts w:eastAsia="Times New Roman"/>
                      <w:color w:val="000000"/>
                      <w:sz w:val="16"/>
                      <w:szCs w:val="16"/>
                      <w:lang w:val="en-US"/>
                    </w:rPr>
                  </w:rPrChange>
                </w:rPr>
                <w:delText>(0.5 - 2.6%)</w:delText>
              </w:r>
            </w:del>
          </w:p>
        </w:tc>
      </w:tr>
      <w:tr w:rsidR="00F50E0E" w:rsidRPr="00F77336" w:rsidDel="00216840" w14:paraId="59A6B78F" w14:textId="3CAB1350" w:rsidTr="00216840">
        <w:tblPrEx>
          <w:tblW w:w="9246" w:type="dxa"/>
          <w:jc w:val="center"/>
          <w:tblCellMar>
            <w:left w:w="29" w:type="dxa"/>
            <w:right w:w="29" w:type="dxa"/>
          </w:tblCellMar>
          <w:tblPrExChange w:id="3400" w:author="Balasubramanian, Ruchita" w:date="2025-08-06T09:13:00Z" w16du:dateUtc="2025-08-06T13:13:00Z">
            <w:tblPrEx>
              <w:tblW w:w="9246" w:type="dxa"/>
              <w:jc w:val="center"/>
              <w:tblCellMar>
                <w:left w:w="29" w:type="dxa"/>
                <w:right w:w="29" w:type="dxa"/>
              </w:tblCellMar>
            </w:tblPrEx>
          </w:tblPrExChange>
        </w:tblPrEx>
        <w:trPr>
          <w:trHeight w:val="144"/>
          <w:jc w:val="center"/>
          <w:del w:id="3401" w:author="Balasubramanian, Ruchita" w:date="2025-08-06T09:13:00Z"/>
          <w:trPrChange w:id="34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4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195B39FA" w14:textId="54A21343" w:rsidR="00F50E0E" w:rsidRPr="00F77336" w:rsidDel="00216840" w:rsidRDefault="00F50E0E" w:rsidP="007B5A9B">
            <w:pPr>
              <w:spacing w:line="204" w:lineRule="auto"/>
              <w:jc w:val="center"/>
              <w:rPr>
                <w:del w:id="3404" w:author="Balasubramanian, Ruchita" w:date="2025-08-06T09:13:00Z" w16du:dateUtc="2025-08-06T13:13:00Z"/>
                <w:rFonts w:ascii="Times New Roman" w:hAnsi="Times New Roman" w:cs="Times New Roman"/>
                <w:b/>
                <w:bCs/>
                <w:sz w:val="24"/>
                <w:szCs w:val="24"/>
                <w:rPrChange w:id="3405" w:author="Balasubramanian, Ruchita" w:date="2025-08-05T15:31:00Z" w16du:dateUtc="2025-08-05T19:31:00Z">
                  <w:rPr>
                    <w:del w:id="3406" w:author="Balasubramanian, Ruchita" w:date="2025-08-06T09:13:00Z" w16du:dateUtc="2025-08-06T13:13:00Z"/>
                    <w:b/>
                    <w:bCs/>
                    <w:sz w:val="16"/>
                    <w:szCs w:val="16"/>
                  </w:rPr>
                </w:rPrChange>
              </w:rPr>
            </w:pPr>
            <w:del w:id="3407" w:author="Balasubramanian, Ruchita" w:date="2025-08-06T09:13:00Z" w16du:dateUtc="2025-08-06T13:13:00Z">
              <w:r w:rsidRPr="00F77336" w:rsidDel="00216840">
                <w:rPr>
                  <w:rFonts w:ascii="Times New Roman" w:hAnsi="Times New Roman" w:cs="Times New Roman"/>
                  <w:b/>
                  <w:bCs/>
                  <w:sz w:val="24"/>
                  <w:szCs w:val="24"/>
                  <w:rPrChange w:id="3408" w:author="Balasubramanian, Ruchita" w:date="2025-08-05T15:31:00Z" w16du:dateUtc="2025-08-05T19:31:00Z">
                    <w:rPr>
                      <w:b/>
                      <w:bCs/>
                      <w:sz w:val="16"/>
                      <w:szCs w:val="16"/>
                    </w:rPr>
                  </w:rPrChange>
                </w:rPr>
                <w:delText>Maryland</w:delText>
              </w:r>
            </w:del>
          </w:p>
        </w:tc>
        <w:tc>
          <w:tcPr>
            <w:tcW w:w="1427" w:type="dxa"/>
            <w:gridSpan w:val="2"/>
            <w:tcBorders>
              <w:top w:val="single" w:sz="4" w:space="0" w:color="auto"/>
              <w:left w:val="single" w:sz="8" w:space="0" w:color="auto"/>
              <w:bottom w:val="nil"/>
              <w:right w:val="single" w:sz="8" w:space="0" w:color="auto"/>
            </w:tcBorders>
            <w:shd w:val="clear" w:color="auto" w:fill="FFFFFF" w:themeFill="background1"/>
            <w:tcPrChange w:id="3409" w:author="Balasubramanian, Ruchita" w:date="2025-08-06T09:13:00Z" w16du:dateUtc="2025-08-06T13:13:00Z">
              <w:tcPr>
                <w:tcW w:w="1511" w:type="dxa"/>
                <w:gridSpan w:val="3"/>
                <w:tcBorders>
                  <w:top w:val="single" w:sz="4" w:space="0" w:color="auto"/>
                  <w:left w:val="single" w:sz="8" w:space="0" w:color="auto"/>
                  <w:bottom w:val="nil"/>
                  <w:right w:val="single" w:sz="8" w:space="0" w:color="auto"/>
                </w:tcBorders>
                <w:shd w:val="clear" w:color="auto" w:fill="FFFFFF" w:themeFill="background1"/>
              </w:tcPr>
            </w:tcPrChange>
          </w:tcPr>
          <w:p w14:paraId="5BCBDA80" w14:textId="2098947B" w:rsidR="00F50E0E" w:rsidRPr="00F77336" w:rsidDel="00216840" w:rsidRDefault="00F50E0E" w:rsidP="007B5A9B">
            <w:pPr>
              <w:spacing w:line="204" w:lineRule="auto"/>
              <w:jc w:val="center"/>
              <w:rPr>
                <w:del w:id="3410" w:author="Balasubramanian, Ruchita" w:date="2025-08-06T09:13:00Z" w16du:dateUtc="2025-08-06T13:13:00Z"/>
                <w:rFonts w:ascii="Times New Roman" w:hAnsi="Times New Roman" w:cs="Times New Roman"/>
                <w:sz w:val="24"/>
                <w:szCs w:val="24"/>
                <w:rPrChange w:id="3411" w:author="Balasubramanian, Ruchita" w:date="2025-08-05T15:31:00Z" w16du:dateUtc="2025-08-05T19:31:00Z">
                  <w:rPr>
                    <w:del w:id="3412" w:author="Balasubramanian, Ruchita" w:date="2025-08-06T09:13:00Z" w16du:dateUtc="2025-08-06T13:13:00Z"/>
                    <w:sz w:val="16"/>
                    <w:szCs w:val="16"/>
                  </w:rPr>
                </w:rPrChange>
              </w:rPr>
            </w:pPr>
            <w:del w:id="3413" w:author="Balasubramanian, Ruchita" w:date="2025-08-06T09:13:00Z" w16du:dateUtc="2025-08-06T13:13:00Z">
              <w:r w:rsidRPr="00F77336" w:rsidDel="00216840">
                <w:rPr>
                  <w:rFonts w:ascii="Times New Roman" w:hAnsi="Times New Roman" w:cs="Times New Roman"/>
                  <w:sz w:val="24"/>
                  <w:szCs w:val="24"/>
                  <w:rPrChange w:id="3414" w:author="Balasubramanian, Ruchita" w:date="2025-08-05T15:31:00Z" w16du:dateUtc="2025-08-05T19:31:00Z">
                    <w:rPr>
                      <w:sz w:val="16"/>
                      <w:szCs w:val="16"/>
                    </w:rPr>
                  </w:rPrChange>
                </w:rPr>
                <w:delText>2,747</w:delText>
              </w:r>
            </w:del>
          </w:p>
        </w:tc>
        <w:tc>
          <w:tcPr>
            <w:tcW w:w="1035" w:type="dxa"/>
            <w:tcBorders>
              <w:top w:val="single" w:sz="4" w:space="0" w:color="auto"/>
              <w:left w:val="nil"/>
              <w:bottom w:val="nil"/>
              <w:right w:val="single" w:sz="4" w:space="0" w:color="auto"/>
            </w:tcBorders>
            <w:shd w:val="clear" w:color="FFE200" w:fill="FFE200"/>
            <w:vAlign w:val="bottom"/>
            <w:tcPrChange w:id="34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E200" w:fill="FFE200"/>
                <w:vAlign w:val="bottom"/>
              </w:tcPr>
            </w:tcPrChange>
          </w:tcPr>
          <w:p w14:paraId="368A408F" w14:textId="3EDA54EB" w:rsidR="00F50E0E" w:rsidRPr="00F77336" w:rsidDel="00216840" w:rsidRDefault="00F50E0E" w:rsidP="007B5A9B">
            <w:pPr>
              <w:spacing w:line="204" w:lineRule="auto"/>
              <w:jc w:val="center"/>
              <w:rPr>
                <w:del w:id="3416" w:author="Balasubramanian, Ruchita" w:date="2025-08-06T09:13:00Z" w16du:dateUtc="2025-08-06T13:13:00Z"/>
                <w:rFonts w:ascii="Times New Roman" w:hAnsi="Times New Roman" w:cs="Times New Roman"/>
                <w:sz w:val="24"/>
                <w:szCs w:val="24"/>
                <w:rPrChange w:id="3417" w:author="Balasubramanian, Ruchita" w:date="2025-08-05T15:31:00Z" w16du:dateUtc="2025-08-05T19:31:00Z">
                  <w:rPr>
                    <w:del w:id="3418" w:author="Balasubramanian, Ruchita" w:date="2025-08-06T09:13:00Z" w16du:dateUtc="2025-08-06T13:13:00Z"/>
                    <w:sz w:val="15"/>
                    <w:szCs w:val="15"/>
                  </w:rPr>
                </w:rPrChange>
              </w:rPr>
            </w:pPr>
            <w:del w:id="34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20" w:author="Balasubramanian, Ruchita" w:date="2025-08-05T15:31:00Z" w16du:dateUtc="2025-08-05T19:31:00Z">
                    <w:rPr>
                      <w:rFonts w:eastAsia="Times New Roman"/>
                      <w:color w:val="000000"/>
                      <w:sz w:val="16"/>
                      <w:szCs w:val="16"/>
                      <w:lang w:val="en-US"/>
                    </w:rPr>
                  </w:rPrChange>
                </w:rPr>
                <w:delText>92</w:delText>
              </w:r>
            </w:del>
          </w:p>
        </w:tc>
        <w:tc>
          <w:tcPr>
            <w:tcW w:w="1138" w:type="dxa"/>
            <w:gridSpan w:val="3"/>
            <w:tcBorders>
              <w:top w:val="single" w:sz="4" w:space="0" w:color="auto"/>
              <w:left w:val="single" w:sz="4" w:space="0" w:color="auto"/>
              <w:bottom w:val="nil"/>
              <w:right w:val="single" w:sz="4" w:space="0" w:color="auto"/>
            </w:tcBorders>
            <w:shd w:val="clear" w:color="FFE200" w:fill="FFE200"/>
            <w:vAlign w:val="bottom"/>
            <w:tcPrChange w:id="34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200" w:fill="FFE200"/>
                <w:vAlign w:val="bottom"/>
              </w:tcPr>
            </w:tcPrChange>
          </w:tcPr>
          <w:p w14:paraId="70DB828A" w14:textId="5372AAEF" w:rsidR="00F50E0E" w:rsidRPr="00F77336" w:rsidDel="00216840" w:rsidRDefault="00F50E0E" w:rsidP="007B5A9B">
            <w:pPr>
              <w:spacing w:line="204" w:lineRule="auto"/>
              <w:jc w:val="center"/>
              <w:rPr>
                <w:del w:id="3422" w:author="Balasubramanian, Ruchita" w:date="2025-08-06T09:13:00Z" w16du:dateUtc="2025-08-06T13:13:00Z"/>
                <w:rFonts w:ascii="Times New Roman" w:hAnsi="Times New Roman" w:cs="Times New Roman"/>
                <w:sz w:val="24"/>
                <w:szCs w:val="24"/>
                <w:rPrChange w:id="3423" w:author="Balasubramanian, Ruchita" w:date="2025-08-05T15:31:00Z" w16du:dateUtc="2025-08-05T19:31:00Z">
                  <w:rPr>
                    <w:del w:id="3424" w:author="Balasubramanian, Ruchita" w:date="2025-08-06T09:13:00Z" w16du:dateUtc="2025-08-06T13:13:00Z"/>
                    <w:sz w:val="15"/>
                    <w:szCs w:val="15"/>
                  </w:rPr>
                </w:rPrChange>
              </w:rPr>
            </w:pPr>
            <w:del w:id="34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26" w:author="Balasubramanian, Ruchita" w:date="2025-08-05T15:31:00Z" w16du:dateUtc="2025-08-05T19:31:00Z">
                    <w:rPr>
                      <w:rFonts w:eastAsia="Times New Roman"/>
                      <w:color w:val="000000"/>
                      <w:sz w:val="16"/>
                      <w:szCs w:val="16"/>
                      <w:lang w:val="en-US"/>
                    </w:rPr>
                  </w:rPrChange>
                </w:rPr>
                <w:delText>3.4%</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34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600" w:fill="FFE600"/>
                <w:vAlign w:val="bottom"/>
              </w:tcPr>
            </w:tcPrChange>
          </w:tcPr>
          <w:p w14:paraId="302BEB1C" w14:textId="3A9EC4A4" w:rsidR="00F50E0E" w:rsidRPr="00F77336" w:rsidDel="00216840" w:rsidRDefault="00F50E0E" w:rsidP="007B5A9B">
            <w:pPr>
              <w:spacing w:line="204" w:lineRule="auto"/>
              <w:jc w:val="center"/>
              <w:rPr>
                <w:del w:id="3428" w:author="Balasubramanian, Ruchita" w:date="2025-08-06T09:13:00Z" w16du:dateUtc="2025-08-06T13:13:00Z"/>
                <w:rFonts w:ascii="Times New Roman" w:hAnsi="Times New Roman" w:cs="Times New Roman"/>
                <w:sz w:val="24"/>
                <w:szCs w:val="24"/>
                <w:rPrChange w:id="3429" w:author="Balasubramanian, Ruchita" w:date="2025-08-05T15:31:00Z" w16du:dateUtc="2025-08-05T19:31:00Z">
                  <w:rPr>
                    <w:del w:id="3430" w:author="Balasubramanian, Ruchita" w:date="2025-08-06T09:13:00Z" w16du:dateUtc="2025-08-06T13:13:00Z"/>
                    <w:sz w:val="15"/>
                    <w:szCs w:val="15"/>
                  </w:rPr>
                </w:rPrChange>
              </w:rPr>
            </w:pPr>
            <w:del w:id="34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32" w:author="Balasubramanian, Ruchita" w:date="2025-08-05T15:31:00Z" w16du:dateUtc="2025-08-05T19:31:00Z">
                    <w:rPr>
                      <w:rFonts w:eastAsia="Times New Roman"/>
                      <w:color w:val="000000"/>
                      <w:sz w:val="16"/>
                      <w:szCs w:val="16"/>
                      <w:lang w:val="en-US"/>
                    </w:rPr>
                  </w:rPrChange>
                </w:rPr>
                <w:delText>81</w:delText>
              </w:r>
            </w:del>
          </w:p>
        </w:tc>
        <w:tc>
          <w:tcPr>
            <w:tcW w:w="1138" w:type="dxa"/>
            <w:gridSpan w:val="3"/>
            <w:tcBorders>
              <w:top w:val="single" w:sz="4" w:space="0" w:color="auto"/>
              <w:left w:val="single" w:sz="4" w:space="0" w:color="auto"/>
              <w:bottom w:val="nil"/>
              <w:right w:val="single" w:sz="4" w:space="0" w:color="auto"/>
            </w:tcBorders>
            <w:shd w:val="clear" w:color="FFE600" w:fill="FFE600"/>
            <w:vAlign w:val="bottom"/>
            <w:tcPrChange w:id="34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600" w:fill="FFE600"/>
                <w:vAlign w:val="bottom"/>
              </w:tcPr>
            </w:tcPrChange>
          </w:tcPr>
          <w:p w14:paraId="1FE75822" w14:textId="7FC95155" w:rsidR="00F50E0E" w:rsidRPr="00F77336" w:rsidDel="00216840" w:rsidRDefault="00F50E0E" w:rsidP="007B5A9B">
            <w:pPr>
              <w:spacing w:line="204" w:lineRule="auto"/>
              <w:jc w:val="center"/>
              <w:rPr>
                <w:del w:id="3434" w:author="Balasubramanian, Ruchita" w:date="2025-08-06T09:13:00Z" w16du:dateUtc="2025-08-06T13:13:00Z"/>
                <w:rFonts w:ascii="Times New Roman" w:hAnsi="Times New Roman" w:cs="Times New Roman"/>
                <w:sz w:val="24"/>
                <w:szCs w:val="24"/>
                <w:rPrChange w:id="3435" w:author="Balasubramanian, Ruchita" w:date="2025-08-05T15:31:00Z" w16du:dateUtc="2025-08-05T19:31:00Z">
                  <w:rPr>
                    <w:del w:id="3436" w:author="Balasubramanian, Ruchita" w:date="2025-08-06T09:13:00Z" w16du:dateUtc="2025-08-06T13:13:00Z"/>
                    <w:sz w:val="15"/>
                    <w:szCs w:val="15"/>
                  </w:rPr>
                </w:rPrChange>
              </w:rPr>
            </w:pPr>
            <w:del w:id="34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38" w:author="Balasubramanian, Ruchita" w:date="2025-08-05T15:31:00Z" w16du:dateUtc="2025-08-05T19:31:00Z">
                    <w:rPr>
                      <w:rFonts w:eastAsia="Times New Roman"/>
                      <w:color w:val="000000"/>
                      <w:sz w:val="16"/>
                      <w:szCs w:val="16"/>
                      <w:lang w:val="en-US"/>
                    </w:rPr>
                  </w:rPrChange>
                </w:rPr>
                <w:delText>2.9%</w:delText>
              </w:r>
            </w:del>
          </w:p>
        </w:tc>
        <w:tc>
          <w:tcPr>
            <w:tcW w:w="1035" w:type="dxa"/>
            <w:tcBorders>
              <w:top w:val="single" w:sz="4" w:space="0" w:color="auto"/>
              <w:left w:val="single" w:sz="4" w:space="0" w:color="auto"/>
              <w:bottom w:val="nil"/>
              <w:right w:val="single" w:sz="4" w:space="0" w:color="auto"/>
            </w:tcBorders>
            <w:shd w:val="clear" w:color="FFF100" w:fill="FFF100"/>
            <w:vAlign w:val="bottom"/>
            <w:tcPrChange w:id="34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F100" w:fill="FFF100"/>
                <w:vAlign w:val="bottom"/>
              </w:tcPr>
            </w:tcPrChange>
          </w:tcPr>
          <w:p w14:paraId="092CC45B" w14:textId="295E0480" w:rsidR="00F50E0E" w:rsidRPr="00F77336" w:rsidDel="00216840" w:rsidRDefault="00F50E0E" w:rsidP="007B5A9B">
            <w:pPr>
              <w:spacing w:line="204" w:lineRule="auto"/>
              <w:jc w:val="center"/>
              <w:rPr>
                <w:del w:id="3440" w:author="Balasubramanian, Ruchita" w:date="2025-08-06T09:13:00Z" w16du:dateUtc="2025-08-06T13:13:00Z"/>
                <w:rFonts w:ascii="Times New Roman" w:hAnsi="Times New Roman" w:cs="Times New Roman"/>
                <w:sz w:val="24"/>
                <w:szCs w:val="24"/>
                <w:rPrChange w:id="3441" w:author="Balasubramanian, Ruchita" w:date="2025-08-05T15:31:00Z" w16du:dateUtc="2025-08-05T19:31:00Z">
                  <w:rPr>
                    <w:del w:id="3442" w:author="Balasubramanian, Ruchita" w:date="2025-08-06T09:13:00Z" w16du:dateUtc="2025-08-06T13:13:00Z"/>
                    <w:sz w:val="15"/>
                    <w:szCs w:val="15"/>
                  </w:rPr>
                </w:rPrChange>
              </w:rPr>
            </w:pPr>
            <w:del w:id="34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44" w:author="Balasubramanian, Ruchita" w:date="2025-08-05T15:31:00Z" w16du:dateUtc="2025-08-05T19:31:00Z">
                    <w:rPr>
                      <w:rFonts w:eastAsia="Times New Roman"/>
                      <w:color w:val="000000"/>
                      <w:sz w:val="16"/>
                      <w:szCs w:val="16"/>
                      <w:lang w:val="en-US"/>
                    </w:rPr>
                  </w:rPrChange>
                </w:rPr>
                <w:delText>44</w:delText>
              </w:r>
            </w:del>
          </w:p>
        </w:tc>
        <w:tc>
          <w:tcPr>
            <w:tcW w:w="1138" w:type="dxa"/>
            <w:gridSpan w:val="2"/>
            <w:tcBorders>
              <w:top w:val="single" w:sz="4" w:space="0" w:color="auto"/>
              <w:left w:val="single" w:sz="4" w:space="0" w:color="auto"/>
              <w:bottom w:val="nil"/>
              <w:right w:val="single" w:sz="4" w:space="0" w:color="auto"/>
            </w:tcBorders>
            <w:shd w:val="clear" w:color="FFF100" w:fill="FFF100"/>
            <w:vAlign w:val="bottom"/>
            <w:tcPrChange w:id="34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F100" w:fill="FFF100"/>
                <w:vAlign w:val="bottom"/>
              </w:tcPr>
            </w:tcPrChange>
          </w:tcPr>
          <w:p w14:paraId="15758CC9" w14:textId="134AEE77" w:rsidR="00F50E0E" w:rsidRPr="00F77336" w:rsidDel="00216840" w:rsidRDefault="00F50E0E" w:rsidP="007B5A9B">
            <w:pPr>
              <w:spacing w:line="204" w:lineRule="auto"/>
              <w:jc w:val="center"/>
              <w:rPr>
                <w:del w:id="3446" w:author="Balasubramanian, Ruchita" w:date="2025-08-06T09:13:00Z" w16du:dateUtc="2025-08-06T13:13:00Z"/>
                <w:rFonts w:ascii="Times New Roman" w:hAnsi="Times New Roman" w:cs="Times New Roman"/>
                <w:sz w:val="24"/>
                <w:szCs w:val="24"/>
                <w:rPrChange w:id="3447" w:author="Balasubramanian, Ruchita" w:date="2025-08-05T15:31:00Z" w16du:dateUtc="2025-08-05T19:31:00Z">
                  <w:rPr>
                    <w:del w:id="3448" w:author="Balasubramanian, Ruchita" w:date="2025-08-06T09:13:00Z" w16du:dateUtc="2025-08-06T13:13:00Z"/>
                    <w:sz w:val="15"/>
                    <w:szCs w:val="15"/>
                  </w:rPr>
                </w:rPrChange>
              </w:rPr>
            </w:pPr>
            <w:del w:id="34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50" w:author="Balasubramanian, Ruchita" w:date="2025-08-05T15:31:00Z" w16du:dateUtc="2025-08-05T19:31:00Z">
                    <w:rPr>
                      <w:rFonts w:eastAsia="Times New Roman"/>
                      <w:color w:val="000000"/>
                      <w:sz w:val="16"/>
                      <w:szCs w:val="16"/>
                      <w:lang w:val="en-US"/>
                    </w:rPr>
                  </w:rPrChange>
                </w:rPr>
                <w:delText>1.6%</w:delText>
              </w:r>
            </w:del>
          </w:p>
        </w:tc>
      </w:tr>
      <w:tr w:rsidR="00F50E0E" w:rsidRPr="00F77336" w:rsidDel="00216840" w14:paraId="7E2B66B8" w14:textId="51BBBF21" w:rsidTr="00216840">
        <w:tblPrEx>
          <w:tblW w:w="9246" w:type="dxa"/>
          <w:jc w:val="center"/>
          <w:tblCellMar>
            <w:left w:w="29" w:type="dxa"/>
            <w:right w:w="29" w:type="dxa"/>
          </w:tblCellMar>
          <w:tblPrExChange w:id="3451" w:author="Balasubramanian, Ruchita" w:date="2025-08-06T09:13:00Z" w16du:dateUtc="2025-08-06T13:13:00Z">
            <w:tblPrEx>
              <w:tblW w:w="9246" w:type="dxa"/>
              <w:jc w:val="center"/>
              <w:tblCellMar>
                <w:left w:w="29" w:type="dxa"/>
                <w:right w:w="29" w:type="dxa"/>
              </w:tblCellMar>
            </w:tblPrEx>
          </w:tblPrExChange>
        </w:tblPrEx>
        <w:trPr>
          <w:trHeight w:val="144"/>
          <w:jc w:val="center"/>
          <w:del w:id="3452" w:author="Balasubramanian, Ruchita" w:date="2025-08-06T09:13:00Z"/>
          <w:trPrChange w:id="34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4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6BDCE028" w14:textId="0A10B3DD" w:rsidR="00F50E0E" w:rsidRPr="00F77336" w:rsidDel="00216840" w:rsidRDefault="00F50E0E" w:rsidP="007B5A9B">
            <w:pPr>
              <w:spacing w:line="204" w:lineRule="auto"/>
              <w:jc w:val="center"/>
              <w:rPr>
                <w:del w:id="3455" w:author="Balasubramanian, Ruchita" w:date="2025-08-06T09:13:00Z" w16du:dateUtc="2025-08-06T13:13:00Z"/>
                <w:rFonts w:ascii="Times New Roman" w:hAnsi="Times New Roman" w:cs="Times New Roman"/>
                <w:sz w:val="24"/>
                <w:szCs w:val="24"/>
                <w:rPrChange w:id="3456" w:author="Balasubramanian, Ruchita" w:date="2025-08-05T15:31:00Z" w16du:dateUtc="2025-08-05T19:31:00Z">
                  <w:rPr>
                    <w:del w:id="3457" w:author="Balasubramanian, Ruchita" w:date="2025-08-06T09:13:00Z" w16du:dateUtc="2025-08-06T13:13:00Z"/>
                    <w:sz w:val="16"/>
                    <w:szCs w:val="16"/>
                  </w:rPr>
                </w:rPrChange>
              </w:rPr>
            </w:pPr>
          </w:p>
        </w:tc>
        <w:tc>
          <w:tcPr>
            <w:tcW w:w="1427" w:type="dxa"/>
            <w:gridSpan w:val="2"/>
            <w:tcBorders>
              <w:top w:val="nil"/>
              <w:left w:val="single" w:sz="8" w:space="0" w:color="auto"/>
              <w:bottom w:val="single" w:sz="4" w:space="0" w:color="auto"/>
              <w:right w:val="single" w:sz="8" w:space="0" w:color="auto"/>
            </w:tcBorders>
            <w:shd w:val="clear" w:color="auto" w:fill="FFFFFF" w:themeFill="background1"/>
            <w:tcPrChange w:id="3458" w:author="Balasubramanian, Ruchita" w:date="2025-08-06T09:13:00Z" w16du:dateUtc="2025-08-06T13:13:00Z">
              <w:tcPr>
                <w:tcW w:w="1511" w:type="dxa"/>
                <w:gridSpan w:val="3"/>
                <w:tcBorders>
                  <w:top w:val="nil"/>
                  <w:left w:val="single" w:sz="8" w:space="0" w:color="auto"/>
                  <w:bottom w:val="single" w:sz="4" w:space="0" w:color="auto"/>
                  <w:right w:val="single" w:sz="8" w:space="0" w:color="auto"/>
                </w:tcBorders>
                <w:shd w:val="clear" w:color="auto" w:fill="FFFFFF" w:themeFill="background1"/>
              </w:tcPr>
            </w:tcPrChange>
          </w:tcPr>
          <w:p w14:paraId="13905E5D" w14:textId="12AAC4E6" w:rsidR="00F50E0E" w:rsidRPr="00F77336" w:rsidDel="00216840" w:rsidRDefault="00F50E0E" w:rsidP="007B5A9B">
            <w:pPr>
              <w:spacing w:line="204" w:lineRule="auto"/>
              <w:jc w:val="center"/>
              <w:rPr>
                <w:del w:id="3459" w:author="Balasubramanian, Ruchita" w:date="2025-08-06T09:13:00Z" w16du:dateUtc="2025-08-06T13:13:00Z"/>
                <w:rFonts w:ascii="Times New Roman" w:hAnsi="Times New Roman" w:cs="Times New Roman"/>
                <w:sz w:val="24"/>
                <w:szCs w:val="24"/>
                <w:rPrChange w:id="3460" w:author="Balasubramanian, Ruchita" w:date="2025-08-05T15:31:00Z" w16du:dateUtc="2025-08-05T19:31:00Z">
                  <w:rPr>
                    <w:del w:id="3461" w:author="Balasubramanian, Ruchita" w:date="2025-08-06T09:13:00Z" w16du:dateUtc="2025-08-06T13:13:00Z"/>
                    <w:sz w:val="16"/>
                    <w:szCs w:val="16"/>
                  </w:rPr>
                </w:rPrChange>
              </w:rPr>
            </w:pPr>
            <w:del w:id="3462" w:author="Balasubramanian, Ruchita" w:date="2025-08-06T09:13:00Z" w16du:dateUtc="2025-08-06T13:13:00Z">
              <w:r w:rsidRPr="00F77336" w:rsidDel="00216840">
                <w:rPr>
                  <w:rFonts w:ascii="Times New Roman" w:hAnsi="Times New Roman" w:cs="Times New Roman"/>
                  <w:sz w:val="24"/>
                  <w:szCs w:val="24"/>
                  <w:rPrChange w:id="3463" w:author="Balasubramanian, Ruchita" w:date="2025-08-05T15:31:00Z" w16du:dateUtc="2025-08-05T19:31:00Z">
                    <w:rPr>
                      <w:sz w:val="16"/>
                      <w:szCs w:val="16"/>
                    </w:rPr>
                  </w:rPrChange>
                </w:rPr>
                <w:delText>(2,261 - 3,440)</w:delText>
              </w:r>
            </w:del>
          </w:p>
        </w:tc>
        <w:tc>
          <w:tcPr>
            <w:tcW w:w="1035" w:type="dxa"/>
            <w:tcBorders>
              <w:top w:val="nil"/>
              <w:left w:val="nil"/>
              <w:bottom w:val="single" w:sz="4" w:space="0" w:color="auto"/>
              <w:right w:val="single" w:sz="4" w:space="0" w:color="auto"/>
            </w:tcBorders>
            <w:shd w:val="clear" w:color="FFE200" w:fill="FFE200"/>
            <w:vAlign w:val="bottom"/>
            <w:tcPrChange w:id="34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E200" w:fill="FFE200"/>
                <w:vAlign w:val="bottom"/>
              </w:tcPr>
            </w:tcPrChange>
          </w:tcPr>
          <w:p w14:paraId="2480C4C4" w14:textId="74968DD7" w:rsidR="00F50E0E" w:rsidRPr="00F77336" w:rsidDel="00216840" w:rsidRDefault="00F50E0E" w:rsidP="007B5A9B">
            <w:pPr>
              <w:spacing w:line="204" w:lineRule="auto"/>
              <w:jc w:val="center"/>
              <w:rPr>
                <w:del w:id="3465" w:author="Balasubramanian, Ruchita" w:date="2025-08-06T09:13:00Z" w16du:dateUtc="2025-08-06T13:13:00Z"/>
                <w:rFonts w:ascii="Times New Roman" w:hAnsi="Times New Roman" w:cs="Times New Roman"/>
                <w:sz w:val="24"/>
                <w:szCs w:val="24"/>
                <w:rPrChange w:id="3466" w:author="Balasubramanian, Ruchita" w:date="2025-08-05T15:31:00Z" w16du:dateUtc="2025-08-05T19:31:00Z">
                  <w:rPr>
                    <w:del w:id="3467" w:author="Balasubramanian, Ruchita" w:date="2025-08-06T09:13:00Z" w16du:dateUtc="2025-08-06T13:13:00Z"/>
                    <w:sz w:val="15"/>
                    <w:szCs w:val="15"/>
                  </w:rPr>
                </w:rPrChange>
              </w:rPr>
            </w:pPr>
            <w:del w:id="34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69" w:author="Balasubramanian, Ruchita" w:date="2025-08-05T15:31:00Z" w16du:dateUtc="2025-08-05T19:31:00Z">
                    <w:rPr>
                      <w:rFonts w:eastAsia="Times New Roman"/>
                      <w:color w:val="000000"/>
                      <w:sz w:val="16"/>
                      <w:szCs w:val="16"/>
                      <w:lang w:val="en-US"/>
                    </w:rPr>
                  </w:rPrChange>
                </w:rPr>
                <w:delText>(34 - 158)</w:delText>
              </w:r>
            </w:del>
          </w:p>
        </w:tc>
        <w:tc>
          <w:tcPr>
            <w:tcW w:w="1138" w:type="dxa"/>
            <w:gridSpan w:val="3"/>
            <w:tcBorders>
              <w:top w:val="nil"/>
              <w:left w:val="single" w:sz="4" w:space="0" w:color="auto"/>
              <w:bottom w:val="single" w:sz="4" w:space="0" w:color="auto"/>
              <w:right w:val="single" w:sz="4" w:space="0" w:color="auto"/>
            </w:tcBorders>
            <w:shd w:val="clear" w:color="FFE200" w:fill="FFE200"/>
            <w:vAlign w:val="bottom"/>
            <w:tcPrChange w:id="34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200" w:fill="FFE200"/>
                <w:vAlign w:val="bottom"/>
              </w:tcPr>
            </w:tcPrChange>
          </w:tcPr>
          <w:p w14:paraId="7B0968C5" w14:textId="11E7AF1C" w:rsidR="00F50E0E" w:rsidRPr="00F77336" w:rsidDel="00216840" w:rsidRDefault="00F50E0E" w:rsidP="007B5A9B">
            <w:pPr>
              <w:spacing w:line="204" w:lineRule="auto"/>
              <w:jc w:val="center"/>
              <w:rPr>
                <w:del w:id="3471" w:author="Balasubramanian, Ruchita" w:date="2025-08-06T09:13:00Z" w16du:dateUtc="2025-08-06T13:13:00Z"/>
                <w:rFonts w:ascii="Times New Roman" w:hAnsi="Times New Roman" w:cs="Times New Roman"/>
                <w:sz w:val="24"/>
                <w:szCs w:val="24"/>
                <w:rPrChange w:id="3472" w:author="Balasubramanian, Ruchita" w:date="2025-08-05T15:31:00Z" w16du:dateUtc="2025-08-05T19:31:00Z">
                  <w:rPr>
                    <w:del w:id="3473" w:author="Balasubramanian, Ruchita" w:date="2025-08-06T09:13:00Z" w16du:dateUtc="2025-08-06T13:13:00Z"/>
                    <w:sz w:val="15"/>
                    <w:szCs w:val="15"/>
                  </w:rPr>
                </w:rPrChange>
              </w:rPr>
            </w:pPr>
            <w:del w:id="34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75" w:author="Balasubramanian, Ruchita" w:date="2025-08-05T15:31:00Z" w16du:dateUtc="2025-08-05T19:31:00Z">
                    <w:rPr>
                      <w:rFonts w:eastAsia="Times New Roman"/>
                      <w:color w:val="000000"/>
                      <w:sz w:val="16"/>
                      <w:szCs w:val="16"/>
                      <w:lang w:val="en-US"/>
                    </w:rPr>
                  </w:rPrChange>
                </w:rPr>
                <w:delText>(1.2 - 5.8%)</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34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600" w:fill="FFE600"/>
                <w:vAlign w:val="bottom"/>
              </w:tcPr>
            </w:tcPrChange>
          </w:tcPr>
          <w:p w14:paraId="3305380A" w14:textId="207BD1CB" w:rsidR="00F50E0E" w:rsidRPr="00F77336" w:rsidDel="00216840" w:rsidRDefault="00F50E0E" w:rsidP="007B5A9B">
            <w:pPr>
              <w:spacing w:line="204" w:lineRule="auto"/>
              <w:jc w:val="center"/>
              <w:rPr>
                <w:del w:id="3477" w:author="Balasubramanian, Ruchita" w:date="2025-08-06T09:13:00Z" w16du:dateUtc="2025-08-06T13:13:00Z"/>
                <w:rFonts w:ascii="Times New Roman" w:hAnsi="Times New Roman" w:cs="Times New Roman"/>
                <w:sz w:val="24"/>
                <w:szCs w:val="24"/>
                <w:rPrChange w:id="3478" w:author="Balasubramanian, Ruchita" w:date="2025-08-05T15:31:00Z" w16du:dateUtc="2025-08-05T19:31:00Z">
                  <w:rPr>
                    <w:del w:id="3479" w:author="Balasubramanian, Ruchita" w:date="2025-08-06T09:13:00Z" w16du:dateUtc="2025-08-06T13:13:00Z"/>
                    <w:sz w:val="15"/>
                    <w:szCs w:val="15"/>
                  </w:rPr>
                </w:rPrChange>
              </w:rPr>
            </w:pPr>
            <w:del w:id="34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81" w:author="Balasubramanian, Ruchita" w:date="2025-08-05T15:31:00Z" w16du:dateUtc="2025-08-05T19:31:00Z">
                    <w:rPr>
                      <w:rFonts w:eastAsia="Times New Roman"/>
                      <w:color w:val="000000"/>
                      <w:sz w:val="16"/>
                      <w:szCs w:val="16"/>
                      <w:lang w:val="en-US"/>
                    </w:rPr>
                  </w:rPrChange>
                </w:rPr>
                <w:delText>(30 - 137)</w:delText>
              </w:r>
            </w:del>
          </w:p>
        </w:tc>
        <w:tc>
          <w:tcPr>
            <w:tcW w:w="1138" w:type="dxa"/>
            <w:gridSpan w:val="3"/>
            <w:tcBorders>
              <w:top w:val="nil"/>
              <w:left w:val="single" w:sz="4" w:space="0" w:color="auto"/>
              <w:bottom w:val="single" w:sz="4" w:space="0" w:color="auto"/>
              <w:right w:val="single" w:sz="4" w:space="0" w:color="auto"/>
            </w:tcBorders>
            <w:shd w:val="clear" w:color="FFE600" w:fill="FFE600"/>
            <w:vAlign w:val="bottom"/>
            <w:tcPrChange w:id="34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600" w:fill="FFE600"/>
                <w:vAlign w:val="bottom"/>
              </w:tcPr>
            </w:tcPrChange>
          </w:tcPr>
          <w:p w14:paraId="6A43B5D1" w14:textId="3F0AEB25" w:rsidR="00F50E0E" w:rsidRPr="00F77336" w:rsidDel="00216840" w:rsidRDefault="00F50E0E" w:rsidP="007B5A9B">
            <w:pPr>
              <w:spacing w:line="204" w:lineRule="auto"/>
              <w:jc w:val="center"/>
              <w:rPr>
                <w:del w:id="3483" w:author="Balasubramanian, Ruchita" w:date="2025-08-06T09:13:00Z" w16du:dateUtc="2025-08-06T13:13:00Z"/>
                <w:rFonts w:ascii="Times New Roman" w:hAnsi="Times New Roman" w:cs="Times New Roman"/>
                <w:sz w:val="24"/>
                <w:szCs w:val="24"/>
                <w:rPrChange w:id="3484" w:author="Balasubramanian, Ruchita" w:date="2025-08-05T15:31:00Z" w16du:dateUtc="2025-08-05T19:31:00Z">
                  <w:rPr>
                    <w:del w:id="3485" w:author="Balasubramanian, Ruchita" w:date="2025-08-06T09:13:00Z" w16du:dateUtc="2025-08-06T13:13:00Z"/>
                    <w:sz w:val="15"/>
                    <w:szCs w:val="15"/>
                  </w:rPr>
                </w:rPrChange>
              </w:rPr>
            </w:pPr>
            <w:del w:id="34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87" w:author="Balasubramanian, Ruchita" w:date="2025-08-05T15:31:00Z" w16du:dateUtc="2025-08-05T19:31:00Z">
                    <w:rPr>
                      <w:rFonts w:eastAsia="Times New Roman"/>
                      <w:color w:val="000000"/>
                      <w:sz w:val="16"/>
                      <w:szCs w:val="16"/>
                      <w:lang w:val="en-US"/>
                    </w:rPr>
                  </w:rPrChange>
                </w:rPr>
                <w:delText>(1.1 - 5.1%)</w:delText>
              </w:r>
            </w:del>
          </w:p>
        </w:tc>
        <w:tc>
          <w:tcPr>
            <w:tcW w:w="1035" w:type="dxa"/>
            <w:tcBorders>
              <w:top w:val="nil"/>
              <w:left w:val="single" w:sz="4" w:space="0" w:color="auto"/>
              <w:bottom w:val="single" w:sz="4" w:space="0" w:color="auto"/>
              <w:right w:val="single" w:sz="4" w:space="0" w:color="auto"/>
            </w:tcBorders>
            <w:shd w:val="clear" w:color="FFF100" w:fill="FFF100"/>
            <w:vAlign w:val="bottom"/>
            <w:tcPrChange w:id="34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F100" w:fill="FFF100"/>
                <w:vAlign w:val="bottom"/>
              </w:tcPr>
            </w:tcPrChange>
          </w:tcPr>
          <w:p w14:paraId="42A2F921" w14:textId="11CCD933" w:rsidR="00F50E0E" w:rsidRPr="00F77336" w:rsidDel="00216840" w:rsidRDefault="00F50E0E" w:rsidP="007B5A9B">
            <w:pPr>
              <w:spacing w:line="204" w:lineRule="auto"/>
              <w:jc w:val="center"/>
              <w:rPr>
                <w:del w:id="3489" w:author="Balasubramanian, Ruchita" w:date="2025-08-06T09:13:00Z" w16du:dateUtc="2025-08-06T13:13:00Z"/>
                <w:rFonts w:ascii="Times New Roman" w:hAnsi="Times New Roman" w:cs="Times New Roman"/>
                <w:sz w:val="24"/>
                <w:szCs w:val="24"/>
                <w:rPrChange w:id="3490" w:author="Balasubramanian, Ruchita" w:date="2025-08-05T15:31:00Z" w16du:dateUtc="2025-08-05T19:31:00Z">
                  <w:rPr>
                    <w:del w:id="3491" w:author="Balasubramanian, Ruchita" w:date="2025-08-06T09:13:00Z" w16du:dateUtc="2025-08-06T13:13:00Z"/>
                    <w:sz w:val="15"/>
                    <w:szCs w:val="15"/>
                  </w:rPr>
                </w:rPrChange>
              </w:rPr>
            </w:pPr>
            <w:del w:id="34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93" w:author="Balasubramanian, Ruchita" w:date="2025-08-05T15:31:00Z" w16du:dateUtc="2025-08-05T19:31:00Z">
                    <w:rPr>
                      <w:rFonts w:eastAsia="Times New Roman"/>
                      <w:color w:val="000000"/>
                      <w:sz w:val="16"/>
                      <w:szCs w:val="16"/>
                      <w:lang w:val="en-US"/>
                    </w:rPr>
                  </w:rPrChange>
                </w:rPr>
                <w:delText>(16 - 73)</w:delText>
              </w:r>
            </w:del>
          </w:p>
        </w:tc>
        <w:tc>
          <w:tcPr>
            <w:tcW w:w="1138" w:type="dxa"/>
            <w:gridSpan w:val="2"/>
            <w:tcBorders>
              <w:top w:val="nil"/>
              <w:left w:val="single" w:sz="4" w:space="0" w:color="auto"/>
              <w:bottom w:val="single" w:sz="4" w:space="0" w:color="auto"/>
              <w:right w:val="single" w:sz="4" w:space="0" w:color="auto"/>
            </w:tcBorders>
            <w:shd w:val="clear" w:color="FFF100" w:fill="FFF100"/>
            <w:vAlign w:val="bottom"/>
            <w:tcPrChange w:id="34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F100" w:fill="FFF100"/>
                <w:vAlign w:val="bottom"/>
              </w:tcPr>
            </w:tcPrChange>
          </w:tcPr>
          <w:p w14:paraId="013C378A" w14:textId="14A3247E" w:rsidR="00F50E0E" w:rsidRPr="00F77336" w:rsidDel="00216840" w:rsidRDefault="00F50E0E" w:rsidP="007B5A9B">
            <w:pPr>
              <w:spacing w:line="204" w:lineRule="auto"/>
              <w:jc w:val="center"/>
              <w:rPr>
                <w:del w:id="3495" w:author="Balasubramanian, Ruchita" w:date="2025-08-06T09:13:00Z" w16du:dateUtc="2025-08-06T13:13:00Z"/>
                <w:rFonts w:ascii="Times New Roman" w:hAnsi="Times New Roman" w:cs="Times New Roman"/>
                <w:sz w:val="24"/>
                <w:szCs w:val="24"/>
                <w:rPrChange w:id="3496" w:author="Balasubramanian, Ruchita" w:date="2025-08-05T15:31:00Z" w16du:dateUtc="2025-08-05T19:31:00Z">
                  <w:rPr>
                    <w:del w:id="3497" w:author="Balasubramanian, Ruchita" w:date="2025-08-06T09:13:00Z" w16du:dateUtc="2025-08-06T13:13:00Z"/>
                    <w:sz w:val="15"/>
                    <w:szCs w:val="15"/>
                  </w:rPr>
                </w:rPrChange>
              </w:rPr>
            </w:pPr>
            <w:del w:id="34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99" w:author="Balasubramanian, Ruchita" w:date="2025-08-05T15:31:00Z" w16du:dateUtc="2025-08-05T19:31:00Z">
                    <w:rPr>
                      <w:rFonts w:eastAsia="Times New Roman"/>
                      <w:color w:val="000000"/>
                      <w:sz w:val="16"/>
                      <w:szCs w:val="16"/>
                      <w:lang w:val="en-US"/>
                    </w:rPr>
                  </w:rPrChange>
                </w:rPr>
                <w:delText>(0.6 - 2.7%)</w:delText>
              </w:r>
            </w:del>
          </w:p>
        </w:tc>
      </w:tr>
      <w:tr w:rsidR="00F50E0E" w:rsidRPr="00F77336" w:rsidDel="00216840" w14:paraId="0F61B41D" w14:textId="44B11354" w:rsidTr="00216840">
        <w:tblPrEx>
          <w:tblW w:w="9246" w:type="dxa"/>
          <w:jc w:val="center"/>
          <w:tblCellMar>
            <w:left w:w="29" w:type="dxa"/>
            <w:right w:w="29" w:type="dxa"/>
          </w:tblCellMar>
          <w:tblPrExChange w:id="3500" w:author="Balasubramanian, Ruchita" w:date="2025-08-06T09:13:00Z" w16du:dateUtc="2025-08-06T13:13:00Z">
            <w:tblPrEx>
              <w:tblW w:w="9246" w:type="dxa"/>
              <w:jc w:val="center"/>
              <w:tblCellMar>
                <w:left w:w="29" w:type="dxa"/>
                <w:right w:w="29" w:type="dxa"/>
              </w:tblCellMar>
            </w:tblPrEx>
          </w:tblPrExChange>
        </w:tblPrEx>
        <w:trPr>
          <w:trHeight w:val="144"/>
          <w:jc w:val="center"/>
          <w:del w:id="3501" w:author="Balasubramanian, Ruchita" w:date="2025-08-06T09:13:00Z"/>
          <w:trPrChange w:id="35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503" w:author="Balasubramanian, Ruchita" w:date="2025-08-06T09:13:00Z" w16du:dateUtc="2025-08-06T13:13:00Z">
              <w:tcPr>
                <w:tcW w:w="1123" w:type="dxa"/>
                <w:gridSpan w:val="3"/>
                <w:vMerge w:val="restart"/>
                <w:tcBorders>
                  <w:top w:val="single" w:sz="8" w:space="0" w:color="auto"/>
                  <w:left w:val="single" w:sz="8" w:space="0" w:color="auto"/>
                  <w:bottom w:val="single" w:sz="4" w:space="0" w:color="auto"/>
                  <w:right w:val="single" w:sz="8" w:space="0" w:color="auto"/>
                </w:tcBorders>
                <w:vAlign w:val="center"/>
              </w:tcPr>
            </w:tcPrChange>
          </w:tcPr>
          <w:p w14:paraId="6210ACE2" w14:textId="5D317832" w:rsidR="00F50E0E" w:rsidRPr="00F77336" w:rsidDel="00216840" w:rsidRDefault="00F50E0E" w:rsidP="007B5A9B">
            <w:pPr>
              <w:spacing w:line="204" w:lineRule="auto"/>
              <w:jc w:val="center"/>
              <w:rPr>
                <w:del w:id="3504" w:author="Balasubramanian, Ruchita" w:date="2025-08-06T09:13:00Z" w16du:dateUtc="2025-08-06T13:13:00Z"/>
                <w:rFonts w:ascii="Times New Roman" w:hAnsi="Times New Roman" w:cs="Times New Roman"/>
                <w:b/>
                <w:bCs/>
                <w:sz w:val="24"/>
                <w:szCs w:val="24"/>
                <w:rPrChange w:id="3505" w:author="Balasubramanian, Ruchita" w:date="2025-08-05T15:31:00Z" w16du:dateUtc="2025-08-05T19:31:00Z">
                  <w:rPr>
                    <w:del w:id="3506" w:author="Balasubramanian, Ruchita" w:date="2025-08-06T09:13:00Z" w16du:dateUtc="2025-08-06T13:13:00Z"/>
                    <w:b/>
                    <w:bCs/>
                    <w:sz w:val="16"/>
                    <w:szCs w:val="16"/>
                  </w:rPr>
                </w:rPrChange>
              </w:rPr>
            </w:pPr>
            <w:del w:id="3507" w:author="Balasubramanian, Ruchita" w:date="2025-08-06T09:13:00Z" w16du:dateUtc="2025-08-06T13:13:00Z">
              <w:r w:rsidRPr="00F77336" w:rsidDel="00216840">
                <w:rPr>
                  <w:rFonts w:ascii="Times New Roman" w:hAnsi="Times New Roman" w:cs="Times New Roman"/>
                  <w:b/>
                  <w:bCs/>
                  <w:sz w:val="24"/>
                  <w:szCs w:val="24"/>
                  <w:rPrChange w:id="3508" w:author="Balasubramanian, Ruchita" w:date="2025-08-05T15:31:00Z" w16du:dateUtc="2025-08-05T19:31:00Z">
                    <w:rPr>
                      <w:b/>
                      <w:bCs/>
                      <w:sz w:val="16"/>
                      <w:szCs w:val="16"/>
                    </w:rPr>
                  </w:rPrChange>
                </w:rPr>
                <w:delText>Washington</w:delText>
              </w:r>
            </w:del>
          </w:p>
        </w:tc>
        <w:tc>
          <w:tcPr>
            <w:tcW w:w="1427" w:type="dxa"/>
            <w:gridSpan w:val="2"/>
            <w:tcBorders>
              <w:top w:val="single" w:sz="4" w:space="0" w:color="auto"/>
              <w:left w:val="single" w:sz="8" w:space="0" w:color="auto"/>
              <w:bottom w:val="nil"/>
              <w:right w:val="single" w:sz="8" w:space="0" w:color="auto"/>
            </w:tcBorders>
            <w:shd w:val="clear" w:color="auto" w:fill="FFFFFF" w:themeFill="background1"/>
            <w:tcPrChange w:id="3509" w:author="Balasubramanian, Ruchita" w:date="2025-08-06T09:13:00Z" w16du:dateUtc="2025-08-06T13:13:00Z">
              <w:tcPr>
                <w:tcW w:w="1511" w:type="dxa"/>
                <w:gridSpan w:val="3"/>
                <w:tcBorders>
                  <w:top w:val="single" w:sz="4" w:space="0" w:color="auto"/>
                  <w:left w:val="single" w:sz="8" w:space="0" w:color="auto"/>
                  <w:bottom w:val="nil"/>
                  <w:right w:val="single" w:sz="8" w:space="0" w:color="auto"/>
                </w:tcBorders>
                <w:shd w:val="clear" w:color="auto" w:fill="FFFFFF" w:themeFill="background1"/>
              </w:tcPr>
            </w:tcPrChange>
          </w:tcPr>
          <w:p w14:paraId="34C55236" w14:textId="3317E3B2" w:rsidR="00F50E0E" w:rsidRPr="00F77336" w:rsidDel="00216840" w:rsidRDefault="00F50E0E" w:rsidP="007B5A9B">
            <w:pPr>
              <w:spacing w:line="204" w:lineRule="auto"/>
              <w:jc w:val="center"/>
              <w:rPr>
                <w:del w:id="3510" w:author="Balasubramanian, Ruchita" w:date="2025-08-06T09:13:00Z" w16du:dateUtc="2025-08-06T13:13:00Z"/>
                <w:rFonts w:ascii="Times New Roman" w:hAnsi="Times New Roman" w:cs="Times New Roman"/>
                <w:sz w:val="24"/>
                <w:szCs w:val="24"/>
                <w:rPrChange w:id="3511" w:author="Balasubramanian, Ruchita" w:date="2025-08-05T15:31:00Z" w16du:dateUtc="2025-08-05T19:31:00Z">
                  <w:rPr>
                    <w:del w:id="3512" w:author="Balasubramanian, Ruchita" w:date="2025-08-06T09:13:00Z" w16du:dateUtc="2025-08-06T13:13:00Z"/>
                    <w:sz w:val="16"/>
                    <w:szCs w:val="16"/>
                  </w:rPr>
                </w:rPrChange>
              </w:rPr>
            </w:pPr>
            <w:del w:id="3513" w:author="Balasubramanian, Ruchita" w:date="2025-08-06T09:13:00Z" w16du:dateUtc="2025-08-06T13:13:00Z">
              <w:r w:rsidRPr="00F77336" w:rsidDel="00216840">
                <w:rPr>
                  <w:rFonts w:ascii="Times New Roman" w:hAnsi="Times New Roman" w:cs="Times New Roman"/>
                  <w:sz w:val="24"/>
                  <w:szCs w:val="24"/>
                  <w:rPrChange w:id="3514" w:author="Balasubramanian, Ruchita" w:date="2025-08-05T15:31:00Z" w16du:dateUtc="2025-08-05T19:31:00Z">
                    <w:rPr>
                      <w:sz w:val="16"/>
                      <w:szCs w:val="16"/>
                    </w:rPr>
                  </w:rPrChange>
                </w:rPr>
                <w:delText>3,404</w:delText>
              </w:r>
            </w:del>
          </w:p>
        </w:tc>
        <w:tc>
          <w:tcPr>
            <w:tcW w:w="1035" w:type="dxa"/>
            <w:tcBorders>
              <w:top w:val="single" w:sz="4" w:space="0" w:color="auto"/>
              <w:left w:val="nil"/>
              <w:bottom w:val="nil"/>
              <w:right w:val="single" w:sz="4" w:space="0" w:color="auto"/>
            </w:tcBorders>
            <w:shd w:val="clear" w:color="FFE800" w:fill="FFE800"/>
            <w:vAlign w:val="bottom"/>
            <w:tcPrChange w:id="35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E800" w:fill="FFE800"/>
                <w:vAlign w:val="bottom"/>
              </w:tcPr>
            </w:tcPrChange>
          </w:tcPr>
          <w:p w14:paraId="10EFC1FA" w14:textId="7295BC98" w:rsidR="00F50E0E" w:rsidRPr="00F77336" w:rsidDel="00216840" w:rsidRDefault="00F50E0E" w:rsidP="007B5A9B">
            <w:pPr>
              <w:spacing w:line="204" w:lineRule="auto"/>
              <w:jc w:val="center"/>
              <w:rPr>
                <w:del w:id="3516" w:author="Balasubramanian, Ruchita" w:date="2025-08-06T09:13:00Z" w16du:dateUtc="2025-08-06T13:13:00Z"/>
                <w:rFonts w:ascii="Times New Roman" w:hAnsi="Times New Roman" w:cs="Times New Roman"/>
                <w:sz w:val="24"/>
                <w:szCs w:val="24"/>
                <w:rPrChange w:id="3517" w:author="Balasubramanian, Ruchita" w:date="2025-08-05T15:31:00Z" w16du:dateUtc="2025-08-05T19:31:00Z">
                  <w:rPr>
                    <w:del w:id="3518" w:author="Balasubramanian, Ruchita" w:date="2025-08-06T09:13:00Z" w16du:dateUtc="2025-08-06T13:13:00Z"/>
                    <w:sz w:val="15"/>
                    <w:szCs w:val="15"/>
                  </w:rPr>
                </w:rPrChange>
              </w:rPr>
            </w:pPr>
            <w:del w:id="35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20" w:author="Balasubramanian, Ruchita" w:date="2025-08-05T15:31:00Z" w16du:dateUtc="2025-08-05T19:31:00Z">
                    <w:rPr>
                      <w:rFonts w:eastAsia="Times New Roman"/>
                      <w:color w:val="000000"/>
                      <w:sz w:val="16"/>
                      <w:szCs w:val="16"/>
                      <w:lang w:val="en-US"/>
                    </w:rPr>
                  </w:rPrChange>
                </w:rPr>
                <w:delText>92</w:delText>
              </w:r>
            </w:del>
          </w:p>
        </w:tc>
        <w:tc>
          <w:tcPr>
            <w:tcW w:w="1138" w:type="dxa"/>
            <w:gridSpan w:val="3"/>
            <w:tcBorders>
              <w:top w:val="single" w:sz="4" w:space="0" w:color="auto"/>
              <w:left w:val="single" w:sz="4" w:space="0" w:color="auto"/>
              <w:bottom w:val="nil"/>
              <w:right w:val="single" w:sz="4" w:space="0" w:color="auto"/>
            </w:tcBorders>
            <w:shd w:val="clear" w:color="FFE800" w:fill="FFE800"/>
            <w:vAlign w:val="bottom"/>
            <w:tcPrChange w:id="35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800" w:fill="FFE800"/>
                <w:vAlign w:val="bottom"/>
              </w:tcPr>
            </w:tcPrChange>
          </w:tcPr>
          <w:p w14:paraId="58F15DEC" w14:textId="0D1452A5" w:rsidR="00F50E0E" w:rsidRPr="00F77336" w:rsidDel="00216840" w:rsidRDefault="00F50E0E" w:rsidP="007B5A9B">
            <w:pPr>
              <w:spacing w:line="204" w:lineRule="auto"/>
              <w:jc w:val="center"/>
              <w:rPr>
                <w:del w:id="3522" w:author="Balasubramanian, Ruchita" w:date="2025-08-06T09:13:00Z" w16du:dateUtc="2025-08-06T13:13:00Z"/>
                <w:rFonts w:ascii="Times New Roman" w:hAnsi="Times New Roman" w:cs="Times New Roman"/>
                <w:sz w:val="24"/>
                <w:szCs w:val="24"/>
                <w:rPrChange w:id="3523" w:author="Balasubramanian, Ruchita" w:date="2025-08-05T15:31:00Z" w16du:dateUtc="2025-08-05T19:31:00Z">
                  <w:rPr>
                    <w:del w:id="3524" w:author="Balasubramanian, Ruchita" w:date="2025-08-06T09:13:00Z" w16du:dateUtc="2025-08-06T13:13:00Z"/>
                    <w:sz w:val="15"/>
                    <w:szCs w:val="15"/>
                  </w:rPr>
                </w:rPrChange>
              </w:rPr>
            </w:pPr>
            <w:del w:id="35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26" w:author="Balasubramanian, Ruchita" w:date="2025-08-05T15:31:00Z" w16du:dateUtc="2025-08-05T19:31:00Z">
                    <w:rPr>
                      <w:rFonts w:eastAsia="Times New Roman"/>
                      <w:color w:val="000000"/>
                      <w:sz w:val="16"/>
                      <w:szCs w:val="16"/>
                      <w:lang w:val="en-US"/>
                    </w:rPr>
                  </w:rPrChange>
                </w:rPr>
                <w:delText>2.7%</w:delText>
              </w:r>
            </w:del>
          </w:p>
        </w:tc>
        <w:tc>
          <w:tcPr>
            <w:tcW w:w="1035" w:type="dxa"/>
            <w:tcBorders>
              <w:top w:val="single" w:sz="4" w:space="0" w:color="auto"/>
              <w:left w:val="single" w:sz="4" w:space="0" w:color="auto"/>
              <w:bottom w:val="nil"/>
              <w:right w:val="single" w:sz="4" w:space="0" w:color="auto"/>
            </w:tcBorders>
            <w:shd w:val="clear" w:color="FFEA00" w:fill="FFEA00"/>
            <w:vAlign w:val="bottom"/>
            <w:tcPrChange w:id="35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EA00" w:fill="FFEA00"/>
                <w:vAlign w:val="bottom"/>
              </w:tcPr>
            </w:tcPrChange>
          </w:tcPr>
          <w:p w14:paraId="3EAD193A" w14:textId="78D7DBBF" w:rsidR="00F50E0E" w:rsidRPr="00F77336" w:rsidDel="00216840" w:rsidRDefault="00F50E0E" w:rsidP="007B5A9B">
            <w:pPr>
              <w:spacing w:line="204" w:lineRule="auto"/>
              <w:jc w:val="center"/>
              <w:rPr>
                <w:del w:id="3528" w:author="Balasubramanian, Ruchita" w:date="2025-08-06T09:13:00Z" w16du:dateUtc="2025-08-06T13:13:00Z"/>
                <w:rFonts w:ascii="Times New Roman" w:hAnsi="Times New Roman" w:cs="Times New Roman"/>
                <w:sz w:val="24"/>
                <w:szCs w:val="24"/>
                <w:rPrChange w:id="3529" w:author="Balasubramanian, Ruchita" w:date="2025-08-05T15:31:00Z" w16du:dateUtc="2025-08-05T19:31:00Z">
                  <w:rPr>
                    <w:del w:id="3530" w:author="Balasubramanian, Ruchita" w:date="2025-08-06T09:13:00Z" w16du:dateUtc="2025-08-06T13:13:00Z"/>
                    <w:sz w:val="15"/>
                    <w:szCs w:val="15"/>
                  </w:rPr>
                </w:rPrChange>
              </w:rPr>
            </w:pPr>
            <w:del w:id="35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32" w:author="Balasubramanian, Ruchita" w:date="2025-08-05T15:31:00Z" w16du:dateUtc="2025-08-05T19:31:00Z">
                    <w:rPr>
                      <w:rFonts w:eastAsia="Times New Roman"/>
                      <w:color w:val="000000"/>
                      <w:sz w:val="16"/>
                      <w:szCs w:val="16"/>
                      <w:lang w:val="en-US"/>
                    </w:rPr>
                  </w:rPrChange>
                </w:rPr>
                <w:delText>83</w:delText>
              </w:r>
            </w:del>
          </w:p>
        </w:tc>
        <w:tc>
          <w:tcPr>
            <w:tcW w:w="1138" w:type="dxa"/>
            <w:gridSpan w:val="3"/>
            <w:tcBorders>
              <w:top w:val="single" w:sz="4" w:space="0" w:color="auto"/>
              <w:left w:val="single" w:sz="4" w:space="0" w:color="auto"/>
              <w:bottom w:val="nil"/>
              <w:right w:val="single" w:sz="4" w:space="0" w:color="auto"/>
            </w:tcBorders>
            <w:shd w:val="clear" w:color="FFEA00" w:fill="FFEA00"/>
            <w:vAlign w:val="bottom"/>
            <w:tcPrChange w:id="35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EA00" w:fill="FFEA00"/>
                <w:vAlign w:val="bottom"/>
              </w:tcPr>
            </w:tcPrChange>
          </w:tcPr>
          <w:p w14:paraId="11AD8E87" w14:textId="4ADADF08" w:rsidR="00F50E0E" w:rsidRPr="00F77336" w:rsidDel="00216840" w:rsidRDefault="00F50E0E" w:rsidP="007B5A9B">
            <w:pPr>
              <w:spacing w:line="204" w:lineRule="auto"/>
              <w:jc w:val="center"/>
              <w:rPr>
                <w:del w:id="3534" w:author="Balasubramanian, Ruchita" w:date="2025-08-06T09:13:00Z" w16du:dateUtc="2025-08-06T13:13:00Z"/>
                <w:rFonts w:ascii="Times New Roman" w:hAnsi="Times New Roman" w:cs="Times New Roman"/>
                <w:sz w:val="24"/>
                <w:szCs w:val="24"/>
                <w:rPrChange w:id="3535" w:author="Balasubramanian, Ruchita" w:date="2025-08-05T15:31:00Z" w16du:dateUtc="2025-08-05T19:31:00Z">
                  <w:rPr>
                    <w:del w:id="3536" w:author="Balasubramanian, Ruchita" w:date="2025-08-06T09:13:00Z" w16du:dateUtc="2025-08-06T13:13:00Z"/>
                    <w:sz w:val="15"/>
                    <w:szCs w:val="15"/>
                  </w:rPr>
                </w:rPrChange>
              </w:rPr>
            </w:pPr>
            <w:del w:id="35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38" w:author="Balasubramanian, Ruchita" w:date="2025-08-05T15:31:00Z" w16du:dateUtc="2025-08-05T19:31:00Z">
                    <w:rPr>
                      <w:rFonts w:eastAsia="Times New Roman"/>
                      <w:color w:val="000000"/>
                      <w:sz w:val="16"/>
                      <w:szCs w:val="16"/>
                      <w:lang w:val="en-US"/>
                    </w:rPr>
                  </w:rPrChange>
                </w:rPr>
                <w:delText>2.4%</w:delText>
              </w:r>
            </w:del>
          </w:p>
        </w:tc>
        <w:tc>
          <w:tcPr>
            <w:tcW w:w="1035" w:type="dxa"/>
            <w:tcBorders>
              <w:top w:val="single" w:sz="4" w:space="0" w:color="auto"/>
              <w:left w:val="single" w:sz="4" w:space="0" w:color="auto"/>
              <w:bottom w:val="nil"/>
              <w:right w:val="single" w:sz="4" w:space="0" w:color="auto"/>
            </w:tcBorders>
            <w:shd w:val="clear" w:color="FFF300" w:fill="FFF300"/>
            <w:vAlign w:val="bottom"/>
            <w:tcPrChange w:id="35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F300" w:fill="FFF300"/>
                <w:vAlign w:val="bottom"/>
              </w:tcPr>
            </w:tcPrChange>
          </w:tcPr>
          <w:p w14:paraId="4A419D52" w14:textId="43CCB572" w:rsidR="00F50E0E" w:rsidRPr="00F77336" w:rsidDel="00216840" w:rsidRDefault="00F50E0E" w:rsidP="007B5A9B">
            <w:pPr>
              <w:spacing w:line="204" w:lineRule="auto"/>
              <w:jc w:val="center"/>
              <w:rPr>
                <w:del w:id="3540" w:author="Balasubramanian, Ruchita" w:date="2025-08-06T09:13:00Z" w16du:dateUtc="2025-08-06T13:13:00Z"/>
                <w:rFonts w:ascii="Times New Roman" w:hAnsi="Times New Roman" w:cs="Times New Roman"/>
                <w:sz w:val="24"/>
                <w:szCs w:val="24"/>
                <w:rPrChange w:id="3541" w:author="Balasubramanian, Ruchita" w:date="2025-08-05T15:31:00Z" w16du:dateUtc="2025-08-05T19:31:00Z">
                  <w:rPr>
                    <w:del w:id="3542" w:author="Balasubramanian, Ruchita" w:date="2025-08-06T09:13:00Z" w16du:dateUtc="2025-08-06T13:13:00Z"/>
                    <w:sz w:val="15"/>
                    <w:szCs w:val="15"/>
                  </w:rPr>
                </w:rPrChange>
              </w:rPr>
            </w:pPr>
            <w:del w:id="35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44" w:author="Balasubramanian, Ruchita" w:date="2025-08-05T15:31:00Z" w16du:dateUtc="2025-08-05T19:31:00Z">
                    <w:rPr>
                      <w:rFonts w:eastAsia="Times New Roman"/>
                      <w:color w:val="000000"/>
                      <w:sz w:val="16"/>
                      <w:szCs w:val="16"/>
                      <w:lang w:val="en-US"/>
                    </w:rPr>
                  </w:rPrChange>
                </w:rPr>
                <w:delText>47</w:delText>
              </w:r>
            </w:del>
          </w:p>
        </w:tc>
        <w:tc>
          <w:tcPr>
            <w:tcW w:w="1138" w:type="dxa"/>
            <w:gridSpan w:val="2"/>
            <w:tcBorders>
              <w:top w:val="single" w:sz="4" w:space="0" w:color="auto"/>
              <w:left w:val="single" w:sz="4" w:space="0" w:color="auto"/>
              <w:bottom w:val="nil"/>
              <w:right w:val="single" w:sz="4" w:space="0" w:color="auto"/>
            </w:tcBorders>
            <w:shd w:val="clear" w:color="FFF300" w:fill="FFF300"/>
            <w:vAlign w:val="bottom"/>
            <w:tcPrChange w:id="35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F300" w:fill="FFF300"/>
                <w:vAlign w:val="bottom"/>
              </w:tcPr>
            </w:tcPrChange>
          </w:tcPr>
          <w:p w14:paraId="523D292E" w14:textId="4DEE293E" w:rsidR="00F50E0E" w:rsidRPr="00F77336" w:rsidDel="00216840" w:rsidRDefault="00F50E0E" w:rsidP="007B5A9B">
            <w:pPr>
              <w:spacing w:line="204" w:lineRule="auto"/>
              <w:jc w:val="center"/>
              <w:rPr>
                <w:del w:id="3546" w:author="Balasubramanian, Ruchita" w:date="2025-08-06T09:13:00Z" w16du:dateUtc="2025-08-06T13:13:00Z"/>
                <w:rFonts w:ascii="Times New Roman" w:hAnsi="Times New Roman" w:cs="Times New Roman"/>
                <w:sz w:val="24"/>
                <w:szCs w:val="24"/>
                <w:rPrChange w:id="3547" w:author="Balasubramanian, Ruchita" w:date="2025-08-05T15:31:00Z" w16du:dateUtc="2025-08-05T19:31:00Z">
                  <w:rPr>
                    <w:del w:id="3548" w:author="Balasubramanian, Ruchita" w:date="2025-08-06T09:13:00Z" w16du:dateUtc="2025-08-06T13:13:00Z"/>
                    <w:sz w:val="15"/>
                    <w:szCs w:val="15"/>
                  </w:rPr>
                </w:rPrChange>
              </w:rPr>
            </w:pPr>
            <w:del w:id="35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50" w:author="Balasubramanian, Ruchita" w:date="2025-08-05T15:31:00Z" w16du:dateUtc="2025-08-05T19:31:00Z">
                    <w:rPr>
                      <w:rFonts w:eastAsia="Times New Roman"/>
                      <w:color w:val="000000"/>
                      <w:sz w:val="16"/>
                      <w:szCs w:val="16"/>
                      <w:lang w:val="en-US"/>
                    </w:rPr>
                  </w:rPrChange>
                </w:rPr>
                <w:delText>1.4%</w:delText>
              </w:r>
            </w:del>
          </w:p>
        </w:tc>
      </w:tr>
      <w:tr w:rsidR="00F50E0E" w:rsidRPr="00F77336" w:rsidDel="00216840" w14:paraId="7CDBB07E" w14:textId="0171ED71" w:rsidTr="00216840">
        <w:tblPrEx>
          <w:tblW w:w="9246" w:type="dxa"/>
          <w:jc w:val="center"/>
          <w:tblCellMar>
            <w:left w:w="29" w:type="dxa"/>
            <w:right w:w="29" w:type="dxa"/>
          </w:tblCellMar>
          <w:tblPrExChange w:id="3551" w:author="Balasubramanian, Ruchita" w:date="2025-08-06T09:13:00Z" w16du:dateUtc="2025-08-06T13:13:00Z">
            <w:tblPrEx>
              <w:tblW w:w="9246" w:type="dxa"/>
              <w:jc w:val="center"/>
              <w:tblCellMar>
                <w:left w:w="29" w:type="dxa"/>
                <w:right w:w="29" w:type="dxa"/>
              </w:tblCellMar>
            </w:tblPrEx>
          </w:tblPrExChange>
        </w:tblPrEx>
        <w:trPr>
          <w:trHeight w:val="144"/>
          <w:jc w:val="center"/>
          <w:del w:id="3552" w:author="Balasubramanian, Ruchita" w:date="2025-08-06T09:13:00Z"/>
          <w:trPrChange w:id="35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554" w:author="Balasubramanian, Ruchita" w:date="2025-08-06T09:13:00Z" w16du:dateUtc="2025-08-06T13:13:00Z">
              <w:tcPr>
                <w:tcW w:w="1123" w:type="dxa"/>
                <w:gridSpan w:val="3"/>
                <w:vMerge/>
                <w:tcBorders>
                  <w:left w:val="single" w:sz="8" w:space="0" w:color="auto"/>
                  <w:bottom w:val="single" w:sz="8" w:space="0" w:color="auto"/>
                  <w:right w:val="single" w:sz="8" w:space="0" w:color="auto"/>
                </w:tcBorders>
                <w:vAlign w:val="center"/>
              </w:tcPr>
            </w:tcPrChange>
          </w:tcPr>
          <w:p w14:paraId="32476D51" w14:textId="583F5541" w:rsidR="00F50E0E" w:rsidRPr="00F77336" w:rsidDel="00216840" w:rsidRDefault="00F50E0E" w:rsidP="007B5A9B">
            <w:pPr>
              <w:spacing w:line="204" w:lineRule="auto"/>
              <w:jc w:val="center"/>
              <w:rPr>
                <w:del w:id="3555" w:author="Balasubramanian, Ruchita" w:date="2025-08-06T09:13:00Z" w16du:dateUtc="2025-08-06T13:13:00Z"/>
                <w:rFonts w:ascii="Times New Roman" w:hAnsi="Times New Roman" w:cs="Times New Roman"/>
                <w:b/>
                <w:bCs/>
                <w:sz w:val="24"/>
                <w:szCs w:val="24"/>
                <w:rPrChange w:id="3556" w:author="Balasubramanian, Ruchita" w:date="2025-08-05T15:31:00Z" w16du:dateUtc="2025-08-05T19:31:00Z">
                  <w:rPr>
                    <w:del w:id="3557" w:author="Balasubramanian, Ruchita" w:date="2025-08-06T09:13:00Z" w16du:dateUtc="2025-08-06T13:13:00Z"/>
                    <w:b/>
                    <w:bCs/>
                    <w:sz w:val="16"/>
                    <w:szCs w:val="16"/>
                  </w:rPr>
                </w:rPrChange>
              </w:rPr>
            </w:pPr>
          </w:p>
        </w:tc>
        <w:tc>
          <w:tcPr>
            <w:tcW w:w="1427" w:type="dxa"/>
            <w:gridSpan w:val="2"/>
            <w:tcBorders>
              <w:top w:val="nil"/>
              <w:left w:val="single" w:sz="8" w:space="0" w:color="auto"/>
              <w:bottom w:val="single" w:sz="4" w:space="0" w:color="auto"/>
              <w:right w:val="single" w:sz="8" w:space="0" w:color="auto"/>
            </w:tcBorders>
            <w:shd w:val="clear" w:color="auto" w:fill="FFFFFF" w:themeFill="background1"/>
            <w:tcPrChange w:id="3558" w:author="Balasubramanian, Ruchita" w:date="2025-08-06T09:13:00Z" w16du:dateUtc="2025-08-06T13:13:00Z">
              <w:tcPr>
                <w:tcW w:w="1511" w:type="dxa"/>
                <w:gridSpan w:val="3"/>
                <w:tcBorders>
                  <w:top w:val="nil"/>
                  <w:left w:val="single" w:sz="8" w:space="0" w:color="auto"/>
                  <w:bottom w:val="single" w:sz="4" w:space="0" w:color="auto"/>
                  <w:right w:val="single" w:sz="8" w:space="0" w:color="auto"/>
                </w:tcBorders>
                <w:shd w:val="clear" w:color="auto" w:fill="FFFFFF" w:themeFill="background1"/>
              </w:tcPr>
            </w:tcPrChange>
          </w:tcPr>
          <w:p w14:paraId="7939796A" w14:textId="473FBD62" w:rsidR="00F50E0E" w:rsidRPr="00F77336" w:rsidDel="00216840" w:rsidRDefault="00F50E0E" w:rsidP="007B5A9B">
            <w:pPr>
              <w:spacing w:line="204" w:lineRule="auto"/>
              <w:jc w:val="center"/>
              <w:rPr>
                <w:del w:id="3559" w:author="Balasubramanian, Ruchita" w:date="2025-08-06T09:13:00Z" w16du:dateUtc="2025-08-06T13:13:00Z"/>
                <w:rFonts w:ascii="Times New Roman" w:hAnsi="Times New Roman" w:cs="Times New Roman"/>
                <w:sz w:val="24"/>
                <w:szCs w:val="24"/>
                <w:rPrChange w:id="3560" w:author="Balasubramanian, Ruchita" w:date="2025-08-05T15:31:00Z" w16du:dateUtc="2025-08-05T19:31:00Z">
                  <w:rPr>
                    <w:del w:id="3561" w:author="Balasubramanian, Ruchita" w:date="2025-08-06T09:13:00Z" w16du:dateUtc="2025-08-06T13:13:00Z"/>
                    <w:sz w:val="16"/>
                    <w:szCs w:val="16"/>
                  </w:rPr>
                </w:rPrChange>
              </w:rPr>
            </w:pPr>
            <w:del w:id="3562" w:author="Balasubramanian, Ruchita" w:date="2025-08-06T09:13:00Z" w16du:dateUtc="2025-08-06T13:13:00Z">
              <w:r w:rsidRPr="00F77336" w:rsidDel="00216840">
                <w:rPr>
                  <w:rFonts w:ascii="Times New Roman" w:hAnsi="Times New Roman" w:cs="Times New Roman"/>
                  <w:sz w:val="24"/>
                  <w:szCs w:val="24"/>
                  <w:rPrChange w:id="3563" w:author="Balasubramanian, Ruchita" w:date="2025-08-05T15:31:00Z" w16du:dateUtc="2025-08-05T19:31:00Z">
                    <w:rPr>
                      <w:sz w:val="16"/>
                      <w:szCs w:val="16"/>
                    </w:rPr>
                  </w:rPrChange>
                </w:rPr>
                <w:delText>(2,815 - 3,983)</w:delText>
              </w:r>
            </w:del>
          </w:p>
        </w:tc>
        <w:tc>
          <w:tcPr>
            <w:tcW w:w="1035" w:type="dxa"/>
            <w:tcBorders>
              <w:top w:val="nil"/>
              <w:left w:val="nil"/>
              <w:bottom w:val="single" w:sz="4" w:space="0" w:color="auto"/>
              <w:right w:val="single" w:sz="4" w:space="0" w:color="auto"/>
            </w:tcBorders>
            <w:shd w:val="clear" w:color="FFE800" w:fill="FFE800"/>
            <w:vAlign w:val="bottom"/>
            <w:tcPrChange w:id="3564" w:author="Balasubramanian, Ruchita" w:date="2025-08-06T09:13:00Z" w16du:dateUtc="2025-08-06T13:13:00Z">
              <w:tcPr>
                <w:tcW w:w="1210" w:type="dxa"/>
                <w:gridSpan w:val="2"/>
                <w:tcBorders>
                  <w:top w:val="nil"/>
                  <w:left w:val="nil"/>
                  <w:bottom w:val="single" w:sz="4" w:space="0" w:color="auto"/>
                  <w:right w:val="single" w:sz="4" w:space="0" w:color="auto"/>
                </w:tcBorders>
                <w:shd w:val="clear" w:color="FFE800" w:fill="FFE800"/>
                <w:vAlign w:val="bottom"/>
              </w:tcPr>
            </w:tcPrChange>
          </w:tcPr>
          <w:p w14:paraId="2CF3D22B" w14:textId="0F78AEAA" w:rsidR="00F50E0E" w:rsidRPr="00F77336" w:rsidDel="00216840" w:rsidRDefault="00F50E0E" w:rsidP="007B5A9B">
            <w:pPr>
              <w:spacing w:line="204" w:lineRule="auto"/>
              <w:jc w:val="center"/>
              <w:rPr>
                <w:del w:id="3565" w:author="Balasubramanian, Ruchita" w:date="2025-08-06T09:13:00Z" w16du:dateUtc="2025-08-06T13:13:00Z"/>
                <w:rFonts w:ascii="Times New Roman" w:hAnsi="Times New Roman" w:cs="Times New Roman"/>
                <w:sz w:val="24"/>
                <w:szCs w:val="24"/>
                <w:rPrChange w:id="3566" w:author="Balasubramanian, Ruchita" w:date="2025-08-05T15:31:00Z" w16du:dateUtc="2025-08-05T19:31:00Z">
                  <w:rPr>
                    <w:del w:id="3567" w:author="Balasubramanian, Ruchita" w:date="2025-08-06T09:13:00Z" w16du:dateUtc="2025-08-06T13:13:00Z"/>
                    <w:sz w:val="15"/>
                    <w:szCs w:val="15"/>
                  </w:rPr>
                </w:rPrChange>
              </w:rPr>
            </w:pPr>
            <w:del w:id="35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69" w:author="Balasubramanian, Ruchita" w:date="2025-08-05T15:31:00Z" w16du:dateUtc="2025-08-05T19:31:00Z">
                    <w:rPr>
                      <w:rFonts w:eastAsia="Times New Roman"/>
                      <w:color w:val="000000"/>
                      <w:sz w:val="16"/>
                      <w:szCs w:val="16"/>
                      <w:lang w:val="en-US"/>
                    </w:rPr>
                  </w:rPrChange>
                </w:rPr>
                <w:delText>(34 - 157)</w:delText>
              </w:r>
            </w:del>
          </w:p>
        </w:tc>
        <w:tc>
          <w:tcPr>
            <w:tcW w:w="1138" w:type="dxa"/>
            <w:gridSpan w:val="3"/>
            <w:tcBorders>
              <w:top w:val="nil"/>
              <w:left w:val="single" w:sz="4" w:space="0" w:color="auto"/>
              <w:bottom w:val="single" w:sz="4" w:space="0" w:color="auto"/>
              <w:right w:val="single" w:sz="4" w:space="0" w:color="auto"/>
            </w:tcBorders>
            <w:shd w:val="clear" w:color="FFE800" w:fill="FFE800"/>
            <w:vAlign w:val="bottom"/>
            <w:tcPrChange w:id="3570"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800" w:fill="FFE800"/>
                <w:vAlign w:val="bottom"/>
              </w:tcPr>
            </w:tcPrChange>
          </w:tcPr>
          <w:p w14:paraId="20D27C70" w14:textId="31015BAE" w:rsidR="00F50E0E" w:rsidRPr="00F77336" w:rsidDel="00216840" w:rsidRDefault="00F50E0E" w:rsidP="007B5A9B">
            <w:pPr>
              <w:spacing w:line="204" w:lineRule="auto"/>
              <w:jc w:val="center"/>
              <w:rPr>
                <w:del w:id="3571" w:author="Balasubramanian, Ruchita" w:date="2025-08-06T09:13:00Z" w16du:dateUtc="2025-08-06T13:13:00Z"/>
                <w:rFonts w:ascii="Times New Roman" w:hAnsi="Times New Roman" w:cs="Times New Roman"/>
                <w:sz w:val="24"/>
                <w:szCs w:val="24"/>
                <w:rPrChange w:id="3572" w:author="Balasubramanian, Ruchita" w:date="2025-08-05T15:31:00Z" w16du:dateUtc="2025-08-05T19:31:00Z">
                  <w:rPr>
                    <w:del w:id="3573" w:author="Balasubramanian, Ruchita" w:date="2025-08-06T09:13:00Z" w16du:dateUtc="2025-08-06T13:13:00Z"/>
                    <w:sz w:val="15"/>
                    <w:szCs w:val="15"/>
                  </w:rPr>
                </w:rPrChange>
              </w:rPr>
            </w:pPr>
            <w:del w:id="35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75" w:author="Balasubramanian, Ruchita" w:date="2025-08-05T15:31:00Z" w16du:dateUtc="2025-08-05T19:31:00Z">
                    <w:rPr>
                      <w:rFonts w:eastAsia="Times New Roman"/>
                      <w:color w:val="000000"/>
                      <w:sz w:val="16"/>
                      <w:szCs w:val="16"/>
                      <w:lang w:val="en-US"/>
                    </w:rPr>
                  </w:rPrChange>
                </w:rPr>
                <w:delText>(1.0 - 4.7%)</w:delText>
              </w:r>
            </w:del>
          </w:p>
        </w:tc>
        <w:tc>
          <w:tcPr>
            <w:tcW w:w="1035" w:type="dxa"/>
            <w:tcBorders>
              <w:top w:val="nil"/>
              <w:left w:val="single" w:sz="4" w:space="0" w:color="auto"/>
              <w:bottom w:val="single" w:sz="4" w:space="0" w:color="auto"/>
              <w:right w:val="single" w:sz="4" w:space="0" w:color="auto"/>
            </w:tcBorders>
            <w:shd w:val="clear" w:color="FFEA00" w:fill="FFEA00"/>
            <w:vAlign w:val="bottom"/>
            <w:tcPrChange w:id="3576"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EA00" w:fill="FFEA00"/>
                <w:vAlign w:val="bottom"/>
              </w:tcPr>
            </w:tcPrChange>
          </w:tcPr>
          <w:p w14:paraId="45FC8CBC" w14:textId="1C5BAA85" w:rsidR="00F50E0E" w:rsidRPr="00F77336" w:rsidDel="00216840" w:rsidRDefault="00F50E0E" w:rsidP="007B5A9B">
            <w:pPr>
              <w:spacing w:line="204" w:lineRule="auto"/>
              <w:jc w:val="center"/>
              <w:rPr>
                <w:del w:id="3577" w:author="Balasubramanian, Ruchita" w:date="2025-08-06T09:13:00Z" w16du:dateUtc="2025-08-06T13:13:00Z"/>
                <w:rFonts w:ascii="Times New Roman" w:hAnsi="Times New Roman" w:cs="Times New Roman"/>
                <w:sz w:val="24"/>
                <w:szCs w:val="24"/>
                <w:rPrChange w:id="3578" w:author="Balasubramanian, Ruchita" w:date="2025-08-05T15:31:00Z" w16du:dateUtc="2025-08-05T19:31:00Z">
                  <w:rPr>
                    <w:del w:id="3579" w:author="Balasubramanian, Ruchita" w:date="2025-08-06T09:13:00Z" w16du:dateUtc="2025-08-06T13:13:00Z"/>
                    <w:sz w:val="15"/>
                    <w:szCs w:val="15"/>
                  </w:rPr>
                </w:rPrChange>
              </w:rPr>
            </w:pPr>
            <w:del w:id="35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81" w:author="Balasubramanian, Ruchita" w:date="2025-08-05T15:31:00Z" w16du:dateUtc="2025-08-05T19:31:00Z">
                    <w:rPr>
                      <w:rFonts w:eastAsia="Times New Roman"/>
                      <w:color w:val="000000"/>
                      <w:sz w:val="16"/>
                      <w:szCs w:val="16"/>
                      <w:lang w:val="en-US"/>
                    </w:rPr>
                  </w:rPrChange>
                </w:rPr>
                <w:delText>(31 - 140)</w:delText>
              </w:r>
            </w:del>
          </w:p>
        </w:tc>
        <w:tc>
          <w:tcPr>
            <w:tcW w:w="1138" w:type="dxa"/>
            <w:gridSpan w:val="3"/>
            <w:tcBorders>
              <w:top w:val="nil"/>
              <w:left w:val="single" w:sz="4" w:space="0" w:color="auto"/>
              <w:bottom w:val="single" w:sz="4" w:space="0" w:color="auto"/>
              <w:right w:val="single" w:sz="4" w:space="0" w:color="auto"/>
            </w:tcBorders>
            <w:shd w:val="clear" w:color="FFEA00" w:fill="FFEA00"/>
            <w:vAlign w:val="bottom"/>
            <w:tcPrChange w:id="3582" w:author="Balasubramanian, Ruchita" w:date="2025-08-06T09:13:00Z" w16du:dateUtc="2025-08-06T13:13:00Z">
              <w:tcPr>
                <w:tcW w:w="994" w:type="dxa"/>
                <w:gridSpan w:val="4"/>
                <w:tcBorders>
                  <w:top w:val="nil"/>
                  <w:left w:val="single" w:sz="4" w:space="0" w:color="auto"/>
                  <w:bottom w:val="single" w:sz="4" w:space="0" w:color="auto"/>
                  <w:right w:val="single" w:sz="4" w:space="0" w:color="auto"/>
                </w:tcBorders>
                <w:shd w:val="clear" w:color="FFEA00" w:fill="FFEA00"/>
                <w:vAlign w:val="bottom"/>
              </w:tcPr>
            </w:tcPrChange>
          </w:tcPr>
          <w:p w14:paraId="04AFDD0B" w14:textId="185A06E6" w:rsidR="00F50E0E" w:rsidRPr="00F77336" w:rsidDel="00216840" w:rsidRDefault="00F50E0E" w:rsidP="007B5A9B">
            <w:pPr>
              <w:spacing w:line="204" w:lineRule="auto"/>
              <w:jc w:val="center"/>
              <w:rPr>
                <w:del w:id="3583" w:author="Balasubramanian, Ruchita" w:date="2025-08-06T09:13:00Z" w16du:dateUtc="2025-08-06T13:13:00Z"/>
                <w:rFonts w:ascii="Times New Roman" w:hAnsi="Times New Roman" w:cs="Times New Roman"/>
                <w:sz w:val="24"/>
                <w:szCs w:val="24"/>
                <w:rPrChange w:id="3584" w:author="Balasubramanian, Ruchita" w:date="2025-08-05T15:31:00Z" w16du:dateUtc="2025-08-05T19:31:00Z">
                  <w:rPr>
                    <w:del w:id="3585" w:author="Balasubramanian, Ruchita" w:date="2025-08-06T09:13:00Z" w16du:dateUtc="2025-08-06T13:13:00Z"/>
                    <w:sz w:val="15"/>
                    <w:szCs w:val="15"/>
                  </w:rPr>
                </w:rPrChange>
              </w:rPr>
            </w:pPr>
            <w:del w:id="35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87" w:author="Balasubramanian, Ruchita" w:date="2025-08-05T15:31:00Z" w16du:dateUtc="2025-08-05T19:31:00Z">
                    <w:rPr>
                      <w:rFonts w:eastAsia="Times New Roman"/>
                      <w:color w:val="000000"/>
                      <w:sz w:val="16"/>
                      <w:szCs w:val="16"/>
                      <w:lang w:val="en-US"/>
                    </w:rPr>
                  </w:rPrChange>
                </w:rPr>
                <w:delText>(0.9 - 4.2%)</w:delText>
              </w:r>
            </w:del>
          </w:p>
        </w:tc>
        <w:tc>
          <w:tcPr>
            <w:tcW w:w="1035" w:type="dxa"/>
            <w:tcBorders>
              <w:top w:val="nil"/>
              <w:left w:val="single" w:sz="4" w:space="0" w:color="auto"/>
              <w:bottom w:val="single" w:sz="4" w:space="0" w:color="auto"/>
              <w:right w:val="single" w:sz="4" w:space="0" w:color="auto"/>
            </w:tcBorders>
            <w:shd w:val="clear" w:color="FFF300" w:fill="FFF300"/>
            <w:vAlign w:val="bottom"/>
            <w:tcPrChange w:id="3588" w:author="Balasubramanian, Ruchita" w:date="2025-08-06T09:13:00Z" w16du:dateUtc="2025-08-06T13:13:00Z">
              <w:tcPr>
                <w:tcW w:w="1210" w:type="dxa"/>
                <w:gridSpan w:val="2"/>
                <w:tcBorders>
                  <w:top w:val="nil"/>
                  <w:left w:val="single" w:sz="4" w:space="0" w:color="auto"/>
                  <w:bottom w:val="single" w:sz="4" w:space="0" w:color="auto"/>
                  <w:right w:val="single" w:sz="4" w:space="0" w:color="auto"/>
                </w:tcBorders>
                <w:shd w:val="clear" w:color="FFF300" w:fill="FFF300"/>
                <w:vAlign w:val="bottom"/>
              </w:tcPr>
            </w:tcPrChange>
          </w:tcPr>
          <w:p w14:paraId="69BFB32E" w14:textId="0BB20DF1" w:rsidR="00F50E0E" w:rsidRPr="00F77336" w:rsidDel="00216840" w:rsidRDefault="00F50E0E" w:rsidP="007B5A9B">
            <w:pPr>
              <w:spacing w:line="204" w:lineRule="auto"/>
              <w:jc w:val="center"/>
              <w:rPr>
                <w:del w:id="3589" w:author="Balasubramanian, Ruchita" w:date="2025-08-06T09:13:00Z" w16du:dateUtc="2025-08-06T13:13:00Z"/>
                <w:rFonts w:ascii="Times New Roman" w:hAnsi="Times New Roman" w:cs="Times New Roman"/>
                <w:sz w:val="24"/>
                <w:szCs w:val="24"/>
                <w:rPrChange w:id="3590" w:author="Balasubramanian, Ruchita" w:date="2025-08-05T15:31:00Z" w16du:dateUtc="2025-08-05T19:31:00Z">
                  <w:rPr>
                    <w:del w:id="3591" w:author="Balasubramanian, Ruchita" w:date="2025-08-06T09:13:00Z" w16du:dateUtc="2025-08-06T13:13:00Z"/>
                    <w:sz w:val="15"/>
                    <w:szCs w:val="15"/>
                  </w:rPr>
                </w:rPrChange>
              </w:rPr>
            </w:pPr>
            <w:del w:id="35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93" w:author="Balasubramanian, Ruchita" w:date="2025-08-05T15:31:00Z" w16du:dateUtc="2025-08-05T19:31:00Z">
                    <w:rPr>
                      <w:rFonts w:eastAsia="Times New Roman"/>
                      <w:color w:val="000000"/>
                      <w:sz w:val="16"/>
                      <w:szCs w:val="16"/>
                      <w:lang w:val="en-US"/>
                    </w:rPr>
                  </w:rPrChange>
                </w:rPr>
                <w:delText>(18 - 78)</w:delText>
              </w:r>
            </w:del>
          </w:p>
        </w:tc>
        <w:tc>
          <w:tcPr>
            <w:tcW w:w="1138" w:type="dxa"/>
            <w:gridSpan w:val="2"/>
            <w:tcBorders>
              <w:top w:val="nil"/>
              <w:left w:val="single" w:sz="4" w:space="0" w:color="auto"/>
              <w:bottom w:val="single" w:sz="4" w:space="0" w:color="auto"/>
              <w:right w:val="single" w:sz="4" w:space="0" w:color="auto"/>
            </w:tcBorders>
            <w:shd w:val="clear" w:color="FFF300" w:fill="FFF300"/>
            <w:vAlign w:val="bottom"/>
            <w:tcPrChange w:id="3594"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F300" w:fill="FFF300"/>
                <w:vAlign w:val="bottom"/>
              </w:tcPr>
            </w:tcPrChange>
          </w:tcPr>
          <w:p w14:paraId="7A49D0C9" w14:textId="120C6B02" w:rsidR="00F50E0E" w:rsidRPr="00F77336" w:rsidDel="00216840" w:rsidRDefault="00F50E0E" w:rsidP="007B5A9B">
            <w:pPr>
              <w:spacing w:line="204" w:lineRule="auto"/>
              <w:jc w:val="center"/>
              <w:rPr>
                <w:del w:id="3595" w:author="Balasubramanian, Ruchita" w:date="2025-08-06T09:13:00Z" w16du:dateUtc="2025-08-06T13:13:00Z"/>
                <w:rFonts w:ascii="Times New Roman" w:hAnsi="Times New Roman" w:cs="Times New Roman"/>
                <w:sz w:val="24"/>
                <w:szCs w:val="24"/>
                <w:rPrChange w:id="3596" w:author="Balasubramanian, Ruchita" w:date="2025-08-05T15:31:00Z" w16du:dateUtc="2025-08-05T19:31:00Z">
                  <w:rPr>
                    <w:del w:id="3597" w:author="Balasubramanian, Ruchita" w:date="2025-08-06T09:13:00Z" w16du:dateUtc="2025-08-06T13:13:00Z"/>
                    <w:sz w:val="15"/>
                    <w:szCs w:val="15"/>
                  </w:rPr>
                </w:rPrChange>
              </w:rPr>
            </w:pPr>
            <w:del w:id="35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99" w:author="Balasubramanian, Ruchita" w:date="2025-08-05T15:31:00Z" w16du:dateUtc="2025-08-05T19:31:00Z">
                    <w:rPr>
                      <w:rFonts w:eastAsia="Times New Roman"/>
                      <w:color w:val="000000"/>
                      <w:sz w:val="16"/>
                      <w:szCs w:val="16"/>
                      <w:lang w:val="en-US"/>
                    </w:rPr>
                  </w:rPrChange>
                </w:rPr>
                <w:delText>(0.5 - 2.3%)</w:delText>
              </w:r>
            </w:del>
          </w:p>
        </w:tc>
      </w:tr>
      <w:tr w:rsidR="00F50E0E" w:rsidRPr="00F77336" w:rsidDel="00216840" w14:paraId="65481384" w14:textId="4981AEEC" w:rsidTr="00216840">
        <w:tblPrEx>
          <w:tblW w:w="9246" w:type="dxa"/>
          <w:jc w:val="center"/>
          <w:tblCellMar>
            <w:left w:w="29" w:type="dxa"/>
            <w:right w:w="29" w:type="dxa"/>
          </w:tblCellMar>
          <w:tblPrExChange w:id="3600" w:author="Balasubramanian, Ruchita" w:date="2025-08-06T09:13:00Z" w16du:dateUtc="2025-08-06T13:13:00Z">
            <w:tblPrEx>
              <w:tblW w:w="9246" w:type="dxa"/>
              <w:jc w:val="center"/>
              <w:tblCellMar>
                <w:left w:w="29" w:type="dxa"/>
                <w:right w:w="29" w:type="dxa"/>
              </w:tblCellMar>
            </w:tblPrEx>
          </w:tblPrExChange>
        </w:tblPrEx>
        <w:trPr>
          <w:trHeight w:val="144"/>
          <w:jc w:val="center"/>
          <w:del w:id="3601" w:author="Balasubramanian, Ruchita" w:date="2025-08-06T09:13:00Z"/>
          <w:trPrChange w:id="3602" w:author="Balasubramanian, Ruchita" w:date="2025-08-06T09:13:00Z" w16du:dateUtc="2025-08-06T13:13:00Z">
            <w:trPr>
              <w:gridBefore w:val="1"/>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3603" w:author="Balasubramanian, Ruchita" w:date="2025-08-06T09:13:00Z" w16du:dateUtc="2025-08-06T13:13:00Z">
              <w:tcPr>
                <w:tcW w:w="1123" w:type="dxa"/>
                <w:gridSpan w:val="3"/>
                <w:vMerge w:val="restart"/>
                <w:tcBorders>
                  <w:top w:val="single" w:sz="8" w:space="0" w:color="auto"/>
                  <w:left w:val="single" w:sz="8" w:space="0" w:color="auto"/>
                  <w:right w:val="single" w:sz="8" w:space="0" w:color="auto"/>
                </w:tcBorders>
                <w:vAlign w:val="center"/>
              </w:tcPr>
            </w:tcPrChange>
          </w:tcPr>
          <w:p w14:paraId="130ECD2F" w14:textId="6E14C7ED" w:rsidR="00F50E0E" w:rsidRPr="00F77336" w:rsidDel="00216840" w:rsidRDefault="00F50E0E" w:rsidP="007B5A9B">
            <w:pPr>
              <w:spacing w:line="204" w:lineRule="auto"/>
              <w:jc w:val="center"/>
              <w:rPr>
                <w:del w:id="3604" w:author="Balasubramanian, Ruchita" w:date="2025-08-06T09:13:00Z" w16du:dateUtc="2025-08-06T13:13:00Z"/>
                <w:rFonts w:ascii="Times New Roman" w:hAnsi="Times New Roman" w:cs="Times New Roman"/>
                <w:b/>
                <w:bCs/>
                <w:sz w:val="24"/>
                <w:szCs w:val="24"/>
                <w:rPrChange w:id="3605" w:author="Balasubramanian, Ruchita" w:date="2025-08-05T15:31:00Z" w16du:dateUtc="2025-08-05T19:31:00Z">
                  <w:rPr>
                    <w:del w:id="3606" w:author="Balasubramanian, Ruchita" w:date="2025-08-06T09:13:00Z" w16du:dateUtc="2025-08-06T13:13:00Z"/>
                    <w:b/>
                    <w:bCs/>
                    <w:sz w:val="16"/>
                    <w:szCs w:val="16"/>
                  </w:rPr>
                </w:rPrChange>
              </w:rPr>
            </w:pPr>
            <w:del w:id="3607" w:author="Balasubramanian, Ruchita" w:date="2025-08-06T09:13:00Z" w16du:dateUtc="2025-08-06T13:13:00Z">
              <w:r w:rsidRPr="00F77336" w:rsidDel="00216840">
                <w:rPr>
                  <w:rFonts w:ascii="Times New Roman" w:hAnsi="Times New Roman" w:cs="Times New Roman"/>
                  <w:b/>
                  <w:bCs/>
                  <w:sz w:val="24"/>
                  <w:szCs w:val="24"/>
                  <w:rPrChange w:id="3608" w:author="Balasubramanian, Ruchita" w:date="2025-08-05T15:31:00Z" w16du:dateUtc="2025-08-05T19:31:00Z">
                    <w:rPr>
                      <w:b/>
                      <w:bCs/>
                      <w:sz w:val="16"/>
                      <w:szCs w:val="16"/>
                    </w:rPr>
                  </w:rPrChange>
                </w:rPr>
                <w:delText>Total</w:delText>
              </w:r>
            </w:del>
          </w:p>
        </w:tc>
        <w:tc>
          <w:tcPr>
            <w:tcW w:w="1427" w:type="dxa"/>
            <w:gridSpan w:val="2"/>
            <w:tcBorders>
              <w:top w:val="single" w:sz="4" w:space="0" w:color="auto"/>
              <w:left w:val="nil"/>
              <w:bottom w:val="nil"/>
              <w:right w:val="single" w:sz="4" w:space="0" w:color="auto"/>
            </w:tcBorders>
            <w:shd w:val="clear" w:color="FFFFFF" w:fill="FFFFFF"/>
            <w:tcPrChange w:id="3609"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tcPr>
            </w:tcPrChange>
          </w:tcPr>
          <w:p w14:paraId="39E23DD8" w14:textId="6CB28872" w:rsidR="00F50E0E" w:rsidRPr="00F77336" w:rsidDel="00216840" w:rsidRDefault="00F50E0E" w:rsidP="007B5A9B">
            <w:pPr>
              <w:spacing w:line="204" w:lineRule="auto"/>
              <w:jc w:val="center"/>
              <w:rPr>
                <w:del w:id="3610" w:author="Balasubramanian, Ruchita" w:date="2025-08-06T09:13:00Z" w16du:dateUtc="2025-08-06T13:13:00Z"/>
                <w:rFonts w:ascii="Times New Roman" w:hAnsi="Times New Roman" w:cs="Times New Roman"/>
                <w:b/>
                <w:bCs/>
                <w:sz w:val="24"/>
                <w:szCs w:val="24"/>
                <w:rPrChange w:id="3611" w:author="Balasubramanian, Ruchita" w:date="2025-08-05T15:31:00Z" w16du:dateUtc="2025-08-05T19:31:00Z">
                  <w:rPr>
                    <w:del w:id="3612" w:author="Balasubramanian, Ruchita" w:date="2025-08-06T09:13:00Z" w16du:dateUtc="2025-08-06T13:13:00Z"/>
                    <w:b/>
                    <w:bCs/>
                    <w:sz w:val="16"/>
                    <w:szCs w:val="16"/>
                  </w:rPr>
                </w:rPrChange>
              </w:rPr>
            </w:pPr>
            <w:del w:id="3613" w:author="Balasubramanian, Ruchita" w:date="2025-08-06T09:13:00Z" w16du:dateUtc="2025-08-06T13:13:00Z">
              <w:r w:rsidRPr="00F77336" w:rsidDel="00216840">
                <w:rPr>
                  <w:rFonts w:ascii="Times New Roman" w:hAnsi="Times New Roman" w:cs="Times New Roman"/>
                  <w:sz w:val="24"/>
                  <w:szCs w:val="24"/>
                  <w:rPrChange w:id="3614" w:author="Balasubramanian, Ruchita" w:date="2025-08-05T15:31:00Z" w16du:dateUtc="2025-08-05T19:31:00Z">
                    <w:rPr>
                      <w:sz w:val="16"/>
                      <w:szCs w:val="16"/>
                    </w:rPr>
                  </w:rPrChange>
                </w:rPr>
                <w:delText>129,252</w:delText>
              </w:r>
            </w:del>
          </w:p>
        </w:tc>
        <w:tc>
          <w:tcPr>
            <w:tcW w:w="1035" w:type="dxa"/>
            <w:tcBorders>
              <w:top w:val="single" w:sz="4" w:space="0" w:color="auto"/>
              <w:left w:val="nil"/>
              <w:bottom w:val="nil"/>
              <w:right w:val="single" w:sz="4" w:space="0" w:color="auto"/>
            </w:tcBorders>
            <w:shd w:val="clear" w:color="FFAB00" w:fill="FFAB00"/>
            <w:vAlign w:val="bottom"/>
            <w:tcPrChange w:id="3615" w:author="Balasubramanian, Ruchita" w:date="2025-08-06T09:13:00Z" w16du:dateUtc="2025-08-06T13:13:00Z">
              <w:tcPr>
                <w:tcW w:w="1210" w:type="dxa"/>
                <w:gridSpan w:val="2"/>
                <w:tcBorders>
                  <w:top w:val="single" w:sz="4" w:space="0" w:color="auto"/>
                  <w:left w:val="nil"/>
                  <w:bottom w:val="nil"/>
                  <w:right w:val="single" w:sz="4" w:space="0" w:color="auto"/>
                </w:tcBorders>
                <w:shd w:val="clear" w:color="FFAB00" w:fill="FFAB00"/>
                <w:vAlign w:val="bottom"/>
              </w:tcPr>
            </w:tcPrChange>
          </w:tcPr>
          <w:p w14:paraId="376B6308" w14:textId="061BFDBF" w:rsidR="00F50E0E" w:rsidRPr="00F77336" w:rsidDel="00216840" w:rsidRDefault="00F50E0E" w:rsidP="007B5A9B">
            <w:pPr>
              <w:spacing w:line="204" w:lineRule="auto"/>
              <w:jc w:val="center"/>
              <w:rPr>
                <w:del w:id="3616" w:author="Balasubramanian, Ruchita" w:date="2025-08-06T09:13:00Z" w16du:dateUtc="2025-08-06T13:13:00Z"/>
                <w:rFonts w:ascii="Times New Roman" w:hAnsi="Times New Roman" w:cs="Times New Roman"/>
                <w:b/>
                <w:bCs/>
                <w:sz w:val="24"/>
                <w:szCs w:val="24"/>
                <w:rPrChange w:id="3617" w:author="Balasubramanian, Ruchita" w:date="2025-08-05T15:31:00Z" w16du:dateUtc="2025-08-05T19:31:00Z">
                  <w:rPr>
                    <w:del w:id="3618" w:author="Balasubramanian, Ruchita" w:date="2025-08-06T09:13:00Z" w16du:dateUtc="2025-08-06T13:13:00Z"/>
                    <w:b/>
                    <w:bCs/>
                    <w:sz w:val="16"/>
                    <w:szCs w:val="16"/>
                  </w:rPr>
                </w:rPrChange>
              </w:rPr>
            </w:pPr>
            <w:del w:id="361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20" w:author="Balasubramanian, Ruchita" w:date="2025-08-05T15:31:00Z" w16du:dateUtc="2025-08-05T19:31:00Z">
                    <w:rPr>
                      <w:rFonts w:eastAsia="Times New Roman"/>
                      <w:color w:val="000000"/>
                      <w:sz w:val="16"/>
                      <w:szCs w:val="16"/>
                      <w:lang w:val="en-US"/>
                    </w:rPr>
                  </w:rPrChange>
                </w:rPr>
                <w:delText>12,751</w:delText>
              </w:r>
            </w:del>
          </w:p>
        </w:tc>
        <w:tc>
          <w:tcPr>
            <w:tcW w:w="1138" w:type="dxa"/>
            <w:gridSpan w:val="3"/>
            <w:tcBorders>
              <w:top w:val="single" w:sz="4" w:space="0" w:color="auto"/>
              <w:left w:val="single" w:sz="4" w:space="0" w:color="auto"/>
              <w:bottom w:val="nil"/>
              <w:right w:val="single" w:sz="4" w:space="0" w:color="auto"/>
            </w:tcBorders>
            <w:shd w:val="clear" w:color="FFAB00" w:fill="FFAB00"/>
            <w:vAlign w:val="bottom"/>
            <w:tcPrChange w:id="3621"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AB00" w:fill="FFAB00"/>
                <w:vAlign w:val="bottom"/>
              </w:tcPr>
            </w:tcPrChange>
          </w:tcPr>
          <w:p w14:paraId="2DC30266" w14:textId="51A41B8A" w:rsidR="00F50E0E" w:rsidRPr="00F77336" w:rsidDel="00216840" w:rsidRDefault="00F50E0E" w:rsidP="007B5A9B">
            <w:pPr>
              <w:spacing w:line="204" w:lineRule="auto"/>
              <w:jc w:val="center"/>
              <w:rPr>
                <w:del w:id="3622" w:author="Balasubramanian, Ruchita" w:date="2025-08-06T09:13:00Z" w16du:dateUtc="2025-08-06T13:13:00Z"/>
                <w:rFonts w:ascii="Times New Roman" w:hAnsi="Times New Roman" w:cs="Times New Roman"/>
                <w:b/>
                <w:bCs/>
                <w:sz w:val="24"/>
                <w:szCs w:val="24"/>
                <w:rPrChange w:id="3623" w:author="Balasubramanian, Ruchita" w:date="2025-08-05T15:31:00Z" w16du:dateUtc="2025-08-05T19:31:00Z">
                  <w:rPr>
                    <w:del w:id="3624" w:author="Balasubramanian, Ruchita" w:date="2025-08-06T09:13:00Z" w16du:dateUtc="2025-08-06T13:13:00Z"/>
                    <w:b/>
                    <w:bCs/>
                    <w:sz w:val="16"/>
                    <w:szCs w:val="16"/>
                  </w:rPr>
                </w:rPrChange>
              </w:rPr>
            </w:pPr>
            <w:del w:id="362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26" w:author="Balasubramanian, Ruchita" w:date="2025-08-05T15:31:00Z" w16du:dateUtc="2025-08-05T19:31:00Z">
                    <w:rPr>
                      <w:rFonts w:eastAsia="Times New Roman"/>
                      <w:color w:val="000000"/>
                      <w:sz w:val="16"/>
                      <w:szCs w:val="16"/>
                      <w:lang w:val="en-US"/>
                    </w:rPr>
                  </w:rPrChange>
                </w:rPr>
                <w:delText>9.9%</w:delText>
              </w:r>
            </w:del>
          </w:p>
        </w:tc>
        <w:tc>
          <w:tcPr>
            <w:tcW w:w="1035" w:type="dxa"/>
            <w:tcBorders>
              <w:top w:val="single" w:sz="4" w:space="0" w:color="auto"/>
              <w:left w:val="single" w:sz="4" w:space="0" w:color="auto"/>
              <w:bottom w:val="nil"/>
              <w:right w:val="single" w:sz="4" w:space="0" w:color="auto"/>
            </w:tcBorders>
            <w:shd w:val="clear" w:color="FFB900" w:fill="FFB900"/>
            <w:vAlign w:val="bottom"/>
            <w:tcPrChange w:id="3627"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B900" w:fill="FFB900"/>
                <w:vAlign w:val="bottom"/>
              </w:tcPr>
            </w:tcPrChange>
          </w:tcPr>
          <w:p w14:paraId="2D3FCA63" w14:textId="55A5B1FA" w:rsidR="00F50E0E" w:rsidRPr="00F77336" w:rsidDel="00216840" w:rsidRDefault="00F50E0E" w:rsidP="007B5A9B">
            <w:pPr>
              <w:spacing w:line="204" w:lineRule="auto"/>
              <w:jc w:val="center"/>
              <w:rPr>
                <w:del w:id="3628" w:author="Balasubramanian, Ruchita" w:date="2025-08-06T09:13:00Z" w16du:dateUtc="2025-08-06T13:13:00Z"/>
                <w:rFonts w:ascii="Times New Roman" w:hAnsi="Times New Roman" w:cs="Times New Roman"/>
                <w:b/>
                <w:bCs/>
                <w:sz w:val="24"/>
                <w:szCs w:val="24"/>
                <w:rPrChange w:id="3629" w:author="Balasubramanian, Ruchita" w:date="2025-08-05T15:31:00Z" w16du:dateUtc="2025-08-05T19:31:00Z">
                  <w:rPr>
                    <w:del w:id="3630" w:author="Balasubramanian, Ruchita" w:date="2025-08-06T09:13:00Z" w16du:dateUtc="2025-08-06T13:13:00Z"/>
                    <w:b/>
                    <w:bCs/>
                    <w:sz w:val="16"/>
                    <w:szCs w:val="16"/>
                  </w:rPr>
                </w:rPrChange>
              </w:rPr>
            </w:pPr>
            <w:del w:id="363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32" w:author="Balasubramanian, Ruchita" w:date="2025-08-05T15:31:00Z" w16du:dateUtc="2025-08-05T19:31:00Z">
                    <w:rPr>
                      <w:rFonts w:eastAsia="Times New Roman"/>
                      <w:color w:val="000000"/>
                      <w:sz w:val="16"/>
                      <w:szCs w:val="16"/>
                      <w:lang w:val="en-US"/>
                    </w:rPr>
                  </w:rPrChange>
                </w:rPr>
                <w:delText>10,630</w:delText>
              </w:r>
            </w:del>
          </w:p>
        </w:tc>
        <w:tc>
          <w:tcPr>
            <w:tcW w:w="1138" w:type="dxa"/>
            <w:gridSpan w:val="3"/>
            <w:tcBorders>
              <w:top w:val="single" w:sz="4" w:space="0" w:color="auto"/>
              <w:left w:val="single" w:sz="4" w:space="0" w:color="auto"/>
              <w:bottom w:val="nil"/>
              <w:right w:val="single" w:sz="4" w:space="0" w:color="auto"/>
            </w:tcBorders>
            <w:shd w:val="clear" w:color="FFB900" w:fill="FFB900"/>
            <w:vAlign w:val="bottom"/>
            <w:tcPrChange w:id="3633" w:author="Balasubramanian, Ruchita" w:date="2025-08-06T09:13:00Z" w16du:dateUtc="2025-08-06T13:13:00Z">
              <w:tcPr>
                <w:tcW w:w="994" w:type="dxa"/>
                <w:gridSpan w:val="4"/>
                <w:tcBorders>
                  <w:top w:val="single" w:sz="4" w:space="0" w:color="auto"/>
                  <w:left w:val="single" w:sz="4" w:space="0" w:color="auto"/>
                  <w:bottom w:val="nil"/>
                  <w:right w:val="single" w:sz="4" w:space="0" w:color="auto"/>
                </w:tcBorders>
                <w:shd w:val="clear" w:color="FFB900" w:fill="FFB900"/>
                <w:vAlign w:val="bottom"/>
              </w:tcPr>
            </w:tcPrChange>
          </w:tcPr>
          <w:p w14:paraId="03440ED0" w14:textId="14FE3A7C" w:rsidR="00F50E0E" w:rsidRPr="00F77336" w:rsidDel="00216840" w:rsidRDefault="00F50E0E" w:rsidP="007B5A9B">
            <w:pPr>
              <w:spacing w:line="204" w:lineRule="auto"/>
              <w:jc w:val="center"/>
              <w:rPr>
                <w:del w:id="3634" w:author="Balasubramanian, Ruchita" w:date="2025-08-06T09:13:00Z" w16du:dateUtc="2025-08-06T13:13:00Z"/>
                <w:rFonts w:ascii="Times New Roman" w:hAnsi="Times New Roman" w:cs="Times New Roman"/>
                <w:b/>
                <w:bCs/>
                <w:sz w:val="24"/>
                <w:szCs w:val="24"/>
                <w:rPrChange w:id="3635" w:author="Balasubramanian, Ruchita" w:date="2025-08-05T15:31:00Z" w16du:dateUtc="2025-08-05T19:31:00Z">
                  <w:rPr>
                    <w:del w:id="3636" w:author="Balasubramanian, Ruchita" w:date="2025-08-06T09:13:00Z" w16du:dateUtc="2025-08-06T13:13:00Z"/>
                    <w:b/>
                    <w:bCs/>
                    <w:sz w:val="16"/>
                    <w:szCs w:val="16"/>
                  </w:rPr>
                </w:rPrChange>
              </w:rPr>
            </w:pPr>
            <w:del w:id="363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38" w:author="Balasubramanian, Ruchita" w:date="2025-08-05T15:31:00Z" w16du:dateUtc="2025-08-05T19:31:00Z">
                    <w:rPr>
                      <w:rFonts w:eastAsia="Times New Roman"/>
                      <w:color w:val="000000"/>
                      <w:sz w:val="16"/>
                      <w:szCs w:val="16"/>
                      <w:lang w:val="en-US"/>
                    </w:rPr>
                  </w:rPrChange>
                </w:rPr>
                <w:delText>8.2%</w:delText>
              </w:r>
            </w:del>
          </w:p>
        </w:tc>
        <w:tc>
          <w:tcPr>
            <w:tcW w:w="1035" w:type="dxa"/>
            <w:tcBorders>
              <w:top w:val="single" w:sz="4" w:space="0" w:color="auto"/>
              <w:left w:val="single" w:sz="4" w:space="0" w:color="auto"/>
              <w:bottom w:val="nil"/>
              <w:right w:val="single" w:sz="4" w:space="0" w:color="auto"/>
            </w:tcBorders>
            <w:shd w:val="clear" w:color="FFDE00" w:fill="FFDE00"/>
            <w:vAlign w:val="bottom"/>
            <w:tcPrChange w:id="3639" w:author="Balasubramanian, Ruchita" w:date="2025-08-06T09:13:00Z" w16du:dateUtc="2025-08-06T13:13:00Z">
              <w:tcPr>
                <w:tcW w:w="1210" w:type="dxa"/>
                <w:gridSpan w:val="2"/>
                <w:tcBorders>
                  <w:top w:val="single" w:sz="4" w:space="0" w:color="auto"/>
                  <w:left w:val="single" w:sz="4" w:space="0" w:color="auto"/>
                  <w:bottom w:val="nil"/>
                  <w:right w:val="single" w:sz="4" w:space="0" w:color="auto"/>
                </w:tcBorders>
                <w:shd w:val="clear" w:color="FFDE00" w:fill="FFDE00"/>
                <w:vAlign w:val="bottom"/>
              </w:tcPr>
            </w:tcPrChange>
          </w:tcPr>
          <w:p w14:paraId="64F8E2AE" w14:textId="0E564470" w:rsidR="00F50E0E" w:rsidRPr="00F77336" w:rsidDel="00216840" w:rsidRDefault="00F50E0E" w:rsidP="007B5A9B">
            <w:pPr>
              <w:spacing w:line="204" w:lineRule="auto"/>
              <w:jc w:val="center"/>
              <w:rPr>
                <w:del w:id="3640" w:author="Balasubramanian, Ruchita" w:date="2025-08-06T09:13:00Z" w16du:dateUtc="2025-08-06T13:13:00Z"/>
                <w:rFonts w:ascii="Times New Roman" w:hAnsi="Times New Roman" w:cs="Times New Roman"/>
                <w:b/>
                <w:bCs/>
                <w:sz w:val="24"/>
                <w:szCs w:val="24"/>
                <w:rPrChange w:id="3641" w:author="Balasubramanian, Ruchita" w:date="2025-08-05T15:31:00Z" w16du:dateUtc="2025-08-05T19:31:00Z">
                  <w:rPr>
                    <w:del w:id="3642" w:author="Balasubramanian, Ruchita" w:date="2025-08-06T09:13:00Z" w16du:dateUtc="2025-08-06T13:13:00Z"/>
                    <w:b/>
                    <w:bCs/>
                    <w:sz w:val="16"/>
                    <w:szCs w:val="16"/>
                  </w:rPr>
                </w:rPrChange>
              </w:rPr>
            </w:pPr>
            <w:del w:id="364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44" w:author="Balasubramanian, Ruchita" w:date="2025-08-05T15:31:00Z" w16du:dateUtc="2025-08-05T19:31:00Z">
                    <w:rPr>
                      <w:rFonts w:eastAsia="Times New Roman"/>
                      <w:color w:val="000000"/>
                      <w:sz w:val="16"/>
                      <w:szCs w:val="16"/>
                      <w:lang w:val="en-US"/>
                    </w:rPr>
                  </w:rPrChange>
                </w:rPr>
                <w:delText>5,027</w:delText>
              </w:r>
            </w:del>
          </w:p>
        </w:tc>
        <w:tc>
          <w:tcPr>
            <w:tcW w:w="1138" w:type="dxa"/>
            <w:gridSpan w:val="2"/>
            <w:tcBorders>
              <w:top w:val="single" w:sz="4" w:space="0" w:color="auto"/>
              <w:left w:val="single" w:sz="4" w:space="0" w:color="auto"/>
              <w:bottom w:val="nil"/>
              <w:right w:val="single" w:sz="4" w:space="0" w:color="auto"/>
            </w:tcBorders>
            <w:shd w:val="clear" w:color="FFDE00" w:fill="FFDE00"/>
            <w:vAlign w:val="bottom"/>
            <w:tcPrChange w:id="3645"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E00" w:fill="FFDE00"/>
                <w:vAlign w:val="bottom"/>
              </w:tcPr>
            </w:tcPrChange>
          </w:tcPr>
          <w:p w14:paraId="3B1D11FE" w14:textId="05AFEF72" w:rsidR="00F50E0E" w:rsidRPr="00F77336" w:rsidDel="00216840" w:rsidRDefault="00F50E0E" w:rsidP="007B5A9B">
            <w:pPr>
              <w:spacing w:line="204" w:lineRule="auto"/>
              <w:jc w:val="center"/>
              <w:rPr>
                <w:del w:id="3646" w:author="Balasubramanian, Ruchita" w:date="2025-08-06T09:13:00Z" w16du:dateUtc="2025-08-06T13:13:00Z"/>
                <w:rFonts w:ascii="Times New Roman" w:hAnsi="Times New Roman" w:cs="Times New Roman"/>
                <w:b/>
                <w:bCs/>
                <w:sz w:val="24"/>
                <w:szCs w:val="24"/>
                <w:rPrChange w:id="3647" w:author="Balasubramanian, Ruchita" w:date="2025-08-05T15:31:00Z" w16du:dateUtc="2025-08-05T19:31:00Z">
                  <w:rPr>
                    <w:del w:id="3648" w:author="Balasubramanian, Ruchita" w:date="2025-08-06T09:13:00Z" w16du:dateUtc="2025-08-06T13:13:00Z"/>
                    <w:b/>
                    <w:bCs/>
                    <w:sz w:val="16"/>
                    <w:szCs w:val="16"/>
                  </w:rPr>
                </w:rPrChange>
              </w:rPr>
            </w:pPr>
            <w:del w:id="364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50" w:author="Balasubramanian, Ruchita" w:date="2025-08-05T15:31:00Z" w16du:dateUtc="2025-08-05T19:31:00Z">
                    <w:rPr>
                      <w:rFonts w:eastAsia="Times New Roman"/>
                      <w:color w:val="000000"/>
                      <w:sz w:val="16"/>
                      <w:szCs w:val="16"/>
                      <w:lang w:val="en-US"/>
                    </w:rPr>
                  </w:rPrChange>
                </w:rPr>
                <w:delText>3.9%</w:delText>
              </w:r>
            </w:del>
          </w:p>
        </w:tc>
      </w:tr>
      <w:tr w:rsidR="00F50E0E" w:rsidRPr="00F77336" w:rsidDel="00216840" w14:paraId="06745664" w14:textId="307BB52F" w:rsidTr="00216840">
        <w:tblPrEx>
          <w:tblW w:w="9246" w:type="dxa"/>
          <w:jc w:val="center"/>
          <w:tblCellMar>
            <w:left w:w="29" w:type="dxa"/>
            <w:right w:w="29" w:type="dxa"/>
          </w:tblCellMar>
          <w:tblPrExChange w:id="3651" w:author="Balasubramanian, Ruchita" w:date="2025-08-06T09:13:00Z" w16du:dateUtc="2025-08-06T13:13:00Z">
            <w:tblPrEx>
              <w:tblW w:w="9246" w:type="dxa"/>
              <w:jc w:val="center"/>
              <w:tblCellMar>
                <w:left w:w="29" w:type="dxa"/>
                <w:right w:w="29" w:type="dxa"/>
              </w:tblCellMar>
            </w:tblPrEx>
          </w:tblPrExChange>
        </w:tblPrEx>
        <w:trPr>
          <w:trHeight w:val="144"/>
          <w:jc w:val="center"/>
          <w:del w:id="3652" w:author="Balasubramanian, Ruchita" w:date="2025-08-06T09:13:00Z"/>
          <w:trPrChange w:id="3653" w:author="Balasubramanian, Ruchita" w:date="2025-08-06T09:13:00Z" w16du:dateUtc="2025-08-06T13:13:00Z">
            <w:trPr>
              <w:gridBefore w:val="1"/>
              <w:trHeight w:val="144"/>
              <w:jc w:val="center"/>
            </w:trPr>
          </w:trPrChange>
        </w:trPr>
        <w:tc>
          <w:tcPr>
            <w:tcW w:w="1300" w:type="dxa"/>
            <w:gridSpan w:val="2"/>
            <w:vMerge/>
            <w:tcBorders>
              <w:left w:val="single" w:sz="8" w:space="0" w:color="auto"/>
              <w:bottom w:val="single" w:sz="4" w:space="0" w:color="auto"/>
              <w:right w:val="single" w:sz="8" w:space="0" w:color="auto"/>
            </w:tcBorders>
            <w:vAlign w:val="center"/>
            <w:tcPrChange w:id="3654" w:author="Balasubramanian, Ruchita" w:date="2025-08-06T09:13:00Z" w16du:dateUtc="2025-08-06T13:13:00Z">
              <w:tcPr>
                <w:tcW w:w="1123" w:type="dxa"/>
                <w:gridSpan w:val="3"/>
                <w:vMerge/>
                <w:tcBorders>
                  <w:left w:val="single" w:sz="8" w:space="0" w:color="auto"/>
                  <w:bottom w:val="single" w:sz="4" w:space="0" w:color="auto"/>
                  <w:right w:val="single" w:sz="8" w:space="0" w:color="auto"/>
                </w:tcBorders>
                <w:vAlign w:val="center"/>
              </w:tcPr>
            </w:tcPrChange>
          </w:tcPr>
          <w:p w14:paraId="19218B6B" w14:textId="0F206AA8" w:rsidR="00F50E0E" w:rsidRPr="00F77336" w:rsidDel="00216840" w:rsidRDefault="00F50E0E" w:rsidP="007B5A9B">
            <w:pPr>
              <w:spacing w:line="204" w:lineRule="auto"/>
              <w:jc w:val="center"/>
              <w:rPr>
                <w:del w:id="3655" w:author="Balasubramanian, Ruchita" w:date="2025-08-06T09:13:00Z" w16du:dateUtc="2025-08-06T13:13:00Z"/>
                <w:rFonts w:ascii="Times New Roman" w:hAnsi="Times New Roman" w:cs="Times New Roman"/>
                <w:b/>
                <w:bCs/>
                <w:sz w:val="24"/>
                <w:szCs w:val="24"/>
                <w:rPrChange w:id="3656" w:author="Balasubramanian, Ruchita" w:date="2025-08-05T15:31:00Z" w16du:dateUtc="2025-08-05T19:31:00Z">
                  <w:rPr>
                    <w:del w:id="3657" w:author="Balasubramanian, Ruchita" w:date="2025-08-06T09:13:00Z" w16du:dateUtc="2025-08-06T13:13:00Z"/>
                    <w:b/>
                    <w:bCs/>
                    <w:sz w:val="14"/>
                    <w:szCs w:val="14"/>
                  </w:rPr>
                </w:rPrChange>
              </w:rPr>
            </w:pPr>
          </w:p>
        </w:tc>
        <w:tc>
          <w:tcPr>
            <w:tcW w:w="1427" w:type="dxa"/>
            <w:gridSpan w:val="2"/>
            <w:tcBorders>
              <w:top w:val="nil"/>
              <w:left w:val="nil"/>
              <w:bottom w:val="single" w:sz="4" w:space="0" w:color="auto"/>
              <w:right w:val="single" w:sz="4" w:space="0" w:color="auto"/>
            </w:tcBorders>
            <w:shd w:val="clear" w:color="FFFFFF" w:fill="FFFFFF"/>
            <w:tcPrChange w:id="3658" w:author="Balasubramanian, Ruchita" w:date="2025-08-06T09:13:00Z" w16du:dateUtc="2025-08-06T13:13:00Z">
              <w:tcPr>
                <w:tcW w:w="1511" w:type="dxa"/>
                <w:gridSpan w:val="3"/>
                <w:tcBorders>
                  <w:top w:val="nil"/>
                  <w:left w:val="nil"/>
                  <w:bottom w:val="single" w:sz="4" w:space="0" w:color="auto"/>
                  <w:right w:val="single" w:sz="4" w:space="0" w:color="auto"/>
                </w:tcBorders>
                <w:shd w:val="clear" w:color="FFFFFF" w:fill="FFFFFF"/>
              </w:tcPr>
            </w:tcPrChange>
          </w:tcPr>
          <w:p w14:paraId="36EE40E4" w14:textId="7A22FA8D" w:rsidR="00F50E0E" w:rsidRPr="00F77336" w:rsidDel="00216840" w:rsidRDefault="00F50E0E" w:rsidP="007B5A9B">
            <w:pPr>
              <w:spacing w:line="204" w:lineRule="auto"/>
              <w:jc w:val="center"/>
              <w:rPr>
                <w:del w:id="3659" w:author="Balasubramanian, Ruchita" w:date="2025-08-06T09:13:00Z" w16du:dateUtc="2025-08-06T13:13:00Z"/>
                <w:rFonts w:ascii="Times New Roman" w:hAnsi="Times New Roman" w:cs="Times New Roman"/>
                <w:b/>
                <w:bCs/>
                <w:sz w:val="24"/>
                <w:szCs w:val="24"/>
                <w:rPrChange w:id="3660" w:author="Balasubramanian, Ruchita" w:date="2025-08-05T15:31:00Z" w16du:dateUtc="2025-08-05T19:31:00Z">
                  <w:rPr>
                    <w:del w:id="3661" w:author="Balasubramanian, Ruchita" w:date="2025-08-06T09:13:00Z" w16du:dateUtc="2025-08-06T13:13:00Z"/>
                    <w:b/>
                    <w:bCs/>
                    <w:sz w:val="16"/>
                    <w:szCs w:val="16"/>
                  </w:rPr>
                </w:rPrChange>
              </w:rPr>
            </w:pPr>
            <w:del w:id="3662" w:author="Balasubramanian, Ruchita" w:date="2025-08-06T09:13:00Z" w16du:dateUtc="2025-08-06T13:13:00Z">
              <w:r w:rsidRPr="00F77336" w:rsidDel="00216840">
                <w:rPr>
                  <w:rFonts w:ascii="Times New Roman" w:hAnsi="Times New Roman" w:cs="Times New Roman"/>
                  <w:sz w:val="24"/>
                  <w:szCs w:val="24"/>
                  <w:rPrChange w:id="3663" w:author="Balasubramanian, Ruchita" w:date="2025-08-05T15:31:00Z" w16du:dateUtc="2025-08-05T19:31:00Z">
                    <w:rPr>
                      <w:sz w:val="16"/>
                      <w:szCs w:val="16"/>
                    </w:rPr>
                  </w:rPrChange>
                </w:rPr>
                <w:delText>(123,738 - 136,034)</w:delText>
              </w:r>
            </w:del>
          </w:p>
        </w:tc>
        <w:tc>
          <w:tcPr>
            <w:tcW w:w="1035" w:type="dxa"/>
            <w:tcBorders>
              <w:top w:val="nil"/>
              <w:left w:val="nil"/>
              <w:bottom w:val="nil"/>
              <w:right w:val="single" w:sz="4" w:space="0" w:color="auto"/>
            </w:tcBorders>
            <w:shd w:val="clear" w:color="FFAB00" w:fill="FFAB00"/>
            <w:vAlign w:val="bottom"/>
            <w:tcPrChange w:id="3664" w:author="Balasubramanian, Ruchita" w:date="2025-08-06T09:13:00Z" w16du:dateUtc="2025-08-06T13:13:00Z">
              <w:tcPr>
                <w:tcW w:w="1210" w:type="dxa"/>
                <w:gridSpan w:val="2"/>
                <w:tcBorders>
                  <w:top w:val="nil"/>
                  <w:left w:val="nil"/>
                  <w:bottom w:val="nil"/>
                  <w:right w:val="single" w:sz="4" w:space="0" w:color="auto"/>
                </w:tcBorders>
                <w:shd w:val="clear" w:color="FFAB00" w:fill="FFAB00"/>
                <w:vAlign w:val="bottom"/>
              </w:tcPr>
            </w:tcPrChange>
          </w:tcPr>
          <w:p w14:paraId="6D3C4D6E" w14:textId="47431965" w:rsidR="00F50E0E" w:rsidRPr="00F77336" w:rsidDel="00216840" w:rsidRDefault="00F50E0E" w:rsidP="007B5A9B">
            <w:pPr>
              <w:spacing w:line="204" w:lineRule="auto"/>
              <w:jc w:val="center"/>
              <w:rPr>
                <w:del w:id="3665" w:author="Balasubramanian, Ruchita" w:date="2025-08-06T09:13:00Z" w16du:dateUtc="2025-08-06T13:13:00Z"/>
                <w:rFonts w:ascii="Times New Roman" w:hAnsi="Times New Roman" w:cs="Times New Roman"/>
                <w:b/>
                <w:bCs/>
                <w:sz w:val="24"/>
                <w:szCs w:val="24"/>
                <w:rPrChange w:id="3666" w:author="Balasubramanian, Ruchita" w:date="2025-08-05T15:31:00Z" w16du:dateUtc="2025-08-05T19:31:00Z">
                  <w:rPr>
                    <w:del w:id="3667" w:author="Balasubramanian, Ruchita" w:date="2025-08-06T09:13:00Z" w16du:dateUtc="2025-08-06T13:13:00Z"/>
                    <w:b/>
                    <w:bCs/>
                    <w:sz w:val="16"/>
                    <w:szCs w:val="16"/>
                  </w:rPr>
                </w:rPrChange>
              </w:rPr>
            </w:pPr>
            <w:del w:id="366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69" w:author="Balasubramanian, Ruchita" w:date="2025-08-05T15:31:00Z" w16du:dateUtc="2025-08-05T19:31:00Z">
                    <w:rPr>
                      <w:rFonts w:eastAsia="Times New Roman"/>
                      <w:color w:val="000000"/>
                      <w:sz w:val="16"/>
                      <w:szCs w:val="16"/>
                      <w:lang w:val="en-US"/>
                    </w:rPr>
                  </w:rPrChange>
                </w:rPr>
                <w:delText>(4,548 - 21,906)</w:delText>
              </w:r>
            </w:del>
          </w:p>
        </w:tc>
        <w:tc>
          <w:tcPr>
            <w:tcW w:w="1138" w:type="dxa"/>
            <w:gridSpan w:val="3"/>
            <w:tcBorders>
              <w:top w:val="nil"/>
              <w:left w:val="single" w:sz="4" w:space="0" w:color="auto"/>
              <w:bottom w:val="nil"/>
              <w:right w:val="single" w:sz="4" w:space="0" w:color="auto"/>
            </w:tcBorders>
            <w:shd w:val="clear" w:color="FFAB00" w:fill="FFAB00"/>
            <w:vAlign w:val="bottom"/>
            <w:tcPrChange w:id="3670" w:author="Balasubramanian, Ruchita" w:date="2025-08-06T09:13:00Z" w16du:dateUtc="2025-08-06T13:13:00Z">
              <w:tcPr>
                <w:tcW w:w="994" w:type="dxa"/>
                <w:gridSpan w:val="4"/>
                <w:tcBorders>
                  <w:top w:val="nil"/>
                  <w:left w:val="single" w:sz="4" w:space="0" w:color="auto"/>
                  <w:bottom w:val="nil"/>
                  <w:right w:val="single" w:sz="4" w:space="0" w:color="auto"/>
                </w:tcBorders>
                <w:shd w:val="clear" w:color="FFAB00" w:fill="FFAB00"/>
                <w:vAlign w:val="bottom"/>
              </w:tcPr>
            </w:tcPrChange>
          </w:tcPr>
          <w:p w14:paraId="3D7376AA" w14:textId="3E814F78" w:rsidR="00F50E0E" w:rsidRPr="00F77336" w:rsidDel="00216840" w:rsidRDefault="00F50E0E" w:rsidP="007B5A9B">
            <w:pPr>
              <w:spacing w:line="204" w:lineRule="auto"/>
              <w:jc w:val="center"/>
              <w:rPr>
                <w:del w:id="3671" w:author="Balasubramanian, Ruchita" w:date="2025-08-06T09:13:00Z" w16du:dateUtc="2025-08-06T13:13:00Z"/>
                <w:rFonts w:ascii="Times New Roman" w:hAnsi="Times New Roman" w:cs="Times New Roman"/>
                <w:b/>
                <w:bCs/>
                <w:sz w:val="24"/>
                <w:szCs w:val="24"/>
                <w:rPrChange w:id="3672" w:author="Balasubramanian, Ruchita" w:date="2025-08-05T15:31:00Z" w16du:dateUtc="2025-08-05T19:31:00Z">
                  <w:rPr>
                    <w:del w:id="3673" w:author="Balasubramanian, Ruchita" w:date="2025-08-06T09:13:00Z" w16du:dateUtc="2025-08-06T13:13:00Z"/>
                    <w:b/>
                    <w:bCs/>
                    <w:sz w:val="16"/>
                    <w:szCs w:val="16"/>
                  </w:rPr>
                </w:rPrChange>
              </w:rPr>
            </w:pPr>
            <w:del w:id="367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75" w:author="Balasubramanian, Ruchita" w:date="2025-08-05T15:31:00Z" w16du:dateUtc="2025-08-05T19:31:00Z">
                    <w:rPr>
                      <w:rFonts w:eastAsia="Times New Roman"/>
                      <w:color w:val="000000"/>
                      <w:sz w:val="16"/>
                      <w:szCs w:val="16"/>
                      <w:lang w:val="en-US"/>
                    </w:rPr>
                  </w:rPrChange>
                </w:rPr>
                <w:delText>(3.6 - 16.9%)</w:delText>
              </w:r>
            </w:del>
          </w:p>
        </w:tc>
        <w:tc>
          <w:tcPr>
            <w:tcW w:w="1035" w:type="dxa"/>
            <w:tcBorders>
              <w:top w:val="nil"/>
              <w:left w:val="single" w:sz="4" w:space="0" w:color="auto"/>
              <w:bottom w:val="nil"/>
              <w:right w:val="single" w:sz="4" w:space="0" w:color="auto"/>
            </w:tcBorders>
            <w:shd w:val="clear" w:color="FFB900" w:fill="FFB900"/>
            <w:vAlign w:val="bottom"/>
            <w:tcPrChange w:id="3676" w:author="Balasubramanian, Ruchita" w:date="2025-08-06T09:13:00Z" w16du:dateUtc="2025-08-06T13:13:00Z">
              <w:tcPr>
                <w:tcW w:w="1210" w:type="dxa"/>
                <w:gridSpan w:val="2"/>
                <w:tcBorders>
                  <w:top w:val="nil"/>
                  <w:left w:val="single" w:sz="4" w:space="0" w:color="auto"/>
                  <w:bottom w:val="nil"/>
                  <w:right w:val="single" w:sz="4" w:space="0" w:color="auto"/>
                </w:tcBorders>
                <w:shd w:val="clear" w:color="FFB900" w:fill="FFB900"/>
                <w:vAlign w:val="bottom"/>
              </w:tcPr>
            </w:tcPrChange>
          </w:tcPr>
          <w:p w14:paraId="119C1B6C" w14:textId="037B6B00" w:rsidR="00F50E0E" w:rsidRPr="00F77336" w:rsidDel="00216840" w:rsidRDefault="00F50E0E" w:rsidP="007B5A9B">
            <w:pPr>
              <w:spacing w:line="204" w:lineRule="auto"/>
              <w:jc w:val="center"/>
              <w:rPr>
                <w:del w:id="3677" w:author="Balasubramanian, Ruchita" w:date="2025-08-06T09:13:00Z" w16du:dateUtc="2025-08-06T13:13:00Z"/>
                <w:rFonts w:ascii="Times New Roman" w:hAnsi="Times New Roman" w:cs="Times New Roman"/>
                <w:b/>
                <w:bCs/>
                <w:sz w:val="24"/>
                <w:szCs w:val="24"/>
                <w:rPrChange w:id="3678" w:author="Balasubramanian, Ruchita" w:date="2025-08-05T15:31:00Z" w16du:dateUtc="2025-08-05T19:31:00Z">
                  <w:rPr>
                    <w:del w:id="3679" w:author="Balasubramanian, Ruchita" w:date="2025-08-06T09:13:00Z" w16du:dateUtc="2025-08-06T13:13:00Z"/>
                    <w:b/>
                    <w:bCs/>
                    <w:sz w:val="16"/>
                    <w:szCs w:val="16"/>
                  </w:rPr>
                </w:rPrChange>
              </w:rPr>
            </w:pPr>
            <w:del w:id="368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81" w:author="Balasubramanian, Ruchita" w:date="2025-08-05T15:31:00Z" w16du:dateUtc="2025-08-05T19:31:00Z">
                    <w:rPr>
                      <w:rFonts w:eastAsia="Times New Roman"/>
                      <w:color w:val="000000"/>
                      <w:sz w:val="16"/>
                      <w:szCs w:val="16"/>
                      <w:lang w:val="en-US"/>
                    </w:rPr>
                  </w:rPrChange>
                </w:rPr>
                <w:delText>(3,866 - 17,925)</w:delText>
              </w:r>
            </w:del>
          </w:p>
        </w:tc>
        <w:tc>
          <w:tcPr>
            <w:tcW w:w="1138" w:type="dxa"/>
            <w:gridSpan w:val="3"/>
            <w:tcBorders>
              <w:top w:val="nil"/>
              <w:left w:val="single" w:sz="4" w:space="0" w:color="auto"/>
              <w:bottom w:val="nil"/>
              <w:right w:val="single" w:sz="4" w:space="0" w:color="auto"/>
            </w:tcBorders>
            <w:shd w:val="clear" w:color="FFB900" w:fill="FFB900"/>
            <w:vAlign w:val="bottom"/>
            <w:tcPrChange w:id="3682" w:author="Balasubramanian, Ruchita" w:date="2025-08-06T09:13:00Z" w16du:dateUtc="2025-08-06T13:13:00Z">
              <w:tcPr>
                <w:tcW w:w="994" w:type="dxa"/>
                <w:gridSpan w:val="4"/>
                <w:tcBorders>
                  <w:top w:val="nil"/>
                  <w:left w:val="single" w:sz="4" w:space="0" w:color="auto"/>
                  <w:bottom w:val="nil"/>
                  <w:right w:val="single" w:sz="4" w:space="0" w:color="auto"/>
                </w:tcBorders>
                <w:shd w:val="clear" w:color="FFB900" w:fill="FFB900"/>
                <w:vAlign w:val="bottom"/>
              </w:tcPr>
            </w:tcPrChange>
          </w:tcPr>
          <w:p w14:paraId="2CD4B289" w14:textId="02C95D40" w:rsidR="00F50E0E" w:rsidRPr="00F77336" w:rsidDel="00216840" w:rsidRDefault="00F50E0E" w:rsidP="007B5A9B">
            <w:pPr>
              <w:spacing w:line="204" w:lineRule="auto"/>
              <w:jc w:val="center"/>
              <w:rPr>
                <w:del w:id="3683" w:author="Balasubramanian, Ruchita" w:date="2025-08-06T09:13:00Z" w16du:dateUtc="2025-08-06T13:13:00Z"/>
                <w:rFonts w:ascii="Times New Roman" w:hAnsi="Times New Roman" w:cs="Times New Roman"/>
                <w:b/>
                <w:bCs/>
                <w:sz w:val="24"/>
                <w:szCs w:val="24"/>
                <w:rPrChange w:id="3684" w:author="Balasubramanian, Ruchita" w:date="2025-08-05T15:31:00Z" w16du:dateUtc="2025-08-05T19:31:00Z">
                  <w:rPr>
                    <w:del w:id="3685" w:author="Balasubramanian, Ruchita" w:date="2025-08-06T09:13:00Z" w16du:dateUtc="2025-08-06T13:13:00Z"/>
                    <w:b/>
                    <w:bCs/>
                    <w:sz w:val="16"/>
                    <w:szCs w:val="16"/>
                  </w:rPr>
                </w:rPrChange>
              </w:rPr>
            </w:pPr>
            <w:del w:id="368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87" w:author="Balasubramanian, Ruchita" w:date="2025-08-05T15:31:00Z" w16du:dateUtc="2025-08-05T19:31:00Z">
                    <w:rPr>
                      <w:rFonts w:eastAsia="Times New Roman"/>
                      <w:color w:val="000000"/>
                      <w:sz w:val="16"/>
                      <w:szCs w:val="16"/>
                      <w:lang w:val="en-US"/>
                    </w:rPr>
                  </w:rPrChange>
                </w:rPr>
                <w:delText>(3.0 - 14.0%)</w:delText>
              </w:r>
            </w:del>
          </w:p>
        </w:tc>
        <w:tc>
          <w:tcPr>
            <w:tcW w:w="1035" w:type="dxa"/>
            <w:tcBorders>
              <w:top w:val="nil"/>
              <w:left w:val="single" w:sz="4" w:space="0" w:color="auto"/>
              <w:bottom w:val="nil"/>
              <w:right w:val="single" w:sz="4" w:space="0" w:color="auto"/>
            </w:tcBorders>
            <w:shd w:val="clear" w:color="FFDE00" w:fill="FFDE00"/>
            <w:vAlign w:val="bottom"/>
            <w:tcPrChange w:id="3688" w:author="Balasubramanian, Ruchita" w:date="2025-08-06T09:13:00Z" w16du:dateUtc="2025-08-06T13:13:00Z">
              <w:tcPr>
                <w:tcW w:w="1210" w:type="dxa"/>
                <w:gridSpan w:val="2"/>
                <w:tcBorders>
                  <w:top w:val="nil"/>
                  <w:left w:val="single" w:sz="4" w:space="0" w:color="auto"/>
                  <w:bottom w:val="nil"/>
                  <w:right w:val="single" w:sz="4" w:space="0" w:color="auto"/>
                </w:tcBorders>
                <w:shd w:val="clear" w:color="FFDE00" w:fill="FFDE00"/>
                <w:vAlign w:val="bottom"/>
              </w:tcPr>
            </w:tcPrChange>
          </w:tcPr>
          <w:p w14:paraId="76D2035D" w14:textId="7D1D8275" w:rsidR="00F50E0E" w:rsidRPr="00F77336" w:rsidDel="00216840" w:rsidRDefault="00F50E0E" w:rsidP="007B5A9B">
            <w:pPr>
              <w:spacing w:line="204" w:lineRule="auto"/>
              <w:jc w:val="center"/>
              <w:rPr>
                <w:del w:id="3689" w:author="Balasubramanian, Ruchita" w:date="2025-08-06T09:13:00Z" w16du:dateUtc="2025-08-06T13:13:00Z"/>
                <w:rFonts w:ascii="Times New Roman" w:hAnsi="Times New Roman" w:cs="Times New Roman"/>
                <w:b/>
                <w:bCs/>
                <w:sz w:val="24"/>
                <w:szCs w:val="24"/>
                <w:rPrChange w:id="3690" w:author="Balasubramanian, Ruchita" w:date="2025-08-05T15:31:00Z" w16du:dateUtc="2025-08-05T19:31:00Z">
                  <w:rPr>
                    <w:del w:id="3691" w:author="Balasubramanian, Ruchita" w:date="2025-08-06T09:13:00Z" w16du:dateUtc="2025-08-06T13:13:00Z"/>
                    <w:b/>
                    <w:bCs/>
                    <w:sz w:val="16"/>
                    <w:szCs w:val="16"/>
                  </w:rPr>
                </w:rPrChange>
              </w:rPr>
            </w:pPr>
            <w:del w:id="369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93" w:author="Balasubramanian, Ruchita" w:date="2025-08-05T15:31:00Z" w16du:dateUtc="2025-08-05T19:31:00Z">
                    <w:rPr>
                      <w:rFonts w:eastAsia="Times New Roman"/>
                      <w:color w:val="000000"/>
                      <w:sz w:val="16"/>
                      <w:szCs w:val="16"/>
                      <w:lang w:val="en-US"/>
                    </w:rPr>
                  </w:rPrChange>
                </w:rPr>
                <w:delText>(1,942 - 8,066)</w:delText>
              </w:r>
            </w:del>
          </w:p>
        </w:tc>
        <w:tc>
          <w:tcPr>
            <w:tcW w:w="1138" w:type="dxa"/>
            <w:gridSpan w:val="2"/>
            <w:tcBorders>
              <w:top w:val="nil"/>
              <w:left w:val="single" w:sz="4" w:space="0" w:color="auto"/>
              <w:bottom w:val="nil"/>
              <w:right w:val="single" w:sz="4" w:space="0" w:color="auto"/>
            </w:tcBorders>
            <w:shd w:val="clear" w:color="FFDE00" w:fill="FFDE00"/>
            <w:vAlign w:val="bottom"/>
            <w:tcPrChange w:id="3694" w:author="Balasubramanian, Ruchita" w:date="2025-08-06T09:13:00Z" w16du:dateUtc="2025-08-06T13:13:00Z">
              <w:tcPr>
                <w:tcW w:w="994" w:type="dxa"/>
                <w:gridSpan w:val="3"/>
                <w:tcBorders>
                  <w:top w:val="nil"/>
                  <w:left w:val="single" w:sz="4" w:space="0" w:color="auto"/>
                  <w:bottom w:val="nil"/>
                  <w:right w:val="single" w:sz="4" w:space="0" w:color="auto"/>
                </w:tcBorders>
                <w:shd w:val="clear" w:color="FFDE00" w:fill="FFDE00"/>
                <w:vAlign w:val="bottom"/>
              </w:tcPr>
            </w:tcPrChange>
          </w:tcPr>
          <w:p w14:paraId="71D7FF91" w14:textId="01017896" w:rsidR="00F50E0E" w:rsidRPr="00F77336" w:rsidDel="00216840" w:rsidRDefault="00F50E0E" w:rsidP="007B5A9B">
            <w:pPr>
              <w:spacing w:line="204" w:lineRule="auto"/>
              <w:jc w:val="center"/>
              <w:rPr>
                <w:del w:id="3695" w:author="Balasubramanian, Ruchita" w:date="2025-08-06T09:13:00Z" w16du:dateUtc="2025-08-06T13:13:00Z"/>
                <w:rFonts w:ascii="Times New Roman" w:hAnsi="Times New Roman" w:cs="Times New Roman"/>
                <w:b/>
                <w:bCs/>
                <w:sz w:val="24"/>
                <w:szCs w:val="24"/>
                <w:rPrChange w:id="3696" w:author="Balasubramanian, Ruchita" w:date="2025-08-05T15:31:00Z" w16du:dateUtc="2025-08-05T19:31:00Z">
                  <w:rPr>
                    <w:del w:id="3697" w:author="Balasubramanian, Ruchita" w:date="2025-08-06T09:13:00Z" w16du:dateUtc="2025-08-06T13:13:00Z"/>
                    <w:b/>
                    <w:bCs/>
                    <w:sz w:val="16"/>
                    <w:szCs w:val="16"/>
                  </w:rPr>
                </w:rPrChange>
              </w:rPr>
            </w:pPr>
            <w:del w:id="369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99" w:author="Balasubramanian, Ruchita" w:date="2025-08-05T15:31:00Z" w16du:dateUtc="2025-08-05T19:31:00Z">
                    <w:rPr>
                      <w:rFonts w:eastAsia="Times New Roman"/>
                      <w:color w:val="000000"/>
                      <w:sz w:val="16"/>
                      <w:szCs w:val="16"/>
                      <w:lang w:val="en-US"/>
                    </w:rPr>
                  </w:rPrChange>
                </w:rPr>
                <w:delText>(1.5 - 6.3%)</w:delText>
              </w:r>
            </w:del>
          </w:p>
        </w:tc>
      </w:tr>
      <w:tr w:rsidR="00F50E0E" w:rsidRPr="00F77336" w:rsidDel="00216840" w14:paraId="55744FCF" w14:textId="4F142290" w:rsidTr="00216840">
        <w:tblPrEx>
          <w:tblW w:w="9246" w:type="dxa"/>
          <w:jc w:val="center"/>
          <w:tblCellMar>
            <w:left w:w="29" w:type="dxa"/>
            <w:right w:w="29" w:type="dxa"/>
          </w:tblCellMar>
          <w:tblPrExChange w:id="3700" w:author="Balasubramanian, Ruchita" w:date="2025-08-06T09:13:00Z" w16du:dateUtc="2025-08-06T13:13:00Z">
            <w:tblPrEx>
              <w:tblW w:w="9246" w:type="dxa"/>
              <w:jc w:val="center"/>
              <w:tblCellMar>
                <w:left w:w="29" w:type="dxa"/>
                <w:right w:w="29" w:type="dxa"/>
              </w:tblCellMar>
            </w:tblPrEx>
          </w:tblPrExChange>
        </w:tblPrEx>
        <w:trPr>
          <w:trHeight w:val="144"/>
          <w:jc w:val="center"/>
          <w:del w:id="3701" w:author="Balasubramanian, Ruchita" w:date="2025-08-06T09:13:00Z"/>
          <w:trPrChange w:id="3702" w:author="Balasubramanian, Ruchita" w:date="2025-08-06T09:13:00Z" w16du:dateUtc="2025-08-06T13:13:00Z">
            <w:trPr>
              <w:gridBefore w:val="1"/>
              <w:trHeight w:val="144"/>
              <w:jc w:val="center"/>
            </w:trPr>
          </w:trPrChange>
        </w:trPr>
        <w:tc>
          <w:tcPr>
            <w:tcW w:w="1300" w:type="dxa"/>
            <w:gridSpan w:val="2"/>
            <w:tcBorders>
              <w:top w:val="single" w:sz="4" w:space="0" w:color="auto"/>
              <w:left w:val="nil"/>
              <w:bottom w:val="nil"/>
              <w:right w:val="nil"/>
            </w:tcBorders>
            <w:vAlign w:val="center"/>
            <w:tcPrChange w:id="3703" w:author="Balasubramanian, Ruchita" w:date="2025-08-06T09:13:00Z" w16du:dateUtc="2025-08-06T13:13:00Z">
              <w:tcPr>
                <w:tcW w:w="1123" w:type="dxa"/>
                <w:gridSpan w:val="3"/>
                <w:tcBorders>
                  <w:top w:val="single" w:sz="4" w:space="0" w:color="auto"/>
                  <w:left w:val="nil"/>
                  <w:bottom w:val="nil"/>
                  <w:right w:val="nil"/>
                </w:tcBorders>
                <w:vAlign w:val="center"/>
              </w:tcPr>
            </w:tcPrChange>
          </w:tcPr>
          <w:p w14:paraId="3822DF6B" w14:textId="14E2A9BD" w:rsidR="00F50E0E" w:rsidRPr="00F77336" w:rsidDel="00216840" w:rsidRDefault="00F50E0E" w:rsidP="007B5A9B">
            <w:pPr>
              <w:spacing w:line="204" w:lineRule="auto"/>
              <w:jc w:val="center"/>
              <w:rPr>
                <w:del w:id="3704" w:author="Balasubramanian, Ruchita" w:date="2025-08-06T09:13:00Z" w16du:dateUtc="2025-08-06T13:13:00Z"/>
                <w:rFonts w:ascii="Times New Roman" w:hAnsi="Times New Roman" w:cs="Times New Roman"/>
                <w:b/>
                <w:bCs/>
                <w:sz w:val="24"/>
                <w:szCs w:val="24"/>
                <w:rPrChange w:id="3705" w:author="Balasubramanian, Ruchita" w:date="2025-08-05T15:31:00Z" w16du:dateUtc="2025-08-05T19:31:00Z">
                  <w:rPr>
                    <w:del w:id="3706" w:author="Balasubramanian, Ruchita" w:date="2025-08-06T09:13:00Z" w16du:dateUtc="2025-08-06T13:13:00Z"/>
                    <w:b/>
                    <w:bCs/>
                    <w:sz w:val="14"/>
                    <w:szCs w:val="14"/>
                  </w:rPr>
                </w:rPrChange>
              </w:rPr>
            </w:pPr>
          </w:p>
        </w:tc>
        <w:tc>
          <w:tcPr>
            <w:tcW w:w="1427" w:type="dxa"/>
            <w:gridSpan w:val="2"/>
            <w:tcBorders>
              <w:top w:val="single" w:sz="4" w:space="0" w:color="auto"/>
              <w:left w:val="nil"/>
              <w:bottom w:val="nil"/>
              <w:right w:val="single" w:sz="4" w:space="0" w:color="auto"/>
            </w:tcBorders>
            <w:shd w:val="clear" w:color="FFFFFF" w:fill="FFFFFF"/>
            <w:vAlign w:val="bottom"/>
            <w:tcPrChange w:id="3707" w:author="Balasubramanian, Ruchita" w:date="2025-08-06T09:13:00Z" w16du:dateUtc="2025-08-06T13:13:00Z">
              <w:tcPr>
                <w:tcW w:w="1511" w:type="dxa"/>
                <w:gridSpan w:val="3"/>
                <w:tcBorders>
                  <w:top w:val="single" w:sz="4" w:space="0" w:color="auto"/>
                  <w:left w:val="nil"/>
                  <w:bottom w:val="nil"/>
                  <w:right w:val="single" w:sz="4" w:space="0" w:color="auto"/>
                </w:tcBorders>
                <w:shd w:val="clear" w:color="FFFFFF" w:fill="FFFFFF"/>
                <w:vAlign w:val="bottom"/>
              </w:tcPr>
            </w:tcPrChange>
          </w:tcPr>
          <w:p w14:paraId="2CE1E257" w14:textId="56967896" w:rsidR="00F50E0E" w:rsidRPr="00F77336" w:rsidDel="00216840" w:rsidRDefault="00F50E0E" w:rsidP="007B5A9B">
            <w:pPr>
              <w:spacing w:line="204" w:lineRule="auto"/>
              <w:jc w:val="center"/>
              <w:rPr>
                <w:del w:id="3708" w:author="Balasubramanian, Ruchita" w:date="2025-08-06T09:13:00Z" w16du:dateUtc="2025-08-06T13:13:00Z"/>
                <w:rFonts w:ascii="Times New Roman" w:eastAsia="Times New Roman" w:hAnsi="Times New Roman" w:cs="Times New Roman"/>
                <w:color w:val="000000"/>
                <w:sz w:val="24"/>
                <w:szCs w:val="24"/>
                <w:lang w:val="en-US"/>
                <w:rPrChange w:id="3709" w:author="Balasubramanian, Ruchita" w:date="2025-08-05T15:31:00Z" w16du:dateUtc="2025-08-05T19:31:00Z">
                  <w:rPr>
                    <w:del w:id="3710" w:author="Balasubramanian, Ruchita" w:date="2025-08-06T09:13:00Z" w16du:dateUtc="2025-08-06T13:13:00Z"/>
                    <w:rFonts w:eastAsia="Times New Roman"/>
                    <w:color w:val="000000"/>
                    <w:sz w:val="16"/>
                    <w:szCs w:val="16"/>
                    <w:lang w:val="en-US"/>
                  </w:rPr>
                </w:rPrChange>
              </w:rPr>
            </w:pPr>
          </w:p>
        </w:tc>
        <w:tc>
          <w:tcPr>
            <w:tcW w:w="6519" w:type="dxa"/>
            <w:gridSpan w:val="11"/>
            <w:tcBorders>
              <w:top w:val="single" w:sz="4" w:space="0" w:color="auto"/>
              <w:left w:val="single" w:sz="4" w:space="0" w:color="auto"/>
              <w:bottom w:val="single" w:sz="4" w:space="0" w:color="auto"/>
              <w:right w:val="single" w:sz="4" w:space="0" w:color="auto"/>
            </w:tcBorders>
            <w:shd w:val="clear" w:color="auto" w:fill="FFFFFF" w:themeFill="background1"/>
            <w:vAlign w:val="bottom"/>
            <w:tcPrChange w:id="3711" w:author="Balasubramanian, Ruchita" w:date="2025-08-06T09:13:00Z" w16du:dateUtc="2025-08-06T13:13:00Z">
              <w:tcPr>
                <w:tcW w:w="6612" w:type="dxa"/>
                <w:gridSpan w:val="17"/>
                <w:tcBorders>
                  <w:top w:val="single" w:sz="4" w:space="0" w:color="auto"/>
                  <w:left w:val="single" w:sz="4" w:space="0" w:color="auto"/>
                  <w:bottom w:val="single" w:sz="4" w:space="0" w:color="auto"/>
                  <w:right w:val="single" w:sz="4" w:space="0" w:color="auto"/>
                </w:tcBorders>
                <w:shd w:val="clear" w:color="auto" w:fill="FFFFFF" w:themeFill="background1"/>
                <w:vAlign w:val="bottom"/>
              </w:tcPr>
            </w:tcPrChange>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F50E0E" w:rsidRPr="00F77336" w:rsidDel="00216840" w14:paraId="1FA736AE" w14:textId="1187A56E" w:rsidTr="007B5A9B">
              <w:trPr>
                <w:trHeight w:val="360"/>
                <w:del w:id="3712" w:author="Balasubramanian, Ruchita" w:date="2025-08-06T09:13:00Z"/>
              </w:trPr>
              <w:tc>
                <w:tcPr>
                  <w:tcW w:w="1060" w:type="dxa"/>
                  <w:vAlign w:val="center"/>
                </w:tcPr>
                <w:p w14:paraId="70B4EE9B" w14:textId="4F83C1C4" w:rsidR="00F50E0E" w:rsidRPr="00F77336" w:rsidDel="00216840" w:rsidRDefault="00F50E0E" w:rsidP="007B5A9B">
                  <w:pPr>
                    <w:spacing w:line="204" w:lineRule="auto"/>
                    <w:jc w:val="right"/>
                    <w:rPr>
                      <w:del w:id="3713" w:author="Balasubramanian, Ruchita" w:date="2025-08-06T09:13:00Z" w16du:dateUtc="2025-08-06T13:13:00Z"/>
                      <w:rFonts w:ascii="Times New Roman" w:eastAsia="Times New Roman" w:hAnsi="Times New Roman" w:cs="Times New Roman"/>
                      <w:color w:val="000000"/>
                      <w:sz w:val="24"/>
                      <w:szCs w:val="24"/>
                      <w:rPrChange w:id="3714" w:author="Balasubramanian, Ruchita" w:date="2025-08-05T15:31:00Z" w16du:dateUtc="2025-08-05T19:31:00Z">
                        <w:rPr>
                          <w:del w:id="3715" w:author="Balasubramanian, Ruchita" w:date="2025-08-06T09:13:00Z" w16du:dateUtc="2025-08-06T13:13:00Z"/>
                          <w:rFonts w:eastAsia="Times New Roman"/>
                          <w:color w:val="000000"/>
                          <w:sz w:val="16"/>
                          <w:szCs w:val="16"/>
                        </w:rPr>
                      </w:rPrChange>
                    </w:rPr>
                  </w:pPr>
                  <w:del w:id="3716" w:author="Balasubramanian, Ruchita" w:date="2025-08-06T09:13:00Z" w16du:dateUtc="2025-08-06T13:13:00Z">
                    <w:r w:rsidRPr="00F77336" w:rsidDel="00216840">
                      <w:rPr>
                        <w:rFonts w:ascii="Times New Roman" w:eastAsia="Times New Roman" w:hAnsi="Times New Roman" w:cs="Times New Roman"/>
                        <w:color w:val="000000"/>
                        <w:sz w:val="24"/>
                        <w:szCs w:val="24"/>
                        <w:rPrChange w:id="3717" w:author="Balasubramanian, Ruchita" w:date="2025-08-05T15:31:00Z" w16du:dateUtc="2025-08-05T19:31:00Z">
                          <w:rPr>
                            <w:rFonts w:eastAsia="Times New Roman"/>
                            <w:color w:val="000000"/>
                            <w:sz w:val="16"/>
                            <w:szCs w:val="16"/>
                          </w:rPr>
                        </w:rPrChange>
                      </w:rPr>
                      <w:delText>0%</w:delText>
                    </w:r>
                  </w:del>
                </w:p>
              </w:tc>
              <w:tc>
                <w:tcPr>
                  <w:tcW w:w="4330" w:type="dxa"/>
                  <w:vAlign w:val="center"/>
                </w:tcPr>
                <w:p w14:paraId="6832A9B1" w14:textId="710712F3" w:rsidR="00F50E0E" w:rsidRPr="00F77336" w:rsidDel="00216840" w:rsidRDefault="00F50E0E" w:rsidP="007B5A9B">
                  <w:pPr>
                    <w:spacing w:line="204" w:lineRule="auto"/>
                    <w:jc w:val="center"/>
                    <w:rPr>
                      <w:del w:id="3718" w:author="Balasubramanian, Ruchita" w:date="2025-08-06T09:13:00Z" w16du:dateUtc="2025-08-06T13:13:00Z"/>
                      <w:rFonts w:ascii="Times New Roman" w:eastAsia="Times New Roman" w:hAnsi="Times New Roman" w:cs="Times New Roman"/>
                      <w:color w:val="000000"/>
                      <w:sz w:val="24"/>
                      <w:szCs w:val="24"/>
                      <w:rPrChange w:id="3719" w:author="Balasubramanian, Ruchita" w:date="2025-08-05T15:31:00Z" w16du:dateUtc="2025-08-05T19:31:00Z">
                        <w:rPr>
                          <w:del w:id="3720" w:author="Balasubramanian, Ruchita" w:date="2025-08-06T09:13:00Z" w16du:dateUtc="2025-08-06T13:13:00Z"/>
                          <w:rFonts w:eastAsia="Times New Roman"/>
                          <w:color w:val="000000"/>
                          <w:sz w:val="16"/>
                          <w:szCs w:val="16"/>
                        </w:rPr>
                      </w:rPrChange>
                    </w:rPr>
                  </w:pPr>
                  <w:del w:id="3721" w:author="Balasubramanian, Ruchita" w:date="2025-08-06T09:13:00Z" w16du:dateUtc="2025-08-06T13:13:00Z">
                    <w:r w:rsidRPr="00F77336" w:rsidDel="00216840">
                      <w:rPr>
                        <w:rFonts w:ascii="Times New Roman" w:hAnsi="Times New Roman" w:cs="Times New Roman"/>
                        <w:noProof/>
                        <w:rPrChange w:id="3722" w:author="Balasubramanian, Ruchita" w:date="2025-08-05T15:31:00Z" w16du:dateUtc="2025-08-05T19:31:00Z">
                          <w:rPr>
                            <w:noProof/>
                          </w:rPr>
                        </w:rPrChange>
                      </w:rPr>
                      <w:drawing>
                        <wp:inline distT="0" distB="0" distL="0" distR="0" wp14:anchorId="6A269DBA" wp14:editId="667DC721">
                          <wp:extent cx="2735902" cy="196875"/>
                          <wp:effectExtent l="0" t="0" r="7620" b="0"/>
                          <wp:docPr id="2"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1034" w:type="dxa"/>
                  <w:vAlign w:val="center"/>
                </w:tcPr>
                <w:p w14:paraId="7AA4CF07" w14:textId="351C1613" w:rsidR="00F50E0E" w:rsidRPr="00F77336" w:rsidDel="00216840" w:rsidRDefault="00F50E0E" w:rsidP="007B5A9B">
                  <w:pPr>
                    <w:spacing w:line="204" w:lineRule="auto"/>
                    <w:rPr>
                      <w:del w:id="3723" w:author="Balasubramanian, Ruchita" w:date="2025-08-06T09:13:00Z" w16du:dateUtc="2025-08-06T13:13:00Z"/>
                      <w:rFonts w:ascii="Times New Roman" w:eastAsia="Times New Roman" w:hAnsi="Times New Roman" w:cs="Times New Roman"/>
                      <w:color w:val="000000"/>
                      <w:sz w:val="24"/>
                      <w:szCs w:val="24"/>
                      <w:rPrChange w:id="3724" w:author="Balasubramanian, Ruchita" w:date="2025-08-05T15:31:00Z" w16du:dateUtc="2025-08-05T19:31:00Z">
                        <w:rPr>
                          <w:del w:id="3725" w:author="Balasubramanian, Ruchita" w:date="2025-08-06T09:13:00Z" w16du:dateUtc="2025-08-06T13:13:00Z"/>
                          <w:rFonts w:eastAsia="Times New Roman"/>
                          <w:color w:val="000000"/>
                          <w:sz w:val="16"/>
                          <w:szCs w:val="16"/>
                        </w:rPr>
                      </w:rPrChange>
                    </w:rPr>
                  </w:pPr>
                  <w:del w:id="3726" w:author="Balasubramanian, Ruchita" w:date="2025-08-06T09:13:00Z" w16du:dateUtc="2025-08-06T13:13:00Z">
                    <w:r w:rsidRPr="00F77336" w:rsidDel="00216840">
                      <w:rPr>
                        <w:rFonts w:ascii="Times New Roman" w:eastAsia="Times New Roman" w:hAnsi="Times New Roman" w:cs="Times New Roman"/>
                        <w:color w:val="000000"/>
                        <w:sz w:val="24"/>
                        <w:szCs w:val="24"/>
                        <w:rPrChange w:id="3727" w:author="Balasubramanian, Ruchita" w:date="2025-08-05T15:31:00Z" w16du:dateUtc="2025-08-05T19:31:00Z">
                          <w:rPr>
                            <w:rFonts w:eastAsia="Times New Roman"/>
                            <w:color w:val="000000"/>
                            <w:sz w:val="16"/>
                            <w:szCs w:val="16"/>
                          </w:rPr>
                        </w:rPrChange>
                      </w:rPr>
                      <w:delText>30%</w:delText>
                    </w:r>
                  </w:del>
                </w:p>
              </w:tc>
            </w:tr>
          </w:tbl>
          <w:p w14:paraId="6CE983DB" w14:textId="1BE22E3A" w:rsidR="00F50E0E" w:rsidRPr="00F77336" w:rsidDel="00216840" w:rsidRDefault="00F50E0E" w:rsidP="007B5A9B">
            <w:pPr>
              <w:spacing w:line="204" w:lineRule="auto"/>
              <w:jc w:val="center"/>
              <w:rPr>
                <w:del w:id="3728" w:author="Balasubramanian, Ruchita" w:date="2025-08-06T09:13:00Z" w16du:dateUtc="2025-08-06T13:13:00Z"/>
                <w:rFonts w:ascii="Times New Roman" w:eastAsia="Times New Roman" w:hAnsi="Times New Roman" w:cs="Times New Roman"/>
                <w:color w:val="000000"/>
                <w:sz w:val="24"/>
                <w:szCs w:val="24"/>
                <w:lang w:val="en-US"/>
                <w:rPrChange w:id="3729" w:author="Balasubramanian, Ruchita" w:date="2025-08-05T15:31:00Z" w16du:dateUtc="2025-08-05T19:31:00Z">
                  <w:rPr>
                    <w:del w:id="3730" w:author="Balasubramanian, Ruchita" w:date="2025-08-06T09:13:00Z" w16du:dateUtc="2025-08-06T13:13:00Z"/>
                    <w:rFonts w:eastAsia="Times New Roman"/>
                    <w:color w:val="000000"/>
                    <w:sz w:val="16"/>
                    <w:szCs w:val="16"/>
                    <w:lang w:val="en-US"/>
                  </w:rPr>
                </w:rPrChange>
              </w:rPr>
            </w:pPr>
          </w:p>
        </w:tc>
      </w:tr>
    </w:tbl>
    <w:p w14:paraId="72C4708A" w14:textId="10F064E2" w:rsidR="00F85F10" w:rsidRPr="00F77336" w:rsidRDefault="007B6CD6">
      <w:pPr>
        <w:spacing w:before="240" w:after="240"/>
        <w:rPr>
          <w:rFonts w:ascii="Times New Roman" w:hAnsi="Times New Roman" w:cs="Times New Roman"/>
          <w:rPrChange w:id="3731" w:author="Balasubramanian, Ruchita" w:date="2025-08-05T15:31:00Z" w16du:dateUtc="2025-08-05T19:31:00Z">
            <w:rPr>
              <w:sz w:val="18"/>
              <w:szCs w:val="18"/>
            </w:rPr>
          </w:rPrChange>
        </w:rPr>
      </w:pPr>
      <w:r w:rsidRPr="00F77336">
        <w:rPr>
          <w:rFonts w:ascii="Times New Roman" w:hAnsi="Times New Roman" w:cs="Times New Roman"/>
          <w:rPrChange w:id="3732" w:author="Balasubramanian, Ruchita" w:date="2025-08-05T15:31:00Z" w16du:dateUtc="2025-08-05T19:31:00Z">
            <w:rPr>
              <w:sz w:val="18"/>
              <w:szCs w:val="18"/>
            </w:rPr>
          </w:rPrChange>
        </w:rPr>
        <w:t xml:space="preserve">The “Continuation” column gives the mean and 95% </w:t>
      </w:r>
      <w:r w:rsidR="00EA1278" w:rsidRPr="00F77336">
        <w:rPr>
          <w:rFonts w:ascii="Times New Roman" w:hAnsi="Times New Roman" w:cs="Times New Roman"/>
          <w:rPrChange w:id="3733" w:author="Balasubramanian, Ruchita" w:date="2025-08-05T15:31:00Z" w16du:dateUtc="2025-08-05T19:31:00Z">
            <w:rPr>
              <w:sz w:val="18"/>
              <w:szCs w:val="18"/>
            </w:rPr>
          </w:rPrChange>
        </w:rPr>
        <w:t>CrI</w:t>
      </w:r>
      <w:r w:rsidRPr="00F77336">
        <w:rPr>
          <w:rFonts w:ascii="Times New Roman" w:hAnsi="Times New Roman" w:cs="Times New Roman"/>
          <w:rPrChange w:id="3734" w:author="Balasubramanian, Ruchita" w:date="2025-08-05T15:31:00Z" w16du:dateUtc="2025-08-05T19:31:00Z">
            <w:rPr>
              <w:sz w:val="18"/>
              <w:szCs w:val="18"/>
            </w:rPr>
          </w:rPrChange>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Pr="00F77336" w:rsidRDefault="00F85F10">
      <w:pPr>
        <w:rPr>
          <w:rFonts w:ascii="Times New Roman" w:hAnsi="Times New Roman" w:cs="Times New Roman"/>
          <w:rPrChange w:id="3735" w:author="Balasubramanian, Ruchita" w:date="2025-08-05T15:31:00Z" w16du:dateUtc="2025-08-05T19:31:00Z">
            <w:rPr/>
          </w:rPrChange>
        </w:rPr>
      </w:pPr>
    </w:p>
    <w:p w14:paraId="278C0CA2" w14:textId="2E60D1E1" w:rsidR="00F85F10" w:rsidRPr="00F77336" w:rsidRDefault="00F85F10">
      <w:pPr>
        <w:rPr>
          <w:rFonts w:ascii="Times New Roman" w:hAnsi="Times New Roman" w:cs="Times New Roman"/>
          <w:rPrChange w:id="3736" w:author="Balasubramanian, Ruchita" w:date="2025-08-05T15:31:00Z" w16du:dateUtc="2025-08-05T19:31:00Z">
            <w:rPr/>
          </w:rPrChange>
        </w:rPr>
      </w:pPr>
    </w:p>
    <w:p w14:paraId="42CD7174" w14:textId="77777777" w:rsidR="00F85F10" w:rsidRPr="00F77336" w:rsidRDefault="007B6CD6">
      <w:pPr>
        <w:rPr>
          <w:rFonts w:ascii="Times New Roman" w:hAnsi="Times New Roman" w:cs="Times New Roman"/>
          <w:rPrChange w:id="3737" w:author="Balasubramanian, Ruchita" w:date="2025-08-05T15:31:00Z" w16du:dateUtc="2025-08-05T19:31:00Z">
            <w:rPr/>
          </w:rPrChange>
        </w:rPr>
      </w:pPr>
      <w:r w:rsidRPr="00F77336">
        <w:rPr>
          <w:rFonts w:ascii="Times New Roman" w:hAnsi="Times New Roman" w:cs="Times New Roman"/>
          <w:rPrChange w:id="3738" w:author="Balasubramanian, Ruchita" w:date="2025-08-05T15:31:00Z" w16du:dateUtc="2025-08-05T19:31:00Z">
            <w:rPr/>
          </w:rPrChange>
        </w:rPr>
        <w:br w:type="page"/>
      </w:r>
    </w:p>
    <w:p w14:paraId="5E86375F" w14:textId="77777777" w:rsidR="00F85F10" w:rsidRPr="00F77336" w:rsidRDefault="007B6CD6">
      <w:pPr>
        <w:rPr>
          <w:rFonts w:ascii="Times New Roman" w:hAnsi="Times New Roman" w:cs="Times New Roman"/>
          <w:rPrChange w:id="3739" w:author="Balasubramanian, Ruchita" w:date="2025-08-05T15:31:00Z" w16du:dateUtc="2025-08-05T19:31:00Z">
            <w:rPr>
              <w:sz w:val="22"/>
              <w:szCs w:val="22"/>
            </w:rPr>
          </w:rPrChange>
        </w:rPr>
      </w:pPr>
      <w:r w:rsidRPr="00F77336">
        <w:rPr>
          <w:rFonts w:ascii="Times New Roman" w:hAnsi="Times New Roman" w:cs="Times New Roman"/>
          <w:b/>
          <w:rPrChange w:id="3740" w:author="Balasubramanian, Ruchita" w:date="2025-08-05T15:31:00Z" w16du:dateUtc="2025-08-05T19:31:00Z">
            <w:rPr>
              <w:b/>
              <w:sz w:val="22"/>
              <w:szCs w:val="22"/>
            </w:rPr>
          </w:rPrChange>
        </w:rPr>
        <w:lastRenderedPageBreak/>
        <w:t xml:space="preserve">Figure 3. Projected Excess HIV Infections if CDC-funded HIV Testing is Disrupted </w:t>
      </w:r>
    </w:p>
    <w:p w14:paraId="7CA883C6" w14:textId="6BDE6FB5" w:rsidR="00F472AF" w:rsidRPr="00F77336" w:rsidRDefault="00F575F7">
      <w:pPr>
        <w:rPr>
          <w:rFonts w:ascii="Times New Roman" w:hAnsi="Times New Roman" w:cs="Times New Roman"/>
          <w:rPrChange w:id="3741" w:author="Balasubramanian, Ruchita" w:date="2025-08-05T15:31:00Z" w16du:dateUtc="2025-08-05T19:31:00Z">
            <w:rPr/>
          </w:rPrChange>
        </w:rPr>
      </w:pPr>
      <w:ins w:id="3742" w:author="Balasubramanian, Ruchita" w:date="2025-08-06T09:29:00Z" w16du:dateUtc="2025-08-06T13:29:00Z">
        <w:r>
          <w:rPr>
            <w:rFonts w:ascii="Times New Roman" w:hAnsi="Times New Roman" w:cs="Times New Roman"/>
            <w:noProof/>
          </w:rPr>
          <w:drawing>
            <wp:inline distT="0" distB="0" distL="0" distR="0" wp14:anchorId="4F7056DC" wp14:editId="030EA4C4">
              <wp:extent cx="5943600" cy="3754755"/>
              <wp:effectExtent l="0" t="0" r="0" b="4445"/>
              <wp:docPr id="94177533" name="Picture 3" descr="A graph of 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7533" name="Picture 3" descr="A graph of a graph showing different colored bar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ins>
      <w:del w:id="3743" w:author="Balasubramanian, Ruchita" w:date="2025-08-06T09:21:00Z" w16du:dateUtc="2025-08-06T13:21:00Z">
        <w:r w:rsidR="000F5D37" w:rsidRPr="00F77336" w:rsidDel="00216840">
          <w:rPr>
            <w:rFonts w:ascii="Times New Roman" w:hAnsi="Times New Roman" w:cs="Times New Roman"/>
            <w:noProof/>
            <w:rPrChange w:id="3744" w:author="Balasubramanian, Ruchita" w:date="2025-08-05T15:31:00Z" w16du:dateUtc="2025-08-05T19:31:00Z">
              <w:rPr>
                <w:noProof/>
              </w:rPr>
            </w:rPrChange>
          </w:rPr>
          <w:drawing>
            <wp:inline distT="0" distB="0" distL="0" distR="0" wp14:anchorId="4767401E" wp14:editId="1D761D32">
              <wp:extent cx="5943600" cy="4121150"/>
              <wp:effectExtent l="0" t="0" r="0" b="6350"/>
              <wp:docPr id="745905460" name="Picture 11" descr="A graph of 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5460" name="Picture 11" descr="A graph of a graph with different colored bar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del>
    </w:p>
    <w:p w14:paraId="50C6F4A4" w14:textId="70EB32D6" w:rsidR="00F85F10" w:rsidRPr="00F77336" w:rsidRDefault="007B6CD6">
      <w:pPr>
        <w:rPr>
          <w:rFonts w:ascii="Times New Roman" w:eastAsia="Arial" w:hAnsi="Times New Roman" w:cs="Times New Roman"/>
          <w:rPrChange w:id="3745" w:author="Balasubramanian, Ruchita" w:date="2025-08-05T15:31:00Z" w16du:dateUtc="2025-08-05T19:31:00Z">
            <w:rPr>
              <w:rFonts w:ascii="Arial" w:eastAsia="Arial" w:hAnsi="Arial" w:cs="Arial"/>
              <w:sz w:val="18"/>
              <w:szCs w:val="18"/>
            </w:rPr>
          </w:rPrChange>
        </w:rPr>
      </w:pPr>
      <w:r w:rsidRPr="00F77336">
        <w:rPr>
          <w:rFonts w:ascii="Times New Roman" w:eastAsia="Arial" w:hAnsi="Times New Roman" w:cs="Times New Roman"/>
          <w:rPrChange w:id="3746" w:author="Balasubramanian, Ruchita" w:date="2025-08-05T15:31:00Z" w16du:dateUtc="2025-08-05T19:31:00Z">
            <w:rPr>
              <w:rFonts w:ascii="Arial" w:eastAsia="Arial" w:hAnsi="Arial" w:cs="Arial"/>
              <w:sz w:val="18"/>
              <w:szCs w:val="18"/>
            </w:rPr>
          </w:rPrChange>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w:t>
      </w:r>
      <w:r w:rsidR="002C2983" w:rsidRPr="00F77336">
        <w:rPr>
          <w:rFonts w:ascii="Times New Roman" w:eastAsia="Arial" w:hAnsi="Times New Roman" w:cs="Times New Roman"/>
          <w:rPrChange w:id="3747"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3748" w:author="Balasubramanian, Ruchita" w:date="2025-08-05T15:31:00Z" w16du:dateUtc="2025-08-05T19:31:00Z">
            <w:rPr>
              <w:rFonts w:ascii="Arial" w:eastAsia="Arial" w:hAnsi="Arial" w:cs="Arial"/>
              <w:sz w:val="18"/>
              <w:szCs w:val="18"/>
            </w:rPr>
          </w:rPrChange>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r w:rsidR="00EA1278" w:rsidRPr="00F77336">
        <w:rPr>
          <w:rFonts w:ascii="Times New Roman" w:eastAsia="Arial" w:hAnsi="Times New Roman" w:cs="Times New Roman"/>
          <w:rPrChange w:id="3749" w:author="Balasubramanian, Ruchita" w:date="2025-08-05T15:31:00Z" w16du:dateUtc="2025-08-05T19:31:00Z">
            <w:rPr>
              <w:rFonts w:ascii="Arial" w:eastAsia="Arial" w:hAnsi="Arial" w:cs="Arial"/>
              <w:sz w:val="18"/>
              <w:szCs w:val="18"/>
            </w:rPr>
          </w:rPrChange>
        </w:rPr>
        <w:t>CrI</w:t>
      </w:r>
      <w:r w:rsidRPr="00F77336">
        <w:rPr>
          <w:rFonts w:ascii="Times New Roman" w:eastAsia="Arial" w:hAnsi="Times New Roman" w:cs="Times New Roman"/>
          <w:rPrChange w:id="3750" w:author="Balasubramanian, Ruchita" w:date="2025-08-05T15:31:00Z" w16du:dateUtc="2025-08-05T19:31:00Z">
            <w:rPr>
              <w:rFonts w:ascii="Arial" w:eastAsia="Arial" w:hAnsi="Arial" w:cs="Arial"/>
              <w:sz w:val="18"/>
              <w:szCs w:val="18"/>
            </w:rPr>
          </w:rPrChange>
        </w:rPr>
        <w:t>. *</w:t>
      </w:r>
      <w:r w:rsidR="00C131C5" w:rsidRPr="00F77336">
        <w:rPr>
          <w:rFonts w:ascii="Times New Roman" w:eastAsia="Arial" w:hAnsi="Times New Roman" w:cs="Times New Roman"/>
          <w:rPrChange w:id="3751" w:author="Balasubramanian, Ruchita" w:date="2025-08-05T15:31:00Z" w16du:dateUtc="2025-08-05T19:31:00Z">
            <w:rPr>
              <w:rFonts w:ascii="Arial" w:eastAsia="Arial" w:hAnsi="Arial" w:cs="Arial"/>
              <w:sz w:val="18"/>
              <w:szCs w:val="18"/>
            </w:rPr>
          </w:rPrChange>
        </w:rPr>
        <w:t>The CrI has been truncated at 40%.</w:t>
      </w:r>
      <w:r w:rsidR="00C131C5" w:rsidRPr="00F77336" w:rsidDel="00C131C5">
        <w:rPr>
          <w:rFonts w:ascii="Times New Roman" w:eastAsia="Arial" w:hAnsi="Times New Roman" w:cs="Times New Roman"/>
          <w:rPrChange w:id="3752" w:author="Balasubramanian, Ruchita" w:date="2025-08-05T15:31:00Z" w16du:dateUtc="2025-08-05T19:31:00Z">
            <w:rPr>
              <w:rFonts w:ascii="Arial" w:eastAsia="Arial" w:hAnsi="Arial" w:cs="Arial"/>
              <w:sz w:val="18"/>
              <w:szCs w:val="18"/>
            </w:rPr>
          </w:rPrChange>
        </w:rPr>
        <w:t xml:space="preserve"> </w:t>
      </w:r>
    </w:p>
    <w:p w14:paraId="7BA420D9" w14:textId="77777777" w:rsidR="00F85F10" w:rsidRPr="00F77336" w:rsidRDefault="007B6CD6">
      <w:pPr>
        <w:rPr>
          <w:rFonts w:ascii="Times New Roman" w:hAnsi="Times New Roman" w:cs="Times New Roman"/>
          <w:rPrChange w:id="3753" w:author="Balasubramanian, Ruchita" w:date="2025-08-05T15:31:00Z" w16du:dateUtc="2025-08-05T19:31:00Z">
            <w:rPr/>
          </w:rPrChange>
        </w:rPr>
      </w:pPr>
      <w:r w:rsidRPr="00F77336">
        <w:rPr>
          <w:rFonts w:ascii="Times New Roman" w:hAnsi="Times New Roman" w:cs="Times New Roman"/>
          <w:rPrChange w:id="3754" w:author="Balasubramanian, Ruchita" w:date="2025-08-05T15:31:00Z" w16du:dateUtc="2025-08-05T19:31:00Z">
            <w:rPr/>
          </w:rPrChange>
        </w:rPr>
        <w:br w:type="page"/>
      </w:r>
    </w:p>
    <w:p w14:paraId="628D2CE6" w14:textId="77777777" w:rsidR="00F85F10" w:rsidRPr="00F77336" w:rsidRDefault="007B6CD6">
      <w:pPr>
        <w:rPr>
          <w:rFonts w:ascii="Times New Roman" w:hAnsi="Times New Roman" w:cs="Times New Roman"/>
          <w:rPrChange w:id="3755" w:author="Balasubramanian, Ruchita" w:date="2025-08-05T15:31:00Z" w16du:dateUtc="2025-08-05T19:31:00Z">
            <w:rPr/>
          </w:rPrChange>
        </w:rPr>
      </w:pPr>
      <w:r w:rsidRPr="00F77336">
        <w:rPr>
          <w:rFonts w:ascii="Times New Roman" w:hAnsi="Times New Roman" w:cs="Times New Roman"/>
          <w:b/>
          <w:rPrChange w:id="3756" w:author="Balasubramanian, Ruchita" w:date="2025-08-05T15:31:00Z" w16du:dateUtc="2025-08-05T19:31:00Z">
            <w:rPr>
              <w:b/>
            </w:rPr>
          </w:rPrChange>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rsidRPr="00F77336" w14:paraId="150E7FDE" w14:textId="77777777" w:rsidTr="00D30228">
        <w:trPr>
          <w:trHeight w:val="2384"/>
        </w:trPr>
        <w:tc>
          <w:tcPr>
            <w:tcW w:w="5295" w:type="dxa"/>
            <w:tcMar>
              <w:top w:w="100" w:type="dxa"/>
              <w:left w:w="100" w:type="dxa"/>
              <w:bottom w:w="100" w:type="dxa"/>
              <w:right w:w="100" w:type="dxa"/>
            </w:tcMar>
          </w:tcPr>
          <w:p w14:paraId="7496B475" w14:textId="1AB2A875"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57" w:author="Balasubramanian, Ruchita" w:date="2025-08-05T15:31:00Z" w16du:dateUtc="2025-08-05T19:31:00Z">
                  <w:rPr/>
                </w:rPrChange>
              </w:rPr>
            </w:pPr>
            <w:r w:rsidRPr="00F77336">
              <w:rPr>
                <w:rFonts w:ascii="Times New Roman" w:hAnsi="Times New Roman" w:cs="Times New Roman"/>
                <w:noProof/>
                <w:rPrChange w:id="3758" w:author="Balasubramanian, Ruchita" w:date="2025-08-05T15:31:00Z" w16du:dateUtc="2025-08-05T19:31:00Z">
                  <w:rPr>
                    <w:noProof/>
                  </w:rPr>
                </w:rPrChange>
              </w:rPr>
              <w:drawing>
                <wp:inline distT="0" distB="0" distL="0" distR="0" wp14:anchorId="29D1BB01" wp14:editId="1897DC53">
                  <wp:extent cx="3271138" cy="2726055"/>
                  <wp:effectExtent l="0" t="0" r="5715" b="4445"/>
                  <wp:docPr id="41487606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6060" name="Picture 14" descr="A graph with red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2037" cy="2735138"/>
                          </a:xfrm>
                          <a:prstGeom prst="rect">
                            <a:avLst/>
                          </a:prstGeom>
                        </pic:spPr>
                      </pic:pic>
                    </a:graphicData>
                  </a:graphic>
                </wp:inline>
              </w:drawing>
            </w:r>
          </w:p>
        </w:tc>
        <w:tc>
          <w:tcPr>
            <w:tcW w:w="5235" w:type="dxa"/>
            <w:tcMar>
              <w:top w:w="100" w:type="dxa"/>
              <w:left w:w="100" w:type="dxa"/>
              <w:bottom w:w="100" w:type="dxa"/>
              <w:right w:w="100" w:type="dxa"/>
            </w:tcMar>
          </w:tcPr>
          <w:p w14:paraId="5495E211" w14:textId="43808292" w:rsidR="00F85F10" w:rsidRPr="00F77336" w:rsidRDefault="00C16C93">
            <w:pPr>
              <w:spacing w:line="240" w:lineRule="auto"/>
              <w:rPr>
                <w:rFonts w:ascii="Times New Roman" w:hAnsi="Times New Roman" w:cs="Times New Roman"/>
                <w:rPrChange w:id="3759" w:author="Balasubramanian, Ruchita" w:date="2025-08-05T15:31:00Z" w16du:dateUtc="2025-08-05T19:31:00Z">
                  <w:rPr/>
                </w:rPrChange>
              </w:rPr>
            </w:pPr>
            <w:r w:rsidRPr="00F77336">
              <w:rPr>
                <w:rFonts w:ascii="Times New Roman" w:hAnsi="Times New Roman" w:cs="Times New Roman"/>
                <w:noProof/>
                <w:rPrChange w:id="3760" w:author="Balasubramanian, Ruchita" w:date="2025-08-05T15:31:00Z" w16du:dateUtc="2025-08-05T19:31:00Z">
                  <w:rPr>
                    <w:noProof/>
                  </w:rPr>
                </w:rPrChange>
              </w:rPr>
              <w:drawing>
                <wp:inline distT="0" distB="0" distL="0" distR="0" wp14:anchorId="6D603266" wp14:editId="116631F9">
                  <wp:extent cx="3271200" cy="2726108"/>
                  <wp:effectExtent l="0" t="0" r="5715" b="4445"/>
                  <wp:docPr id="1514182250" name="Picture 13"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250" name="Picture 13" descr="A graph with orange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511" cy="2741368"/>
                          </a:xfrm>
                          <a:prstGeom prst="rect">
                            <a:avLst/>
                          </a:prstGeom>
                        </pic:spPr>
                      </pic:pic>
                    </a:graphicData>
                  </a:graphic>
                </wp:inline>
              </w:drawing>
            </w:r>
          </w:p>
        </w:tc>
      </w:tr>
      <w:tr w:rsidR="00F85F10" w:rsidRPr="00F77336" w14:paraId="402C3B46" w14:textId="77777777" w:rsidTr="00D30228">
        <w:tc>
          <w:tcPr>
            <w:tcW w:w="5295" w:type="dxa"/>
            <w:tcMar>
              <w:top w:w="100" w:type="dxa"/>
              <w:left w:w="100" w:type="dxa"/>
              <w:bottom w:w="100" w:type="dxa"/>
              <w:right w:w="100" w:type="dxa"/>
            </w:tcMar>
          </w:tcPr>
          <w:p w14:paraId="684C2B62" w14:textId="28683E3D"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61" w:author="Balasubramanian, Ruchita" w:date="2025-08-05T15:31:00Z" w16du:dateUtc="2025-08-05T19:31:00Z">
                  <w:rPr/>
                </w:rPrChange>
              </w:rPr>
            </w:pPr>
            <w:r w:rsidRPr="00F77336">
              <w:rPr>
                <w:rFonts w:ascii="Times New Roman" w:hAnsi="Times New Roman" w:cs="Times New Roman"/>
                <w:noProof/>
                <w:rPrChange w:id="3762" w:author="Balasubramanian, Ruchita" w:date="2025-08-05T15:31:00Z" w16du:dateUtc="2025-08-05T19:31:00Z">
                  <w:rPr>
                    <w:noProof/>
                  </w:rPr>
                </w:rPrChange>
              </w:rPr>
              <w:drawing>
                <wp:inline distT="0" distB="0" distL="0" distR="0" wp14:anchorId="3CF2044E" wp14:editId="6659783A">
                  <wp:extent cx="3270885" cy="2725844"/>
                  <wp:effectExtent l="0" t="0" r="5715" b="5080"/>
                  <wp:docPr id="1737791774" name="Picture 15"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1774" name="Picture 15" descr="A graph with red dots and white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1394" cy="2726268"/>
                          </a:xfrm>
                          <a:prstGeom prst="rect">
                            <a:avLst/>
                          </a:prstGeom>
                        </pic:spPr>
                      </pic:pic>
                    </a:graphicData>
                  </a:graphic>
                </wp:inline>
              </w:drawing>
            </w:r>
          </w:p>
        </w:tc>
        <w:tc>
          <w:tcPr>
            <w:tcW w:w="5235" w:type="dxa"/>
            <w:tcMar>
              <w:top w:w="100" w:type="dxa"/>
              <w:left w:w="100" w:type="dxa"/>
              <w:bottom w:w="100" w:type="dxa"/>
              <w:right w:w="100" w:type="dxa"/>
            </w:tcMar>
          </w:tcPr>
          <w:p w14:paraId="4D29303C" w14:textId="6C338CA1"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63" w:author="Balasubramanian, Ruchita" w:date="2025-08-05T15:31:00Z" w16du:dateUtc="2025-08-05T19:31:00Z">
                  <w:rPr/>
                </w:rPrChange>
              </w:rPr>
            </w:pPr>
            <w:r w:rsidRPr="00F77336">
              <w:rPr>
                <w:rFonts w:ascii="Times New Roman" w:hAnsi="Times New Roman" w:cs="Times New Roman"/>
                <w:noProof/>
                <w:rPrChange w:id="3764" w:author="Balasubramanian, Ruchita" w:date="2025-08-05T15:31:00Z" w16du:dateUtc="2025-08-05T19:31:00Z">
                  <w:rPr>
                    <w:noProof/>
                  </w:rPr>
                </w:rPrChange>
              </w:rPr>
              <w:drawing>
                <wp:inline distT="0" distB="0" distL="0" distR="0" wp14:anchorId="69677B98" wp14:editId="17DBCD23">
                  <wp:extent cx="3270885" cy="2725846"/>
                  <wp:effectExtent l="0" t="0" r="5715" b="5080"/>
                  <wp:docPr id="1934578516" name="Picture 16"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516" name="Picture 16" descr="A graph with red dots and white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4201" cy="2728609"/>
                          </a:xfrm>
                          <a:prstGeom prst="rect">
                            <a:avLst/>
                          </a:prstGeom>
                        </pic:spPr>
                      </pic:pic>
                    </a:graphicData>
                  </a:graphic>
                </wp:inline>
              </w:drawing>
            </w:r>
          </w:p>
        </w:tc>
      </w:tr>
      <w:tr w:rsidR="00F85F10" w:rsidRPr="00F77336"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Pr="00F77336" w:rsidRDefault="007B6CD6">
            <w:pPr>
              <w:widowControl w:val="0"/>
              <w:pBdr>
                <w:top w:val="nil"/>
                <w:left w:val="nil"/>
                <w:bottom w:val="nil"/>
                <w:right w:val="nil"/>
                <w:between w:val="nil"/>
              </w:pBdr>
              <w:spacing w:after="0" w:line="240" w:lineRule="auto"/>
              <w:jc w:val="center"/>
              <w:rPr>
                <w:rFonts w:ascii="Times New Roman" w:hAnsi="Times New Roman" w:cs="Times New Roman"/>
                <w:rPrChange w:id="3765" w:author="Balasubramanian, Ruchita" w:date="2025-08-05T15:31:00Z" w16du:dateUtc="2025-08-05T19:31:00Z">
                  <w:rPr/>
                </w:rPrChange>
              </w:rPr>
            </w:pPr>
            <w:r w:rsidRPr="00F77336">
              <w:rPr>
                <w:rFonts w:ascii="Times New Roman" w:hAnsi="Times New Roman" w:cs="Times New Roman"/>
                <w:rPrChange w:id="3766" w:author="Balasubramanian, Ruchita" w:date="2025-08-05T15:31:00Z" w16du:dateUtc="2025-08-05T19:31:00Z">
                  <w:rPr/>
                </w:rPrChange>
              </w:rPr>
              <w:t xml:space="preserve">  </w:t>
            </w:r>
            <w:r w:rsidR="009C02B0" w:rsidRPr="00F77336">
              <w:rPr>
                <w:rFonts w:ascii="Times New Roman" w:hAnsi="Times New Roman" w:cs="Times New Roman"/>
                <w:noProof/>
                <w:rPrChange w:id="3767" w:author="Balasubramanian, Ruchita" w:date="2025-08-05T15:31:00Z" w16du:dateUtc="2025-08-05T19:31:00Z">
                  <w:rPr>
                    <w:noProof/>
                  </w:rPr>
                </w:rPrChange>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Pr="00F77336" w:rsidRDefault="007B6CD6">
      <w:pPr>
        <w:rPr>
          <w:rFonts w:ascii="Times New Roman" w:hAnsi="Times New Roman" w:cs="Times New Roman"/>
          <w:rPrChange w:id="3768" w:author="Balasubramanian, Ruchita" w:date="2025-08-05T15:31:00Z" w16du:dateUtc="2025-08-05T19:31:00Z">
            <w:rPr/>
          </w:rPrChange>
        </w:rPr>
      </w:pPr>
      <w:r w:rsidRPr="00F77336">
        <w:rPr>
          <w:rFonts w:ascii="Times New Roman" w:eastAsia="Arial" w:hAnsi="Times New Roman" w:cs="Times New Roman"/>
          <w:rPrChange w:id="3769" w:author="Balasubramanian, Ruchita" w:date="2025-08-05T15:31:00Z" w16du:dateUtc="2025-08-05T19:31:00Z">
            <w:rPr>
              <w:rFonts w:ascii="Arial" w:eastAsia="Arial" w:hAnsi="Arial" w:cs="Arial"/>
              <w:sz w:val="18"/>
              <w:szCs w:val="18"/>
            </w:rPr>
          </w:rPrChange>
        </w:rPr>
        <w:t xml:space="preserve">Each circle represents one state. The y-axis represents the average relative increase in projected HIV infections from 2025 to 2030 if CDC funding for HIV testing ends in October 2025 </w:t>
      </w:r>
      <w:r w:rsidR="00BA0F70" w:rsidRPr="00F77336">
        <w:rPr>
          <w:rFonts w:ascii="Times New Roman" w:eastAsia="Arial" w:hAnsi="Times New Roman" w:cs="Times New Roman"/>
          <w:rPrChange w:id="3770" w:author="Balasubramanian, Ruchita" w:date="2025-08-05T15:31:00Z" w16du:dateUtc="2025-08-05T19:31:00Z">
            <w:rPr>
              <w:rFonts w:ascii="Arial" w:eastAsia="Arial" w:hAnsi="Arial" w:cs="Arial"/>
              <w:sz w:val="18"/>
              <w:szCs w:val="18"/>
            </w:rPr>
          </w:rPrChange>
        </w:rPr>
        <w:t>versus continuation at current levels</w:t>
      </w:r>
      <w:r w:rsidRPr="00F77336">
        <w:rPr>
          <w:rFonts w:ascii="Times New Roman" w:eastAsia="Arial" w:hAnsi="Times New Roman" w:cs="Times New Roman"/>
          <w:rPrChange w:id="3771" w:author="Balasubramanian, Ruchita" w:date="2025-08-05T15:31:00Z" w16du:dateUtc="2025-08-05T19:31:00Z">
            <w:rPr>
              <w:rFonts w:ascii="Arial" w:eastAsia="Arial" w:hAnsi="Arial" w:cs="Arial"/>
              <w:sz w:val="18"/>
              <w:szCs w:val="18"/>
            </w:rPr>
          </w:rPrChange>
        </w:rPr>
        <w:t xml:space="preserve">, averaged across 1,000 simulations. The x-axis represents the average proportion of 2025 diagnoses that were made with CDC-funded tests in the state (Panel </w:t>
      </w:r>
      <w:r w:rsidRPr="00F77336">
        <w:rPr>
          <w:rFonts w:ascii="Times New Roman" w:eastAsia="Arial" w:hAnsi="Times New Roman" w:cs="Times New Roman"/>
          <w:rPrChange w:id="3772" w:author="Balasubramanian, Ruchita" w:date="2025-08-05T15:31:00Z" w16du:dateUtc="2025-08-05T19:31:00Z">
            <w:rPr>
              <w:rFonts w:ascii="Arial" w:eastAsia="Arial" w:hAnsi="Arial" w:cs="Arial"/>
              <w:sz w:val="18"/>
              <w:szCs w:val="18"/>
            </w:rPr>
          </w:rPrChange>
        </w:rPr>
        <w:lastRenderedPageBreak/>
        <w:t xml:space="preserve">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w:t>
      </w:r>
      <w:r w:rsidR="002D5818" w:rsidRPr="00F77336">
        <w:rPr>
          <w:rFonts w:ascii="Times New Roman" w:eastAsia="Arial" w:hAnsi="Times New Roman" w:cs="Times New Roman"/>
          <w:rPrChange w:id="3773" w:author="Balasubramanian, Ruchita" w:date="2025-08-05T15:31:00Z" w16du:dateUtc="2025-08-05T19:31:00Z">
            <w:rPr>
              <w:rFonts w:ascii="Arial" w:eastAsia="Arial" w:hAnsi="Arial" w:cs="Arial"/>
              <w:sz w:val="18"/>
              <w:szCs w:val="18"/>
            </w:rPr>
          </w:rPrChange>
        </w:rPr>
        <w:t xml:space="preserve">urban </w:t>
      </w:r>
      <w:r w:rsidRPr="00F77336">
        <w:rPr>
          <w:rFonts w:ascii="Times New Roman" w:eastAsia="Arial" w:hAnsi="Times New Roman" w:cs="Times New Roman"/>
          <w:rPrChange w:id="3774" w:author="Balasubramanian, Ruchita" w:date="2025-08-05T15:31:00Z" w16du:dateUtc="2025-08-05T19:31:00Z">
            <w:rPr>
              <w:rFonts w:ascii="Arial" w:eastAsia="Arial" w:hAnsi="Arial" w:cs="Arial"/>
              <w:sz w:val="18"/>
              <w:szCs w:val="18"/>
            </w:rPr>
          </w:rPrChange>
        </w:rPr>
        <w:t xml:space="preserve">areas. Correlation denotes the Spearman </w:t>
      </w:r>
      <w:r w:rsidR="00863830" w:rsidRPr="00F77336">
        <w:rPr>
          <w:rFonts w:ascii="Times New Roman" w:eastAsia="Arial" w:hAnsi="Times New Roman" w:cs="Times New Roman"/>
          <w:rPrChange w:id="3775" w:author="Balasubramanian, Ruchita" w:date="2025-08-05T15:31:00Z" w16du:dateUtc="2025-08-05T19:31:00Z">
            <w:rPr>
              <w:rFonts w:ascii="Arial" w:eastAsia="Arial" w:hAnsi="Arial" w:cs="Arial"/>
              <w:sz w:val="18"/>
              <w:szCs w:val="18"/>
            </w:rPr>
          </w:rPrChange>
        </w:rPr>
        <w:t xml:space="preserve">rank </w:t>
      </w:r>
      <w:r w:rsidRPr="00F77336">
        <w:rPr>
          <w:rFonts w:ascii="Times New Roman" w:eastAsia="Arial" w:hAnsi="Times New Roman" w:cs="Times New Roman"/>
          <w:rPrChange w:id="3776" w:author="Balasubramanian, Ruchita" w:date="2025-08-05T15:31:00Z" w16du:dateUtc="2025-08-05T19:31:00Z">
            <w:rPr>
              <w:rFonts w:ascii="Arial" w:eastAsia="Arial" w:hAnsi="Arial" w:cs="Arial"/>
              <w:sz w:val="18"/>
              <w:szCs w:val="18"/>
            </w:rPr>
          </w:rPrChange>
        </w:rPr>
        <w:t>correlation.</w:t>
      </w:r>
    </w:p>
    <w:p w14:paraId="1D828FF7" w14:textId="77777777" w:rsidR="00F85F10" w:rsidRPr="00F77336" w:rsidRDefault="007B6CD6">
      <w:pPr>
        <w:rPr>
          <w:rFonts w:ascii="Times New Roman" w:hAnsi="Times New Roman" w:cs="Times New Roman"/>
          <w:b/>
          <w:rPrChange w:id="3777" w:author="Balasubramanian, Ruchita" w:date="2025-08-05T15:31:00Z" w16du:dateUtc="2025-08-05T19:31:00Z">
            <w:rPr>
              <w:b/>
            </w:rPr>
          </w:rPrChange>
        </w:rPr>
      </w:pPr>
      <w:r w:rsidRPr="00F77336">
        <w:rPr>
          <w:rFonts w:ascii="Times New Roman" w:hAnsi="Times New Roman" w:cs="Times New Roman"/>
          <w:rPrChange w:id="3778" w:author="Balasubramanian, Ruchita" w:date="2025-08-05T15:31:00Z" w16du:dateUtc="2025-08-05T19:31:00Z">
            <w:rPr/>
          </w:rPrChange>
        </w:rPr>
        <w:br w:type="page"/>
      </w:r>
    </w:p>
    <w:p w14:paraId="105F3BA3" w14:textId="7B26AAF4" w:rsidR="00F85F10" w:rsidRPr="00F77336" w:rsidRDefault="007B6CD6">
      <w:pPr>
        <w:rPr>
          <w:rFonts w:ascii="Times New Roman" w:hAnsi="Times New Roman" w:cs="Times New Roman"/>
          <w:b/>
          <w:rPrChange w:id="3779" w:author="Balasubramanian, Ruchita" w:date="2025-08-05T15:31:00Z" w16du:dateUtc="2025-08-05T19:31:00Z">
            <w:rPr>
              <w:b/>
            </w:rPr>
          </w:rPrChange>
        </w:rPr>
      </w:pPr>
      <w:r w:rsidRPr="00F77336">
        <w:rPr>
          <w:rFonts w:ascii="Times New Roman" w:hAnsi="Times New Roman" w:cs="Times New Roman"/>
          <w:b/>
          <w:rPrChange w:id="3780" w:author="Balasubramanian, Ruchita" w:date="2025-08-05T15:31:00Z" w16du:dateUtc="2025-08-05T19:31:00Z">
            <w:rPr>
              <w:b/>
            </w:rPr>
          </w:rPrChange>
        </w:rPr>
        <w:lastRenderedPageBreak/>
        <w:t xml:space="preserve">Figure </w:t>
      </w:r>
      <w:r w:rsidR="00037438" w:rsidRPr="00F77336">
        <w:rPr>
          <w:rFonts w:ascii="Times New Roman" w:hAnsi="Times New Roman" w:cs="Times New Roman"/>
          <w:b/>
          <w:rPrChange w:id="3781" w:author="Balasubramanian, Ruchita" w:date="2025-08-05T15:31:00Z" w16du:dateUtc="2025-08-05T19:31:00Z">
            <w:rPr>
              <w:b/>
            </w:rPr>
          </w:rPrChange>
        </w:rPr>
        <w:t>5</w:t>
      </w:r>
      <w:r w:rsidRPr="00F77336">
        <w:rPr>
          <w:rFonts w:ascii="Times New Roman" w:hAnsi="Times New Roman" w:cs="Times New Roman"/>
          <w:b/>
          <w:rPrChange w:id="3782" w:author="Balasubramanian, Ruchita" w:date="2025-08-05T15:31:00Z" w16du:dateUtc="2025-08-05T19:31:00Z">
            <w:rPr>
              <w:b/>
            </w:rPr>
          </w:rPrChange>
        </w:rPr>
        <w:t xml:space="preserve">: Excess HIV Infections 2025-2030 if CDC Funding for HIV Tests Ends, </w:t>
      </w:r>
      <w:r w:rsidR="00BA0F70" w:rsidRPr="00F77336">
        <w:rPr>
          <w:rFonts w:ascii="Times New Roman" w:hAnsi="Times New Roman" w:cs="Times New Roman"/>
          <w:b/>
          <w:rPrChange w:id="3783" w:author="Balasubramanian, Ruchita" w:date="2025-08-05T15:31:00Z" w16du:dateUtc="2025-08-05T19:31:00Z">
            <w:rPr>
              <w:b/>
            </w:rPr>
          </w:rPrChange>
        </w:rPr>
        <w:t>According to the Proportion of CDC-Funded Tests Performed Without CDC Funding</w:t>
      </w:r>
    </w:p>
    <w:p w14:paraId="307FA652" w14:textId="763C43B7" w:rsidR="00F85F10" w:rsidRPr="00F77336" w:rsidRDefault="0032708A">
      <w:pPr>
        <w:rPr>
          <w:rFonts w:ascii="Times New Roman" w:hAnsi="Times New Roman" w:cs="Times New Roman"/>
          <w:rPrChange w:id="3784" w:author="Balasubramanian, Ruchita" w:date="2025-08-05T15:31:00Z" w16du:dateUtc="2025-08-05T19:31:00Z">
            <w:rPr/>
          </w:rPrChange>
        </w:rPr>
      </w:pPr>
      <w:ins w:id="3785" w:author="Balasubramanian, Ruchita" w:date="2025-08-06T09:28:00Z" w16du:dateUtc="2025-08-06T13:28:00Z">
        <w:r>
          <w:rPr>
            <w:rFonts w:ascii="Times New Roman" w:hAnsi="Times New Roman" w:cs="Times New Roman"/>
            <w:noProof/>
          </w:rPr>
          <w:drawing>
            <wp:inline distT="0" distB="0" distL="0" distR="0" wp14:anchorId="00FEC722" wp14:editId="50D91B7F">
              <wp:extent cx="5943600" cy="3301365"/>
              <wp:effectExtent l="0" t="0" r="0" b="635"/>
              <wp:docPr id="95090515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5157" name="Picture 1" descr="A graph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ins>
      <w:del w:id="3786" w:author="Balasubramanian, Ruchita" w:date="2025-08-06T09:25:00Z" w16du:dateUtc="2025-08-06T13:25:00Z">
        <w:r w:rsidR="000F5D37" w:rsidRPr="00F77336" w:rsidDel="0032708A">
          <w:rPr>
            <w:rFonts w:ascii="Times New Roman" w:hAnsi="Times New Roman" w:cs="Times New Roman"/>
            <w:noProof/>
            <w:rPrChange w:id="3787" w:author="Balasubramanian, Ruchita" w:date="2025-08-05T15:31:00Z" w16du:dateUtc="2025-08-05T19:31:00Z">
              <w:rPr>
                <w:noProof/>
              </w:rPr>
            </w:rPrChange>
          </w:rPr>
          <w:drawing>
            <wp:inline distT="0" distB="0" distL="0" distR="0" wp14:anchorId="3254BA88" wp14:editId="391ABB47">
              <wp:extent cx="5943600" cy="4021455"/>
              <wp:effectExtent l="0" t="0" r="0" b="4445"/>
              <wp:docPr id="1287867299" name="Picture 12" descr="A graph of a graph showing a number of excess inf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67299" name="Picture 12" descr="A graph of a graph showing a number of excess infection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inline>
          </w:drawing>
        </w:r>
      </w:del>
    </w:p>
    <w:p w14:paraId="2C1C63EB" w14:textId="0067C0CA" w:rsidR="00F85F10" w:rsidRPr="00F77336" w:rsidRDefault="007B6CD6">
      <w:pPr>
        <w:rPr>
          <w:rFonts w:ascii="Times New Roman" w:eastAsia="Arial" w:hAnsi="Times New Roman" w:cs="Times New Roman"/>
          <w:rPrChange w:id="3788" w:author="Balasubramanian, Ruchita" w:date="2025-08-05T15:31:00Z" w16du:dateUtc="2025-08-05T19:31:00Z">
            <w:rPr>
              <w:rFonts w:ascii="Arial" w:eastAsia="Arial" w:hAnsi="Arial" w:cs="Arial"/>
              <w:sz w:val="18"/>
              <w:szCs w:val="18"/>
            </w:rPr>
          </w:rPrChange>
        </w:rPr>
      </w:pPr>
      <w:r w:rsidRPr="00F77336">
        <w:rPr>
          <w:rFonts w:ascii="Times New Roman" w:eastAsia="Arial" w:hAnsi="Times New Roman" w:cs="Times New Roman"/>
          <w:rPrChange w:id="3789" w:author="Balasubramanian, Ruchita" w:date="2025-08-05T15:31:00Z" w16du:dateUtc="2025-08-05T19:31:00Z">
            <w:rPr>
              <w:rFonts w:ascii="Arial" w:eastAsia="Arial" w:hAnsi="Arial" w:cs="Arial"/>
              <w:sz w:val="18"/>
              <w:szCs w:val="18"/>
            </w:rPr>
          </w:rPrChange>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w:t>
      </w:r>
      <w:r w:rsidR="002C2983" w:rsidRPr="00F77336">
        <w:rPr>
          <w:rFonts w:ascii="Times New Roman" w:eastAsia="Arial" w:hAnsi="Times New Roman" w:cs="Times New Roman"/>
          <w:rPrChange w:id="3790"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3791" w:author="Balasubramanian, Ruchita" w:date="2025-08-05T15:31:00Z" w16du:dateUtc="2025-08-05T19:31:00Z">
            <w:rPr>
              <w:rFonts w:ascii="Arial" w:eastAsia="Arial" w:hAnsi="Arial" w:cs="Arial"/>
              <w:sz w:val="18"/>
              <w:szCs w:val="18"/>
            </w:rPr>
          </w:rPrChange>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r w:rsidR="00EA1278" w:rsidRPr="00F77336">
        <w:rPr>
          <w:rFonts w:ascii="Times New Roman" w:eastAsia="Arial" w:hAnsi="Times New Roman" w:cs="Times New Roman"/>
          <w:rPrChange w:id="3792" w:author="Balasubramanian, Ruchita" w:date="2025-08-05T15:31:00Z" w16du:dateUtc="2025-08-05T19:31:00Z">
            <w:rPr>
              <w:rFonts w:ascii="Arial" w:eastAsia="Arial" w:hAnsi="Arial" w:cs="Arial"/>
              <w:sz w:val="18"/>
              <w:szCs w:val="18"/>
            </w:rPr>
          </w:rPrChange>
        </w:rPr>
        <w:t>CrI</w:t>
      </w:r>
      <w:r w:rsidRPr="00F77336">
        <w:rPr>
          <w:rFonts w:ascii="Times New Roman" w:eastAsia="Arial" w:hAnsi="Times New Roman" w:cs="Times New Roman"/>
          <w:rPrChange w:id="3793" w:author="Balasubramanian, Ruchita" w:date="2025-08-05T15:31:00Z" w16du:dateUtc="2025-08-05T19:31:00Z">
            <w:rPr>
              <w:rFonts w:ascii="Arial" w:eastAsia="Arial" w:hAnsi="Arial" w:cs="Arial"/>
              <w:sz w:val="18"/>
              <w:szCs w:val="18"/>
            </w:rPr>
          </w:rPrChange>
        </w:rPr>
        <w:t xml:space="preserve">. </w:t>
      </w:r>
    </w:p>
    <w:p w14:paraId="0FD6EF4C" w14:textId="77777777" w:rsidR="00851883" w:rsidRPr="00F77336" w:rsidRDefault="00851883">
      <w:pPr>
        <w:rPr>
          <w:rFonts w:ascii="Times New Roman" w:hAnsi="Times New Roman" w:cs="Times New Roman"/>
          <w:rPrChange w:id="3794" w:author="Balasubramanian, Ruchita" w:date="2025-08-05T15:31:00Z" w16du:dateUtc="2025-08-05T19:31:00Z">
            <w:rPr/>
          </w:rPrChange>
        </w:rPr>
      </w:pPr>
    </w:p>
    <w:p w14:paraId="57D6F98A" w14:textId="77777777" w:rsidR="004D5334" w:rsidRPr="00F77336" w:rsidRDefault="004D5334">
      <w:pPr>
        <w:rPr>
          <w:rFonts w:ascii="Times New Roman" w:hAnsi="Times New Roman" w:cs="Times New Roman"/>
          <w:rPrChange w:id="3795" w:author="Balasubramanian, Ruchita" w:date="2025-08-05T15:31:00Z" w16du:dateUtc="2025-08-05T19:31:00Z">
            <w:rPr/>
          </w:rPrChange>
        </w:rPr>
      </w:pPr>
    </w:p>
    <w:p w14:paraId="65133AA6" w14:textId="77777777" w:rsidR="004D5334" w:rsidRPr="00F77336" w:rsidRDefault="004D5334">
      <w:pPr>
        <w:rPr>
          <w:rFonts w:ascii="Times New Roman" w:hAnsi="Times New Roman" w:cs="Times New Roman"/>
          <w:rPrChange w:id="3796" w:author="Balasubramanian, Ruchita" w:date="2025-08-05T15:31:00Z" w16du:dateUtc="2025-08-05T19:31:00Z">
            <w:rPr/>
          </w:rPrChange>
        </w:rPr>
      </w:pPr>
    </w:p>
    <w:p w14:paraId="214F5F6E" w14:textId="77777777" w:rsidR="004D5334" w:rsidRPr="00F77336" w:rsidRDefault="004D5334">
      <w:pPr>
        <w:rPr>
          <w:rFonts w:ascii="Times New Roman" w:hAnsi="Times New Roman" w:cs="Times New Roman"/>
          <w:rPrChange w:id="3797" w:author="Balasubramanian, Ruchita" w:date="2025-08-05T15:31:00Z" w16du:dateUtc="2025-08-05T19:31:00Z">
            <w:rPr/>
          </w:rPrChange>
        </w:rPr>
      </w:pPr>
    </w:p>
    <w:p w14:paraId="1F23BE72" w14:textId="77777777" w:rsidR="004D5334" w:rsidRPr="00F77336" w:rsidRDefault="004D5334">
      <w:pPr>
        <w:rPr>
          <w:rFonts w:ascii="Times New Roman" w:hAnsi="Times New Roman" w:cs="Times New Roman"/>
          <w:rPrChange w:id="3798" w:author="Balasubramanian, Ruchita" w:date="2025-08-05T15:31:00Z" w16du:dateUtc="2025-08-05T19:31:00Z">
            <w:rPr/>
          </w:rPrChange>
        </w:rPr>
      </w:pPr>
    </w:p>
    <w:p w14:paraId="72B012C8" w14:textId="77777777" w:rsidR="004D5334" w:rsidRPr="00F77336" w:rsidRDefault="004D5334">
      <w:pPr>
        <w:rPr>
          <w:rFonts w:ascii="Times New Roman" w:hAnsi="Times New Roman" w:cs="Times New Roman"/>
          <w:rPrChange w:id="3799" w:author="Balasubramanian, Ruchita" w:date="2025-08-05T15:31:00Z" w16du:dateUtc="2025-08-05T19:31:00Z">
            <w:rPr/>
          </w:rPrChange>
        </w:rPr>
      </w:pPr>
    </w:p>
    <w:p w14:paraId="52C26BAB" w14:textId="77777777" w:rsidR="004D5334" w:rsidRPr="00F77336" w:rsidRDefault="004D5334">
      <w:pPr>
        <w:rPr>
          <w:rFonts w:ascii="Times New Roman" w:hAnsi="Times New Roman" w:cs="Times New Roman"/>
          <w:rPrChange w:id="3800" w:author="Balasubramanian, Ruchita" w:date="2025-08-05T15:31:00Z" w16du:dateUtc="2025-08-05T19:31:00Z">
            <w:rPr/>
          </w:rPrChange>
        </w:rPr>
      </w:pPr>
    </w:p>
    <w:p w14:paraId="1BFE020B" w14:textId="77777777" w:rsidR="00F575F7" w:rsidRDefault="00F575F7">
      <w:pPr>
        <w:rPr>
          <w:ins w:id="3801" w:author="Balasubramanian, Ruchita" w:date="2025-08-06T09:29:00Z" w16du:dateUtc="2025-08-06T13:29:00Z"/>
          <w:rFonts w:ascii="Times New Roman" w:hAnsi="Times New Roman" w:cs="Times New Roman"/>
          <w:b/>
          <w:lang w:val="fr-FR"/>
        </w:rPr>
      </w:pPr>
    </w:p>
    <w:p w14:paraId="5E9AD740" w14:textId="6DAB9103" w:rsidR="00851883" w:rsidRPr="00F77336" w:rsidRDefault="00257A20">
      <w:pPr>
        <w:rPr>
          <w:rFonts w:ascii="Times New Roman" w:hAnsi="Times New Roman" w:cs="Times New Roman"/>
          <w:rPrChange w:id="3802" w:author="Balasubramanian, Ruchita" w:date="2025-08-05T15:31:00Z" w16du:dateUtc="2025-08-05T19:31:00Z">
            <w:rPr/>
          </w:rPrChange>
        </w:rPr>
      </w:pPr>
      <w:r w:rsidRPr="00F77336">
        <w:rPr>
          <w:rFonts w:ascii="Times New Roman" w:hAnsi="Times New Roman" w:cs="Times New Roman"/>
          <w:b/>
          <w:lang w:val="fr-FR"/>
          <w:rPrChange w:id="3803" w:author="Balasubramanian, Ruchita" w:date="2025-08-05T15:31:00Z" w16du:dateUtc="2025-08-05T19:31:00Z">
            <w:rPr>
              <w:b/>
              <w:lang w:val="fr-FR"/>
            </w:rPr>
          </w:rPrChange>
        </w:rPr>
        <w:lastRenderedPageBreak/>
        <w:t>Acknowledgements</w:t>
      </w:r>
      <w:r w:rsidRPr="00F77336">
        <w:rPr>
          <w:rFonts w:ascii="Times New Roman" w:hAnsi="Times New Roman" w:cs="Times New Roman"/>
          <w:bCs/>
          <w:lang w:val="fr-FR"/>
          <w:rPrChange w:id="3804" w:author="Balasubramanian, Ruchita" w:date="2025-08-05T15:31:00Z" w16du:dateUtc="2025-08-05T19:31:00Z">
            <w:rPr>
              <w:bCs/>
              <w:lang w:val="fr-FR"/>
            </w:rPr>
          </w:rPrChange>
        </w:rPr>
        <w:t xml:space="preserve">: RB and ATF </w:t>
      </w:r>
      <w:r w:rsidR="00727FB8" w:rsidRPr="00F77336">
        <w:rPr>
          <w:rFonts w:ascii="Times New Roman" w:hAnsi="Times New Roman" w:cs="Times New Roman"/>
          <w:bCs/>
          <w:lang w:val="en-US"/>
          <w:rPrChange w:id="3805" w:author="Balasubramanian, Ruchita" w:date="2025-08-05T15:31:00Z" w16du:dateUtc="2025-08-05T19:31:00Z">
            <w:rPr>
              <w:bCs/>
              <w:lang w:val="en-US"/>
            </w:rPr>
          </w:rPrChange>
        </w:rPr>
        <w:t xml:space="preserve">conceived </w:t>
      </w:r>
      <w:r w:rsidRPr="00F77336">
        <w:rPr>
          <w:rFonts w:ascii="Times New Roman" w:hAnsi="Times New Roman" w:cs="Times New Roman"/>
          <w:bCs/>
          <w:lang w:val="fr-FR"/>
          <w:rPrChange w:id="3806" w:author="Balasubramanian, Ruchita" w:date="2025-08-05T15:31:00Z" w16du:dateUtc="2025-08-05T19:31:00Z">
            <w:rPr>
              <w:bCs/>
              <w:lang w:val="fr-FR"/>
            </w:rPr>
          </w:rPrChange>
        </w:rPr>
        <w:t xml:space="preserve">of the study, performed primary analysis and </w:t>
      </w:r>
      <w:r w:rsidR="006535EB" w:rsidRPr="00F77336">
        <w:rPr>
          <w:rFonts w:ascii="Times New Roman" w:hAnsi="Times New Roman" w:cs="Times New Roman"/>
          <w:bCs/>
          <w:lang w:val="fr-FR"/>
          <w:rPrChange w:id="3807" w:author="Balasubramanian, Ruchita" w:date="2025-08-05T15:31:00Z" w16du:dateUtc="2025-08-05T19:31:00Z">
            <w:rPr>
              <w:bCs/>
              <w:lang w:val="fr-FR"/>
            </w:rPr>
          </w:rPrChange>
        </w:rPr>
        <w:t xml:space="preserve">initial drafting of the manuscript. </w:t>
      </w:r>
      <w:r w:rsidR="006535EB" w:rsidRPr="00F77336">
        <w:rPr>
          <w:rFonts w:ascii="Times New Roman" w:hAnsi="Times New Roman" w:cs="Times New Roman"/>
          <w:bCs/>
          <w:rPrChange w:id="3808" w:author="Balasubramanian, Ruchita" w:date="2025-08-05T15:31:00Z" w16du:dateUtc="2025-08-05T19:31:00Z">
            <w:rPr>
              <w:bCs/>
            </w:rPr>
          </w:rPrChange>
        </w:rPr>
        <w:t xml:space="preserve">MS, RF, KAG,MS and PK contributed to data collection and model development. All authors reviewed and edited drafts of the manuscript. All authors </w:t>
      </w:r>
      <w:r w:rsidRPr="00F77336">
        <w:rPr>
          <w:rFonts w:ascii="Times New Roman" w:hAnsi="Times New Roman" w:cs="Times New Roman"/>
          <w:bCs/>
          <w:lang w:val="fr-FR"/>
          <w:rPrChange w:id="3809" w:author="Balasubramanian, Ruchita" w:date="2025-08-05T15:31:00Z" w16du:dateUtc="2025-08-05T19:31:00Z">
            <w:rPr>
              <w:bCs/>
              <w:lang w:val="fr-FR"/>
            </w:rPr>
          </w:rPrChange>
        </w:rPr>
        <w:t>have no conflicts of interest</w:t>
      </w:r>
      <w:del w:id="3810" w:author="Balasubramanian, Ruchita" w:date="2025-08-05T15:33:00Z" w16du:dateUtc="2025-08-05T19:33:00Z">
        <w:r w:rsidRPr="00F77336" w:rsidDel="00F77336">
          <w:rPr>
            <w:rFonts w:ascii="Times New Roman" w:hAnsi="Times New Roman" w:cs="Times New Roman"/>
            <w:bCs/>
            <w:lang w:val="fr-FR"/>
            <w:rPrChange w:id="3811" w:author="Balasubramanian, Ruchita" w:date="2025-08-05T15:31:00Z" w16du:dateUtc="2025-08-05T19:31:00Z">
              <w:rPr>
                <w:bCs/>
                <w:lang w:val="fr-FR"/>
              </w:rPr>
            </w:rPrChange>
          </w:rPr>
          <w:delText>s</w:delText>
        </w:r>
      </w:del>
      <w:r w:rsidRPr="00F77336">
        <w:rPr>
          <w:rFonts w:ascii="Times New Roman" w:hAnsi="Times New Roman" w:cs="Times New Roman"/>
          <w:bCs/>
          <w:lang w:val="fr-FR"/>
          <w:rPrChange w:id="3812" w:author="Balasubramanian, Ruchita" w:date="2025-08-05T15:31:00Z" w16du:dateUtc="2025-08-05T19:31:00Z">
            <w:rPr>
              <w:bCs/>
              <w:lang w:val="fr-FR"/>
            </w:rPr>
          </w:rPrChange>
        </w:rPr>
        <w:t xml:space="preserve"> to declare. This work is supported by </w:t>
      </w:r>
      <w:r w:rsidR="004B6CE4" w:rsidRPr="00F77336">
        <w:rPr>
          <w:rFonts w:ascii="Times New Roman" w:hAnsi="Times New Roman" w:cs="Times New Roman"/>
          <w:bCs/>
          <w:lang w:val="fr-FR"/>
          <w:rPrChange w:id="3813" w:author="Balasubramanian, Ruchita" w:date="2025-08-05T15:31:00Z" w16du:dateUtc="2025-08-05T19:31:00Z">
            <w:rPr>
              <w:bCs/>
              <w:lang w:val="fr-FR"/>
            </w:rPr>
          </w:rPrChange>
        </w:rPr>
        <w:t>the National Institutes of Health [grant number</w:t>
      </w:r>
      <w:r w:rsidRPr="00F77336">
        <w:rPr>
          <w:rFonts w:ascii="Times New Roman" w:hAnsi="Times New Roman" w:cs="Times New Roman"/>
          <w:bCs/>
          <w:lang w:val="fr-FR"/>
          <w:rPrChange w:id="3814" w:author="Balasubramanian, Ruchita" w:date="2025-08-05T15:31:00Z" w16du:dateUtc="2025-08-05T19:31:00Z">
            <w:rPr>
              <w:bCs/>
              <w:lang w:val="fr-FR"/>
            </w:rPr>
          </w:rPrChange>
        </w:rPr>
        <w:t xml:space="preserve"> R01MD018539</w:t>
      </w:r>
      <w:ins w:id="3815" w:author="Balasubramanian, Ruchita" w:date="2025-08-05T15:33:00Z" w16du:dateUtc="2025-08-05T19:33:00Z">
        <w:r w:rsidR="00F77336">
          <w:rPr>
            <w:rFonts w:ascii="Times New Roman" w:hAnsi="Times New Roman" w:cs="Times New Roman"/>
            <w:bCs/>
            <w:lang w:val="fr-FR"/>
          </w:rPr>
          <w:t xml:space="preserve"> </w:t>
        </w:r>
      </w:ins>
      <w:ins w:id="3816" w:author="Balasubramanian, Ruchita" w:date="2025-08-06T14:44:00Z" w16du:dateUtc="2025-08-06T18:44:00Z">
        <w:r w:rsidR="00542491">
          <w:rPr>
            <w:rFonts w:ascii="Times New Roman" w:hAnsi="Times New Roman" w:cs="Times New Roman"/>
            <w:bCs/>
            <w:lang w:val="fr-FR"/>
          </w:rPr>
          <w:t xml:space="preserve">supporting ATF, MS, </w:t>
        </w:r>
      </w:ins>
      <w:ins w:id="3817" w:author="Balasubramanian, Ruchita" w:date="2025-08-06T14:45:00Z" w16du:dateUtc="2025-08-06T18:45:00Z">
        <w:r w:rsidR="00542491">
          <w:rPr>
            <w:rFonts w:ascii="Times New Roman" w:hAnsi="Times New Roman" w:cs="Times New Roman"/>
            <w:bCs/>
            <w:lang w:val="fr-FR"/>
          </w:rPr>
          <w:t xml:space="preserve">PK, DD, </w:t>
        </w:r>
      </w:ins>
      <w:ins w:id="3818" w:author="Balasubramanian, Ruchita" w:date="2025-08-06T14:44:00Z" w16du:dateUtc="2025-08-06T18:44:00Z">
        <w:r w:rsidR="00542491">
          <w:rPr>
            <w:rFonts w:ascii="Times New Roman" w:hAnsi="Times New Roman" w:cs="Times New Roman"/>
            <w:bCs/>
            <w:lang w:val="fr-FR"/>
          </w:rPr>
          <w:t>MS</w:t>
        </w:r>
      </w:ins>
      <w:r w:rsidR="004B6CE4" w:rsidRPr="00F77336">
        <w:rPr>
          <w:rFonts w:ascii="Times New Roman" w:hAnsi="Times New Roman" w:cs="Times New Roman"/>
          <w:bCs/>
          <w:lang w:val="fr-FR"/>
          <w:rPrChange w:id="3819" w:author="Balasubramanian, Ruchita" w:date="2025-08-05T15:31:00Z" w16du:dateUtc="2025-08-05T19:31:00Z">
            <w:rPr>
              <w:bCs/>
              <w:lang w:val="fr-FR"/>
            </w:rPr>
          </w:rPrChange>
        </w:rPr>
        <w:t>]</w:t>
      </w:r>
      <w:r w:rsidRPr="00F77336">
        <w:rPr>
          <w:rFonts w:ascii="Times New Roman" w:hAnsi="Times New Roman" w:cs="Times New Roman"/>
          <w:bCs/>
          <w:lang w:val="fr-FR"/>
          <w:rPrChange w:id="3820" w:author="Balasubramanian, Ruchita" w:date="2025-08-05T15:31:00Z" w16du:dateUtc="2025-08-05T19:31:00Z">
            <w:rPr>
              <w:bCs/>
              <w:lang w:val="fr-FR"/>
            </w:rPr>
          </w:rPrChange>
        </w:rPr>
        <w:t xml:space="preserve">. All code to reproduce this analysis can be found at </w:t>
      </w:r>
      <w:r w:rsidRPr="00F77336">
        <w:rPr>
          <w:rFonts w:ascii="Times New Roman" w:hAnsi="Times New Roman" w:cs="Times New Roman"/>
          <w:rPrChange w:id="3821" w:author="Balasubramanian, Ruchita" w:date="2025-08-05T15:31:00Z" w16du:dateUtc="2025-08-05T19:31:00Z">
            <w:rPr/>
          </w:rPrChange>
        </w:rPr>
        <w:fldChar w:fldCharType="begin"/>
      </w:r>
      <w:r w:rsidRPr="00F77336">
        <w:rPr>
          <w:rFonts w:ascii="Times New Roman" w:hAnsi="Times New Roman" w:cs="Times New Roman"/>
          <w:rPrChange w:id="3822" w:author="Balasubramanian, Ruchita" w:date="2025-08-05T15:31:00Z" w16du:dateUtc="2025-08-05T19:31:00Z">
            <w:rPr/>
          </w:rPrChange>
        </w:rPr>
        <w:instrText>HYPERLINK "https://github.com/tfojo1/jheem_analyses/"</w:instrText>
      </w:r>
      <w:r w:rsidRPr="00542491">
        <w:rPr>
          <w:rFonts w:ascii="Times New Roman" w:hAnsi="Times New Roman" w:cs="Times New Roman"/>
        </w:rPr>
      </w:r>
      <w:r w:rsidRPr="00F77336">
        <w:rPr>
          <w:rFonts w:ascii="Times New Roman" w:hAnsi="Times New Roman" w:cs="Times New Roman"/>
          <w:rPrChange w:id="3823" w:author="Balasubramanian, Ruchita" w:date="2025-08-05T15:31:00Z" w16du:dateUtc="2025-08-05T19:31:00Z">
            <w:rPr/>
          </w:rPrChange>
        </w:rPr>
        <w:fldChar w:fldCharType="separate"/>
      </w:r>
      <w:r w:rsidRPr="00F77336">
        <w:rPr>
          <w:rStyle w:val="Hyperlink"/>
          <w:rFonts w:ascii="Times New Roman" w:hAnsi="Times New Roman" w:cs="Times New Roman"/>
          <w:bCs/>
          <w:lang w:val="fr-FR"/>
          <w:rPrChange w:id="3824" w:author="Balasubramanian, Ruchita" w:date="2025-08-05T15:31:00Z" w16du:dateUtc="2025-08-05T19:31:00Z">
            <w:rPr>
              <w:rStyle w:val="Hyperlink"/>
              <w:bCs/>
              <w:lang w:val="fr-FR"/>
            </w:rPr>
          </w:rPrChange>
        </w:rPr>
        <w:t>https://github.com/tfojo1/jheem_analyses/</w:t>
      </w:r>
      <w:r w:rsidRPr="00F77336">
        <w:rPr>
          <w:rFonts w:ascii="Times New Roman" w:hAnsi="Times New Roman" w:cs="Times New Roman"/>
          <w:rPrChange w:id="3825" w:author="Balasubramanian, Ruchita" w:date="2025-08-05T15:31:00Z" w16du:dateUtc="2025-08-05T19:31:00Z">
            <w:rPr/>
          </w:rPrChange>
        </w:rPr>
        <w:fldChar w:fldCharType="end"/>
      </w:r>
      <w:r w:rsidRPr="00F77336">
        <w:rPr>
          <w:rFonts w:ascii="Times New Roman" w:hAnsi="Times New Roman" w:cs="Times New Roman"/>
          <w:bCs/>
          <w:lang w:val="fr-FR"/>
          <w:rPrChange w:id="3826" w:author="Balasubramanian, Ruchita" w:date="2025-08-05T15:31:00Z" w16du:dateUtc="2025-08-05T19:31:00Z">
            <w:rPr>
              <w:bCs/>
              <w:lang w:val="fr-FR"/>
            </w:rPr>
          </w:rPrChange>
        </w:rPr>
        <w:t xml:space="preserve">. </w:t>
      </w:r>
    </w:p>
    <w:p w14:paraId="7540AA35" w14:textId="77777777" w:rsidR="00851883" w:rsidRPr="00F77336" w:rsidRDefault="00851883">
      <w:pPr>
        <w:rPr>
          <w:rFonts w:ascii="Times New Roman" w:hAnsi="Times New Roman" w:cs="Times New Roman"/>
          <w:b/>
          <w:bCs/>
          <w:rPrChange w:id="3827" w:author="Balasubramanian, Ruchita" w:date="2025-08-05T15:31:00Z" w16du:dateUtc="2025-08-05T19:31:00Z">
            <w:rPr>
              <w:b/>
              <w:bCs/>
            </w:rPr>
          </w:rPrChange>
        </w:rPr>
      </w:pPr>
      <w:r w:rsidRPr="00F77336">
        <w:rPr>
          <w:rFonts w:ascii="Times New Roman" w:hAnsi="Times New Roman" w:cs="Times New Roman"/>
          <w:b/>
          <w:bCs/>
          <w:rPrChange w:id="3828" w:author="Balasubramanian, Ruchita" w:date="2025-08-05T15:31:00Z" w16du:dateUtc="2025-08-05T19:31:00Z">
            <w:rPr>
              <w:b/>
              <w:bCs/>
            </w:rPr>
          </w:rPrChange>
        </w:rPr>
        <w:t>References</w:t>
      </w:r>
    </w:p>
    <w:p w14:paraId="645849DF" w14:textId="77777777" w:rsidR="006535EB" w:rsidRPr="00F77336" w:rsidRDefault="00851883" w:rsidP="004D5334">
      <w:pPr>
        <w:pStyle w:val="Bibliography"/>
        <w:rPr>
          <w:rFonts w:ascii="Times New Roman" w:hAnsi="Times New Roman" w:cs="Times New Roman"/>
          <w:rPrChange w:id="3829" w:author="Balasubramanian, Ruchita" w:date="2025-08-05T15:31:00Z" w16du:dateUtc="2025-08-05T19:31:00Z">
            <w:rPr/>
          </w:rPrChange>
        </w:rPr>
      </w:pPr>
      <w:r w:rsidRPr="00F77336">
        <w:rPr>
          <w:rFonts w:ascii="Times New Roman" w:hAnsi="Times New Roman" w:cs="Times New Roman"/>
          <w:b/>
          <w:bCs/>
          <w:rPrChange w:id="3830" w:author="Balasubramanian, Ruchita" w:date="2025-08-05T15:31:00Z" w16du:dateUtc="2025-08-05T19:31:00Z">
            <w:rPr>
              <w:b/>
              <w:bCs/>
            </w:rPr>
          </w:rPrChange>
        </w:rPr>
        <w:fldChar w:fldCharType="begin"/>
      </w:r>
      <w:r w:rsidRPr="00F77336">
        <w:rPr>
          <w:rFonts w:ascii="Times New Roman" w:hAnsi="Times New Roman" w:cs="Times New Roman"/>
          <w:b/>
          <w:bCs/>
          <w:rPrChange w:id="3831" w:author="Balasubramanian, Ruchita" w:date="2025-08-05T15:31:00Z" w16du:dateUtc="2025-08-05T19:31:00Z">
            <w:rPr>
              <w:b/>
              <w:bCs/>
            </w:rPr>
          </w:rPrChange>
        </w:rPr>
        <w:instrText xml:space="preserve"> ADDIN ZOTERO_BIBL {"uncited":[],"omitted":[],"custom":[]} CSL_BIBLIOGRAPHY </w:instrText>
      </w:r>
      <w:r w:rsidRPr="00F77336">
        <w:rPr>
          <w:rFonts w:ascii="Times New Roman" w:hAnsi="Times New Roman" w:cs="Times New Roman"/>
          <w:b/>
          <w:bCs/>
          <w:rPrChange w:id="3832" w:author="Balasubramanian, Ruchita" w:date="2025-08-05T15:31:00Z" w16du:dateUtc="2025-08-05T19:31:00Z">
            <w:rPr>
              <w:b/>
              <w:bCs/>
            </w:rPr>
          </w:rPrChange>
        </w:rPr>
        <w:fldChar w:fldCharType="separate"/>
      </w:r>
      <w:r w:rsidR="006535EB" w:rsidRPr="00F77336">
        <w:rPr>
          <w:rFonts w:ascii="Times New Roman" w:hAnsi="Times New Roman" w:cs="Times New Roman"/>
          <w:rPrChange w:id="3833" w:author="Balasubramanian, Ruchita" w:date="2025-08-05T15:31:00Z" w16du:dateUtc="2025-08-05T19:31:00Z">
            <w:rPr/>
          </w:rPrChange>
        </w:rPr>
        <w:t>1</w:t>
      </w:r>
      <w:r w:rsidR="006535EB" w:rsidRPr="00F77336">
        <w:rPr>
          <w:rFonts w:ascii="Times New Roman" w:hAnsi="Times New Roman" w:cs="Times New Roman"/>
          <w:rPrChange w:id="3834" w:author="Balasubramanian, Ruchita" w:date="2025-08-05T15:31:00Z" w16du:dateUtc="2025-08-05T19:31:00Z">
            <w:rPr/>
          </w:rPrChange>
        </w:rPr>
        <w:tab/>
        <w:t>CDC. HIV Diagnoses, Deaths, and Prevalence: 2025 Update. HIV Data. 2025; published online April 29. https://www.cdc.gov/hiv-data/nhss/hiv-diagnoses-deaths-and-prevalence-2025.html (accessed July 21, 2025).</w:t>
      </w:r>
    </w:p>
    <w:p w14:paraId="2A16CE6C" w14:textId="77777777" w:rsidR="006535EB" w:rsidRPr="00F77336" w:rsidRDefault="006535EB" w:rsidP="004D5334">
      <w:pPr>
        <w:pStyle w:val="Bibliography"/>
        <w:rPr>
          <w:rFonts w:ascii="Times New Roman" w:hAnsi="Times New Roman" w:cs="Times New Roman"/>
          <w:rPrChange w:id="3835" w:author="Balasubramanian, Ruchita" w:date="2025-08-05T15:31:00Z" w16du:dateUtc="2025-08-05T19:31:00Z">
            <w:rPr/>
          </w:rPrChange>
        </w:rPr>
      </w:pPr>
      <w:r w:rsidRPr="00F77336">
        <w:rPr>
          <w:rFonts w:ascii="Times New Roman" w:hAnsi="Times New Roman" w:cs="Times New Roman"/>
          <w:rPrChange w:id="3836" w:author="Balasubramanian, Ruchita" w:date="2025-08-05T15:31:00Z" w16du:dateUtc="2025-08-05T19:31:00Z">
            <w:rPr/>
          </w:rPrChange>
        </w:rPr>
        <w:t>2</w:t>
      </w:r>
      <w:r w:rsidRPr="00F77336">
        <w:rPr>
          <w:rFonts w:ascii="Times New Roman" w:hAnsi="Times New Roman" w:cs="Times New Roman"/>
          <w:rPrChange w:id="3837" w:author="Balasubramanian, Ruchita" w:date="2025-08-05T15:31:00Z" w16du:dateUtc="2025-08-05T19:31:00Z">
            <w:rPr/>
          </w:rPrChange>
        </w:rPr>
        <w:tab/>
        <w:t xml:space="preserve">Nosyk B, Fojo AT, Kasaie P, </w:t>
      </w:r>
      <w:r w:rsidRPr="00F77336">
        <w:rPr>
          <w:rFonts w:ascii="Times New Roman" w:hAnsi="Times New Roman" w:cs="Times New Roman"/>
          <w:i/>
          <w:iCs/>
          <w:rPrChange w:id="3838" w:author="Balasubramanian, Ruchita" w:date="2025-08-05T15:31:00Z" w16du:dateUtc="2025-08-05T19:31:00Z">
            <w:rPr>
              <w:i/>
              <w:iCs/>
            </w:rPr>
          </w:rPrChange>
        </w:rPr>
        <w:t>et al.</w:t>
      </w:r>
      <w:r w:rsidRPr="00F77336">
        <w:rPr>
          <w:rFonts w:ascii="Times New Roman" w:hAnsi="Times New Roman" w:cs="Times New Roman"/>
          <w:rPrChange w:id="3839" w:author="Balasubramanian, Ruchita" w:date="2025-08-05T15:31:00Z" w16du:dateUtc="2025-08-05T19:31:00Z">
            <w:rPr/>
          </w:rPrChange>
        </w:rPr>
        <w:t xml:space="preserve"> The Testing Imperative: Why the US Ending the Human Immunodeficiency Virus (HIV) Epidemic Program Needs to Renew Efforts to Expand HIV Testing in Clinical and Community-Based Settings. </w:t>
      </w:r>
      <w:r w:rsidRPr="00F77336">
        <w:rPr>
          <w:rFonts w:ascii="Times New Roman" w:hAnsi="Times New Roman" w:cs="Times New Roman"/>
          <w:i/>
          <w:iCs/>
          <w:rPrChange w:id="3840" w:author="Balasubramanian, Ruchita" w:date="2025-08-05T15:31:00Z" w16du:dateUtc="2025-08-05T19:31:00Z">
            <w:rPr>
              <w:i/>
              <w:iCs/>
            </w:rPr>
          </w:rPrChange>
        </w:rPr>
        <w:t>Clin Infect Dis</w:t>
      </w:r>
      <w:r w:rsidRPr="00F77336">
        <w:rPr>
          <w:rFonts w:ascii="Times New Roman" w:hAnsi="Times New Roman" w:cs="Times New Roman"/>
          <w:rPrChange w:id="3841" w:author="Balasubramanian, Ruchita" w:date="2025-08-05T15:31:00Z" w16du:dateUtc="2025-08-05T19:31:00Z">
            <w:rPr/>
          </w:rPrChange>
        </w:rPr>
        <w:t xml:space="preserve"> 2023; </w:t>
      </w:r>
      <w:r w:rsidRPr="00F77336">
        <w:rPr>
          <w:rFonts w:ascii="Times New Roman" w:hAnsi="Times New Roman" w:cs="Times New Roman"/>
          <w:b/>
          <w:bCs/>
          <w:rPrChange w:id="3842" w:author="Balasubramanian, Ruchita" w:date="2025-08-05T15:31:00Z" w16du:dateUtc="2025-08-05T19:31:00Z">
            <w:rPr>
              <w:b/>
              <w:bCs/>
            </w:rPr>
          </w:rPrChange>
        </w:rPr>
        <w:t>76</w:t>
      </w:r>
      <w:r w:rsidRPr="00F77336">
        <w:rPr>
          <w:rFonts w:ascii="Times New Roman" w:hAnsi="Times New Roman" w:cs="Times New Roman"/>
          <w:rPrChange w:id="3843" w:author="Balasubramanian, Ruchita" w:date="2025-08-05T15:31:00Z" w16du:dateUtc="2025-08-05T19:31:00Z">
            <w:rPr/>
          </w:rPrChange>
        </w:rPr>
        <w:t>: 2206–8.</w:t>
      </w:r>
    </w:p>
    <w:p w14:paraId="47F9D9FA" w14:textId="77777777" w:rsidR="006535EB" w:rsidRPr="00F77336" w:rsidRDefault="006535EB" w:rsidP="004D5334">
      <w:pPr>
        <w:pStyle w:val="Bibliography"/>
        <w:rPr>
          <w:rFonts w:ascii="Times New Roman" w:hAnsi="Times New Roman" w:cs="Times New Roman"/>
          <w:rPrChange w:id="3844" w:author="Balasubramanian, Ruchita" w:date="2025-08-05T15:31:00Z" w16du:dateUtc="2025-08-05T19:31:00Z">
            <w:rPr/>
          </w:rPrChange>
        </w:rPr>
      </w:pPr>
      <w:r w:rsidRPr="00F77336">
        <w:rPr>
          <w:rFonts w:ascii="Times New Roman" w:hAnsi="Times New Roman" w:cs="Times New Roman"/>
          <w:rPrChange w:id="3845" w:author="Balasubramanian, Ruchita" w:date="2025-08-05T15:31:00Z" w16du:dateUtc="2025-08-05T19:31:00Z">
            <w:rPr/>
          </w:rPrChange>
        </w:rPr>
        <w:t>3</w:t>
      </w:r>
      <w:r w:rsidRPr="00F77336">
        <w:rPr>
          <w:rFonts w:ascii="Times New Roman" w:hAnsi="Times New Roman" w:cs="Times New Roman"/>
          <w:rPrChange w:id="3846" w:author="Balasubramanian, Ruchita" w:date="2025-08-05T15:31:00Z" w16du:dateUtc="2025-08-05T19:31:00Z">
            <w:rPr/>
          </w:rPrChange>
        </w:rPr>
        <w:tab/>
        <w:t xml:space="preserve">Cohen MS, Chen YQ, McCauley M, </w:t>
      </w:r>
      <w:r w:rsidRPr="00F77336">
        <w:rPr>
          <w:rFonts w:ascii="Times New Roman" w:hAnsi="Times New Roman" w:cs="Times New Roman"/>
          <w:i/>
          <w:iCs/>
          <w:rPrChange w:id="3847" w:author="Balasubramanian, Ruchita" w:date="2025-08-05T15:31:00Z" w16du:dateUtc="2025-08-05T19:31:00Z">
            <w:rPr>
              <w:i/>
              <w:iCs/>
            </w:rPr>
          </w:rPrChange>
        </w:rPr>
        <w:t>et al.</w:t>
      </w:r>
      <w:r w:rsidRPr="00F77336">
        <w:rPr>
          <w:rFonts w:ascii="Times New Roman" w:hAnsi="Times New Roman" w:cs="Times New Roman"/>
          <w:rPrChange w:id="3848" w:author="Balasubramanian, Ruchita" w:date="2025-08-05T15:31:00Z" w16du:dateUtc="2025-08-05T19:31:00Z">
            <w:rPr/>
          </w:rPrChange>
        </w:rPr>
        <w:t xml:space="preserve"> Antiretroviral Therapy for the Prevention of HIV-1 Transmission. </w:t>
      </w:r>
      <w:r w:rsidRPr="00F77336">
        <w:rPr>
          <w:rFonts w:ascii="Times New Roman" w:hAnsi="Times New Roman" w:cs="Times New Roman"/>
          <w:i/>
          <w:iCs/>
          <w:rPrChange w:id="3849" w:author="Balasubramanian, Ruchita" w:date="2025-08-05T15:31:00Z" w16du:dateUtc="2025-08-05T19:31:00Z">
            <w:rPr>
              <w:i/>
              <w:iCs/>
            </w:rPr>
          </w:rPrChange>
        </w:rPr>
        <w:t>New England Journal of Medicine</w:t>
      </w:r>
      <w:r w:rsidRPr="00F77336">
        <w:rPr>
          <w:rFonts w:ascii="Times New Roman" w:hAnsi="Times New Roman" w:cs="Times New Roman"/>
          <w:rPrChange w:id="3850" w:author="Balasubramanian, Ruchita" w:date="2025-08-05T15:31:00Z" w16du:dateUtc="2025-08-05T19:31:00Z">
            <w:rPr/>
          </w:rPrChange>
        </w:rPr>
        <w:t xml:space="preserve"> 2016; </w:t>
      </w:r>
      <w:r w:rsidRPr="00F77336">
        <w:rPr>
          <w:rFonts w:ascii="Times New Roman" w:hAnsi="Times New Roman" w:cs="Times New Roman"/>
          <w:b/>
          <w:bCs/>
          <w:rPrChange w:id="3851" w:author="Balasubramanian, Ruchita" w:date="2025-08-05T15:31:00Z" w16du:dateUtc="2025-08-05T19:31:00Z">
            <w:rPr>
              <w:b/>
              <w:bCs/>
            </w:rPr>
          </w:rPrChange>
        </w:rPr>
        <w:t>375</w:t>
      </w:r>
      <w:r w:rsidRPr="00F77336">
        <w:rPr>
          <w:rFonts w:ascii="Times New Roman" w:hAnsi="Times New Roman" w:cs="Times New Roman"/>
          <w:rPrChange w:id="3852" w:author="Balasubramanian, Ruchita" w:date="2025-08-05T15:31:00Z" w16du:dateUtc="2025-08-05T19:31:00Z">
            <w:rPr/>
          </w:rPrChange>
        </w:rPr>
        <w:t>: 830–9.</w:t>
      </w:r>
    </w:p>
    <w:p w14:paraId="572C365E" w14:textId="77777777" w:rsidR="006535EB" w:rsidRPr="00F77336" w:rsidRDefault="006535EB" w:rsidP="004D5334">
      <w:pPr>
        <w:pStyle w:val="Bibliography"/>
        <w:rPr>
          <w:rFonts w:ascii="Times New Roman" w:hAnsi="Times New Roman" w:cs="Times New Roman"/>
          <w:rPrChange w:id="3853" w:author="Balasubramanian, Ruchita" w:date="2025-08-05T15:31:00Z" w16du:dateUtc="2025-08-05T19:31:00Z">
            <w:rPr/>
          </w:rPrChange>
        </w:rPr>
      </w:pPr>
      <w:r w:rsidRPr="00F77336">
        <w:rPr>
          <w:rFonts w:ascii="Times New Roman" w:hAnsi="Times New Roman" w:cs="Times New Roman"/>
          <w:rPrChange w:id="3854" w:author="Balasubramanian, Ruchita" w:date="2025-08-05T15:31:00Z" w16du:dateUtc="2025-08-05T19:31:00Z">
            <w:rPr/>
          </w:rPrChange>
        </w:rPr>
        <w:t>4</w:t>
      </w:r>
      <w:r w:rsidRPr="00F77336">
        <w:rPr>
          <w:rFonts w:ascii="Times New Roman" w:hAnsi="Times New Roman" w:cs="Times New Roman"/>
          <w:rPrChange w:id="3855" w:author="Balasubramanian, Ruchita" w:date="2025-08-05T15:31:00Z" w16du:dateUtc="2025-08-05T19:31:00Z">
            <w:rPr/>
          </w:rPrChange>
        </w:rPr>
        <w:tab/>
        <w:t xml:space="preserve">Rodger AJ, Cambiano V, Bruun T, </w:t>
      </w:r>
      <w:r w:rsidRPr="00F77336">
        <w:rPr>
          <w:rFonts w:ascii="Times New Roman" w:hAnsi="Times New Roman" w:cs="Times New Roman"/>
          <w:i/>
          <w:iCs/>
          <w:rPrChange w:id="3856" w:author="Balasubramanian, Ruchita" w:date="2025-08-05T15:31:00Z" w16du:dateUtc="2025-08-05T19:31:00Z">
            <w:rPr>
              <w:i/>
              <w:iCs/>
            </w:rPr>
          </w:rPrChange>
        </w:rPr>
        <w:t>et al.</w:t>
      </w:r>
      <w:r w:rsidRPr="00F77336">
        <w:rPr>
          <w:rFonts w:ascii="Times New Roman" w:hAnsi="Times New Roman" w:cs="Times New Roman"/>
          <w:rPrChange w:id="3857" w:author="Balasubramanian, Ruchita" w:date="2025-08-05T15:31:00Z" w16du:dateUtc="2025-08-05T19:31:00Z">
            <w:rPr/>
          </w:rPrChange>
        </w:rPr>
        <w:t xml:space="preserve"> Risk of HIV transmission through condomless sex in serodifferent gay couples with the HIV-positive partner taking suppressive antiretroviral therapy (PARTNER): final results of a multicentre, prospective, observational study. </w:t>
      </w:r>
      <w:r w:rsidRPr="00F77336">
        <w:rPr>
          <w:rFonts w:ascii="Times New Roman" w:hAnsi="Times New Roman" w:cs="Times New Roman"/>
          <w:i/>
          <w:iCs/>
          <w:rPrChange w:id="3858" w:author="Balasubramanian, Ruchita" w:date="2025-08-05T15:31:00Z" w16du:dateUtc="2025-08-05T19:31:00Z">
            <w:rPr>
              <w:i/>
              <w:iCs/>
            </w:rPr>
          </w:rPrChange>
        </w:rPr>
        <w:t>Lancet</w:t>
      </w:r>
      <w:r w:rsidRPr="00F77336">
        <w:rPr>
          <w:rFonts w:ascii="Times New Roman" w:hAnsi="Times New Roman" w:cs="Times New Roman"/>
          <w:rPrChange w:id="3859" w:author="Balasubramanian, Ruchita" w:date="2025-08-05T15:31:00Z" w16du:dateUtc="2025-08-05T19:31:00Z">
            <w:rPr/>
          </w:rPrChange>
        </w:rPr>
        <w:t xml:space="preserve"> 2019; </w:t>
      </w:r>
      <w:r w:rsidRPr="00F77336">
        <w:rPr>
          <w:rFonts w:ascii="Times New Roman" w:hAnsi="Times New Roman" w:cs="Times New Roman"/>
          <w:b/>
          <w:bCs/>
          <w:rPrChange w:id="3860" w:author="Balasubramanian, Ruchita" w:date="2025-08-05T15:31:00Z" w16du:dateUtc="2025-08-05T19:31:00Z">
            <w:rPr>
              <w:b/>
              <w:bCs/>
            </w:rPr>
          </w:rPrChange>
        </w:rPr>
        <w:t>393</w:t>
      </w:r>
      <w:r w:rsidRPr="00F77336">
        <w:rPr>
          <w:rFonts w:ascii="Times New Roman" w:hAnsi="Times New Roman" w:cs="Times New Roman"/>
          <w:rPrChange w:id="3861" w:author="Balasubramanian, Ruchita" w:date="2025-08-05T15:31:00Z" w16du:dateUtc="2025-08-05T19:31:00Z">
            <w:rPr/>
          </w:rPrChange>
        </w:rPr>
        <w:t>: 2428–38.</w:t>
      </w:r>
    </w:p>
    <w:p w14:paraId="562E993A" w14:textId="77777777" w:rsidR="006535EB" w:rsidRPr="00F77336" w:rsidRDefault="006535EB" w:rsidP="004D5334">
      <w:pPr>
        <w:pStyle w:val="Bibliography"/>
        <w:rPr>
          <w:rFonts w:ascii="Times New Roman" w:hAnsi="Times New Roman" w:cs="Times New Roman"/>
          <w:rPrChange w:id="3862" w:author="Balasubramanian, Ruchita" w:date="2025-08-05T15:31:00Z" w16du:dateUtc="2025-08-05T19:31:00Z">
            <w:rPr/>
          </w:rPrChange>
        </w:rPr>
      </w:pPr>
      <w:r w:rsidRPr="00F77336">
        <w:rPr>
          <w:rFonts w:ascii="Times New Roman" w:hAnsi="Times New Roman" w:cs="Times New Roman"/>
          <w:rPrChange w:id="3863" w:author="Balasubramanian, Ruchita" w:date="2025-08-05T15:31:00Z" w16du:dateUtc="2025-08-05T19:31:00Z">
            <w:rPr/>
          </w:rPrChange>
        </w:rPr>
        <w:t>5</w:t>
      </w:r>
      <w:r w:rsidRPr="00F77336">
        <w:rPr>
          <w:rFonts w:ascii="Times New Roman" w:hAnsi="Times New Roman" w:cs="Times New Roman"/>
          <w:rPrChange w:id="3864" w:author="Balasubramanian, Ruchita" w:date="2025-08-05T15:31:00Z" w16du:dateUtc="2025-08-05T19:31:00Z">
            <w:rPr/>
          </w:rPrChange>
        </w:rPr>
        <w:tab/>
        <w:t xml:space="preserve">Marks G, Crepaz N, Senterfitt JW, Janssen RS. Meta-analysis of high-risk sexual behavior in persons aware and unaware they are infected with HIV in the United States: implications for HIV prevention programs. </w:t>
      </w:r>
      <w:r w:rsidRPr="00F77336">
        <w:rPr>
          <w:rFonts w:ascii="Times New Roman" w:hAnsi="Times New Roman" w:cs="Times New Roman"/>
          <w:i/>
          <w:iCs/>
          <w:rPrChange w:id="3865" w:author="Balasubramanian, Ruchita" w:date="2025-08-05T15:31:00Z" w16du:dateUtc="2025-08-05T19:31:00Z">
            <w:rPr>
              <w:i/>
              <w:iCs/>
            </w:rPr>
          </w:rPrChange>
        </w:rPr>
        <w:t>J Acquir Immune Defic Syndr</w:t>
      </w:r>
      <w:r w:rsidRPr="00F77336">
        <w:rPr>
          <w:rFonts w:ascii="Times New Roman" w:hAnsi="Times New Roman" w:cs="Times New Roman"/>
          <w:rPrChange w:id="3866" w:author="Balasubramanian, Ruchita" w:date="2025-08-05T15:31:00Z" w16du:dateUtc="2025-08-05T19:31:00Z">
            <w:rPr/>
          </w:rPrChange>
        </w:rPr>
        <w:t xml:space="preserve"> 2005; </w:t>
      </w:r>
      <w:r w:rsidRPr="00F77336">
        <w:rPr>
          <w:rFonts w:ascii="Times New Roman" w:hAnsi="Times New Roman" w:cs="Times New Roman"/>
          <w:b/>
          <w:bCs/>
          <w:rPrChange w:id="3867" w:author="Balasubramanian, Ruchita" w:date="2025-08-05T15:31:00Z" w16du:dateUtc="2025-08-05T19:31:00Z">
            <w:rPr>
              <w:b/>
              <w:bCs/>
            </w:rPr>
          </w:rPrChange>
        </w:rPr>
        <w:t>39</w:t>
      </w:r>
      <w:r w:rsidRPr="00F77336">
        <w:rPr>
          <w:rFonts w:ascii="Times New Roman" w:hAnsi="Times New Roman" w:cs="Times New Roman"/>
          <w:rPrChange w:id="3868" w:author="Balasubramanian, Ruchita" w:date="2025-08-05T15:31:00Z" w16du:dateUtc="2025-08-05T19:31:00Z">
            <w:rPr/>
          </w:rPrChange>
        </w:rPr>
        <w:t>: 446–53.</w:t>
      </w:r>
    </w:p>
    <w:p w14:paraId="54B9212F" w14:textId="77777777" w:rsidR="006535EB" w:rsidRPr="00F77336" w:rsidRDefault="006535EB" w:rsidP="004D5334">
      <w:pPr>
        <w:pStyle w:val="Bibliography"/>
        <w:rPr>
          <w:rFonts w:ascii="Times New Roman" w:hAnsi="Times New Roman" w:cs="Times New Roman"/>
          <w:rPrChange w:id="3869" w:author="Balasubramanian, Ruchita" w:date="2025-08-05T15:31:00Z" w16du:dateUtc="2025-08-05T19:31:00Z">
            <w:rPr/>
          </w:rPrChange>
        </w:rPr>
      </w:pPr>
      <w:r w:rsidRPr="00F77336">
        <w:rPr>
          <w:rFonts w:ascii="Times New Roman" w:hAnsi="Times New Roman" w:cs="Times New Roman"/>
          <w:rPrChange w:id="3870" w:author="Balasubramanian, Ruchita" w:date="2025-08-05T15:31:00Z" w16du:dateUtc="2025-08-05T19:31:00Z">
            <w:rPr/>
          </w:rPrChange>
        </w:rPr>
        <w:t>6</w:t>
      </w:r>
      <w:r w:rsidRPr="00F77336">
        <w:rPr>
          <w:rFonts w:ascii="Times New Roman" w:hAnsi="Times New Roman" w:cs="Times New Roman"/>
          <w:rPrChange w:id="3871" w:author="Balasubramanian, Ruchita" w:date="2025-08-05T15:31:00Z" w16du:dateUtc="2025-08-05T19:31:00Z">
            <w:rPr/>
          </w:rPrChange>
        </w:rPr>
        <w:tab/>
        <w:t xml:space="preserve">Marks G, Crepaz N, Janssen RS. Estimating sexual transmission of HIV from persons aware and unaware that they are infected with the virus in the USA. </w:t>
      </w:r>
      <w:r w:rsidRPr="00F77336">
        <w:rPr>
          <w:rFonts w:ascii="Times New Roman" w:hAnsi="Times New Roman" w:cs="Times New Roman"/>
          <w:i/>
          <w:iCs/>
          <w:rPrChange w:id="3872" w:author="Balasubramanian, Ruchita" w:date="2025-08-05T15:31:00Z" w16du:dateUtc="2025-08-05T19:31:00Z">
            <w:rPr>
              <w:i/>
              <w:iCs/>
            </w:rPr>
          </w:rPrChange>
        </w:rPr>
        <w:t>AIDS</w:t>
      </w:r>
      <w:r w:rsidRPr="00F77336">
        <w:rPr>
          <w:rFonts w:ascii="Times New Roman" w:hAnsi="Times New Roman" w:cs="Times New Roman"/>
          <w:rPrChange w:id="3873" w:author="Balasubramanian, Ruchita" w:date="2025-08-05T15:31:00Z" w16du:dateUtc="2025-08-05T19:31:00Z">
            <w:rPr/>
          </w:rPrChange>
        </w:rPr>
        <w:t xml:space="preserve"> 2006; </w:t>
      </w:r>
      <w:r w:rsidRPr="00F77336">
        <w:rPr>
          <w:rFonts w:ascii="Times New Roman" w:hAnsi="Times New Roman" w:cs="Times New Roman"/>
          <w:b/>
          <w:bCs/>
          <w:rPrChange w:id="3874" w:author="Balasubramanian, Ruchita" w:date="2025-08-05T15:31:00Z" w16du:dateUtc="2025-08-05T19:31:00Z">
            <w:rPr>
              <w:b/>
              <w:bCs/>
            </w:rPr>
          </w:rPrChange>
        </w:rPr>
        <w:t>20</w:t>
      </w:r>
      <w:r w:rsidRPr="00F77336">
        <w:rPr>
          <w:rFonts w:ascii="Times New Roman" w:hAnsi="Times New Roman" w:cs="Times New Roman"/>
          <w:rPrChange w:id="3875" w:author="Balasubramanian, Ruchita" w:date="2025-08-05T15:31:00Z" w16du:dateUtc="2025-08-05T19:31:00Z">
            <w:rPr/>
          </w:rPrChange>
        </w:rPr>
        <w:t>: 1447–50.</w:t>
      </w:r>
    </w:p>
    <w:p w14:paraId="5D3ADD1E" w14:textId="77777777" w:rsidR="006535EB" w:rsidRPr="00F77336" w:rsidRDefault="006535EB" w:rsidP="004D5334">
      <w:pPr>
        <w:pStyle w:val="Bibliography"/>
        <w:rPr>
          <w:rFonts w:ascii="Times New Roman" w:hAnsi="Times New Roman" w:cs="Times New Roman"/>
          <w:rPrChange w:id="3876" w:author="Balasubramanian, Ruchita" w:date="2025-08-05T15:31:00Z" w16du:dateUtc="2025-08-05T19:31:00Z">
            <w:rPr/>
          </w:rPrChange>
        </w:rPr>
      </w:pPr>
      <w:r w:rsidRPr="00F77336">
        <w:rPr>
          <w:rFonts w:ascii="Times New Roman" w:hAnsi="Times New Roman" w:cs="Times New Roman"/>
          <w:rPrChange w:id="3877" w:author="Balasubramanian, Ruchita" w:date="2025-08-05T15:31:00Z" w16du:dateUtc="2025-08-05T19:31:00Z">
            <w:rPr/>
          </w:rPrChange>
        </w:rPr>
        <w:t>7</w:t>
      </w:r>
      <w:r w:rsidRPr="00F77336">
        <w:rPr>
          <w:rFonts w:ascii="Times New Roman" w:hAnsi="Times New Roman" w:cs="Times New Roman"/>
          <w:rPrChange w:id="3878" w:author="Balasubramanian, Ruchita" w:date="2025-08-05T15:31:00Z" w16du:dateUtc="2025-08-05T19:31:00Z">
            <w:rPr/>
          </w:rPrChange>
        </w:rPr>
        <w:tab/>
        <w:t xml:space="preserve">Williams W, Krueger A, Wang G, Patel D, Belcher L. The Contribution of HIV Testing Funded by the Centers for Disease Control and Prevention to HIV Diagnoses in the United States, 2010–2017. </w:t>
      </w:r>
      <w:r w:rsidRPr="00F77336">
        <w:rPr>
          <w:rFonts w:ascii="Times New Roman" w:hAnsi="Times New Roman" w:cs="Times New Roman"/>
          <w:i/>
          <w:iCs/>
          <w:rPrChange w:id="3879" w:author="Balasubramanian, Ruchita" w:date="2025-08-05T15:31:00Z" w16du:dateUtc="2025-08-05T19:31:00Z">
            <w:rPr>
              <w:i/>
              <w:iCs/>
            </w:rPr>
          </w:rPrChange>
        </w:rPr>
        <w:t>J Community Health</w:t>
      </w:r>
      <w:r w:rsidRPr="00F77336">
        <w:rPr>
          <w:rFonts w:ascii="Times New Roman" w:hAnsi="Times New Roman" w:cs="Times New Roman"/>
          <w:rPrChange w:id="3880" w:author="Balasubramanian, Ruchita" w:date="2025-08-05T15:31:00Z" w16du:dateUtc="2025-08-05T19:31:00Z">
            <w:rPr/>
          </w:rPrChange>
        </w:rPr>
        <w:t xml:space="preserve"> 2021; </w:t>
      </w:r>
      <w:r w:rsidRPr="00F77336">
        <w:rPr>
          <w:rFonts w:ascii="Times New Roman" w:hAnsi="Times New Roman" w:cs="Times New Roman"/>
          <w:b/>
          <w:bCs/>
          <w:rPrChange w:id="3881" w:author="Balasubramanian, Ruchita" w:date="2025-08-05T15:31:00Z" w16du:dateUtc="2025-08-05T19:31:00Z">
            <w:rPr>
              <w:b/>
              <w:bCs/>
            </w:rPr>
          </w:rPrChange>
        </w:rPr>
        <w:t>46</w:t>
      </w:r>
      <w:r w:rsidRPr="00F77336">
        <w:rPr>
          <w:rFonts w:ascii="Times New Roman" w:hAnsi="Times New Roman" w:cs="Times New Roman"/>
          <w:rPrChange w:id="3882" w:author="Balasubramanian, Ruchita" w:date="2025-08-05T15:31:00Z" w16du:dateUtc="2025-08-05T19:31:00Z">
            <w:rPr/>
          </w:rPrChange>
        </w:rPr>
        <w:t>: 832–41.</w:t>
      </w:r>
    </w:p>
    <w:p w14:paraId="3641A7F5" w14:textId="77777777" w:rsidR="006535EB" w:rsidRPr="00F77336" w:rsidRDefault="006535EB" w:rsidP="004D5334">
      <w:pPr>
        <w:pStyle w:val="Bibliography"/>
        <w:rPr>
          <w:rFonts w:ascii="Times New Roman" w:hAnsi="Times New Roman" w:cs="Times New Roman"/>
          <w:rPrChange w:id="3883" w:author="Balasubramanian, Ruchita" w:date="2025-08-05T15:31:00Z" w16du:dateUtc="2025-08-05T19:31:00Z">
            <w:rPr/>
          </w:rPrChange>
        </w:rPr>
      </w:pPr>
      <w:r w:rsidRPr="00F77336">
        <w:rPr>
          <w:rFonts w:ascii="Times New Roman" w:hAnsi="Times New Roman" w:cs="Times New Roman"/>
          <w:rPrChange w:id="3884" w:author="Balasubramanian, Ruchita" w:date="2025-08-05T15:31:00Z" w16du:dateUtc="2025-08-05T19:31:00Z">
            <w:rPr/>
          </w:rPrChange>
        </w:rPr>
        <w:t>8</w:t>
      </w:r>
      <w:r w:rsidRPr="00F77336">
        <w:rPr>
          <w:rFonts w:ascii="Times New Roman" w:hAnsi="Times New Roman" w:cs="Times New Roman"/>
          <w:rPrChange w:id="3885" w:author="Balasubramanian, Ruchita" w:date="2025-08-05T15:31:00Z" w16du:dateUtc="2025-08-05T19:31:00Z">
            <w:rPr/>
          </w:rPrChange>
        </w:rPr>
        <w:tab/>
        <w:t>CDC-Funded HIV Testing in the United States, Puerto Rico, and U.S. Virgin Islands, 2021 Annual HIV Testing Report. https://stacks.cdc.gov/view/cdc/149067 (accessed July 21, 2025).</w:t>
      </w:r>
    </w:p>
    <w:p w14:paraId="0FD5369A" w14:textId="77777777" w:rsidR="006535EB" w:rsidRPr="00F77336" w:rsidRDefault="006535EB" w:rsidP="004D5334">
      <w:pPr>
        <w:pStyle w:val="Bibliography"/>
        <w:rPr>
          <w:rFonts w:ascii="Times New Roman" w:hAnsi="Times New Roman" w:cs="Times New Roman"/>
          <w:rPrChange w:id="3886" w:author="Balasubramanian, Ruchita" w:date="2025-08-05T15:31:00Z" w16du:dateUtc="2025-08-05T19:31:00Z">
            <w:rPr/>
          </w:rPrChange>
        </w:rPr>
      </w:pPr>
      <w:r w:rsidRPr="00F77336">
        <w:rPr>
          <w:rFonts w:ascii="Times New Roman" w:hAnsi="Times New Roman" w:cs="Times New Roman"/>
          <w:rPrChange w:id="3887" w:author="Balasubramanian, Ruchita" w:date="2025-08-05T15:31:00Z" w16du:dateUtc="2025-08-05T19:31:00Z">
            <w:rPr/>
          </w:rPrChange>
        </w:rPr>
        <w:t>9</w:t>
      </w:r>
      <w:r w:rsidRPr="00F77336">
        <w:rPr>
          <w:rFonts w:ascii="Times New Roman" w:hAnsi="Times New Roman" w:cs="Times New Roman"/>
          <w:rPrChange w:id="3888" w:author="Balasubramanian, Ruchita" w:date="2025-08-05T15:31:00Z" w16du:dateUtc="2025-08-05T19:31:00Z">
            <w:rPr/>
          </w:rPrChange>
        </w:rPr>
        <w:tab/>
        <w:t>Technical Supplement to the 2026 Budget. https://www.whitehouse.gov/wp-content/uploads/2025/05/appendix_fy2026.pdf.</w:t>
      </w:r>
    </w:p>
    <w:p w14:paraId="019C6833" w14:textId="77777777" w:rsidR="006535EB" w:rsidRPr="00F77336" w:rsidRDefault="006535EB" w:rsidP="004D5334">
      <w:pPr>
        <w:pStyle w:val="Bibliography"/>
        <w:rPr>
          <w:rFonts w:ascii="Times New Roman" w:hAnsi="Times New Roman" w:cs="Times New Roman"/>
          <w:rPrChange w:id="3889" w:author="Balasubramanian, Ruchita" w:date="2025-08-05T15:31:00Z" w16du:dateUtc="2025-08-05T19:31:00Z">
            <w:rPr/>
          </w:rPrChange>
        </w:rPr>
      </w:pPr>
      <w:r w:rsidRPr="00F77336">
        <w:rPr>
          <w:rFonts w:ascii="Times New Roman" w:hAnsi="Times New Roman" w:cs="Times New Roman"/>
          <w:rPrChange w:id="3890" w:author="Balasubramanian, Ruchita" w:date="2025-08-05T15:31:00Z" w16du:dateUtc="2025-08-05T19:31:00Z">
            <w:rPr/>
          </w:rPrChange>
        </w:rPr>
        <w:t>10</w:t>
      </w:r>
      <w:r w:rsidRPr="00F77336">
        <w:rPr>
          <w:rFonts w:ascii="Times New Roman" w:hAnsi="Times New Roman" w:cs="Times New Roman"/>
          <w:rPrChange w:id="3891" w:author="Balasubramanian, Ruchita" w:date="2025-08-05T15:31:00Z" w16du:dateUtc="2025-08-05T19:31:00Z">
            <w:rPr/>
          </w:rPrChange>
        </w:rPr>
        <w:tab/>
        <w:t>Trump Budget Ends All CDC HIV Prevention Programs, While Maintaining Care, Treatment, and PrEP | HIV+Hepatitis Policy Institute. https://hivhep.org/press-releases/trump-budget-ends-all-cdc-hiv-prevention-programs-while-maintaining-care-treatment-and-prep/ (accessed July 21, 2025).</w:t>
      </w:r>
    </w:p>
    <w:p w14:paraId="68560D1E" w14:textId="77777777" w:rsidR="006535EB" w:rsidRPr="00F77336" w:rsidRDefault="006535EB" w:rsidP="004D5334">
      <w:pPr>
        <w:pStyle w:val="Bibliography"/>
        <w:rPr>
          <w:rFonts w:ascii="Times New Roman" w:hAnsi="Times New Roman" w:cs="Times New Roman"/>
          <w:rPrChange w:id="3892" w:author="Balasubramanian, Ruchita" w:date="2025-08-05T15:31:00Z" w16du:dateUtc="2025-08-05T19:31:00Z">
            <w:rPr/>
          </w:rPrChange>
        </w:rPr>
      </w:pPr>
      <w:r w:rsidRPr="00F77336">
        <w:rPr>
          <w:rFonts w:ascii="Times New Roman" w:hAnsi="Times New Roman" w:cs="Times New Roman"/>
          <w:rPrChange w:id="3893" w:author="Balasubramanian, Ruchita" w:date="2025-08-05T15:31:00Z" w16du:dateUtc="2025-08-05T19:31:00Z">
            <w:rPr/>
          </w:rPrChange>
        </w:rPr>
        <w:lastRenderedPageBreak/>
        <w:t>11</w:t>
      </w:r>
      <w:r w:rsidRPr="00F77336">
        <w:rPr>
          <w:rFonts w:ascii="Times New Roman" w:hAnsi="Times New Roman" w:cs="Times New Roman"/>
          <w:rPrChange w:id="3894" w:author="Balasubramanian, Ruchita" w:date="2025-08-05T15:31:00Z" w16du:dateUtc="2025-08-05T19:31:00Z">
            <w:rPr/>
          </w:rPrChange>
        </w:rPr>
        <w:tab/>
        <w:t>Fojo AT, Schnure M, Kasaie P, Dowdy DW, Shah M. What Will It Take to End HIV in the United States?</w:t>
      </w:r>
      <w:r w:rsidRPr="00F77336">
        <w:rPr>
          <w:rFonts w:ascii="Times New Roman" w:hAnsi="Times New Roman" w:cs="Times New Roman"/>
          <w:rPrChange w:id="3895" w:author="Balasubramanian, Ruchita" w:date="2025-08-05T15:31:00Z" w16du:dateUtc="2025-08-05T19:31:00Z">
            <w:rPr>
              <w:rFonts w:ascii="Arial" w:hAnsi="Arial" w:cs="Arial"/>
            </w:rPr>
          </w:rPrChange>
        </w:rPr>
        <w:t> </w:t>
      </w:r>
      <w:r w:rsidRPr="00F77336">
        <w:rPr>
          <w:rFonts w:ascii="Times New Roman" w:hAnsi="Times New Roman" w:cs="Times New Roman"/>
          <w:rPrChange w:id="3896" w:author="Balasubramanian, Ruchita" w:date="2025-08-05T15:31:00Z" w16du:dateUtc="2025-08-05T19:31:00Z">
            <w:rPr/>
          </w:rPrChange>
        </w:rPr>
        <w:t xml:space="preserve">: A Comprehensive, Local-Level Modeling Study. </w:t>
      </w:r>
      <w:r w:rsidRPr="00F77336">
        <w:rPr>
          <w:rFonts w:ascii="Times New Roman" w:hAnsi="Times New Roman" w:cs="Times New Roman"/>
          <w:i/>
          <w:iCs/>
          <w:rPrChange w:id="3897" w:author="Balasubramanian, Ruchita" w:date="2025-08-05T15:31:00Z" w16du:dateUtc="2025-08-05T19:31:00Z">
            <w:rPr>
              <w:i/>
              <w:iCs/>
            </w:rPr>
          </w:rPrChange>
        </w:rPr>
        <w:t>Ann Intern Med</w:t>
      </w:r>
      <w:r w:rsidRPr="00F77336">
        <w:rPr>
          <w:rFonts w:ascii="Times New Roman" w:hAnsi="Times New Roman" w:cs="Times New Roman"/>
          <w:rPrChange w:id="3898" w:author="Balasubramanian, Ruchita" w:date="2025-08-05T15:31:00Z" w16du:dateUtc="2025-08-05T19:31:00Z">
            <w:rPr/>
          </w:rPrChange>
        </w:rPr>
        <w:t xml:space="preserve"> 2021; </w:t>
      </w:r>
      <w:r w:rsidRPr="00F77336">
        <w:rPr>
          <w:rFonts w:ascii="Times New Roman" w:hAnsi="Times New Roman" w:cs="Times New Roman"/>
          <w:b/>
          <w:bCs/>
          <w:rPrChange w:id="3899" w:author="Balasubramanian, Ruchita" w:date="2025-08-05T15:31:00Z" w16du:dateUtc="2025-08-05T19:31:00Z">
            <w:rPr>
              <w:b/>
              <w:bCs/>
            </w:rPr>
          </w:rPrChange>
        </w:rPr>
        <w:t>174</w:t>
      </w:r>
      <w:r w:rsidRPr="00F77336">
        <w:rPr>
          <w:rFonts w:ascii="Times New Roman" w:hAnsi="Times New Roman" w:cs="Times New Roman"/>
          <w:rPrChange w:id="3900" w:author="Balasubramanian, Ruchita" w:date="2025-08-05T15:31:00Z" w16du:dateUtc="2025-08-05T19:31:00Z">
            <w:rPr/>
          </w:rPrChange>
        </w:rPr>
        <w:t>: 1542–53.</w:t>
      </w:r>
    </w:p>
    <w:p w14:paraId="484238A0" w14:textId="77777777" w:rsidR="006535EB" w:rsidRPr="00F77336" w:rsidRDefault="006535EB" w:rsidP="004D5334">
      <w:pPr>
        <w:pStyle w:val="Bibliography"/>
        <w:rPr>
          <w:rFonts w:ascii="Times New Roman" w:hAnsi="Times New Roman" w:cs="Times New Roman"/>
          <w:rPrChange w:id="3901" w:author="Balasubramanian, Ruchita" w:date="2025-08-05T15:31:00Z" w16du:dateUtc="2025-08-05T19:31:00Z">
            <w:rPr/>
          </w:rPrChange>
        </w:rPr>
      </w:pPr>
      <w:r w:rsidRPr="00F77336">
        <w:rPr>
          <w:rFonts w:ascii="Times New Roman" w:hAnsi="Times New Roman" w:cs="Times New Roman"/>
          <w:rPrChange w:id="3902" w:author="Balasubramanian, Ruchita" w:date="2025-08-05T15:31:00Z" w16du:dateUtc="2025-08-05T19:31:00Z">
            <w:rPr/>
          </w:rPrChange>
        </w:rPr>
        <w:t>12</w:t>
      </w:r>
      <w:r w:rsidRPr="00F77336">
        <w:rPr>
          <w:rFonts w:ascii="Times New Roman" w:hAnsi="Times New Roman" w:cs="Times New Roman"/>
          <w:rPrChange w:id="3903" w:author="Balasubramanian, Ruchita" w:date="2025-08-05T15:31:00Z" w16du:dateUtc="2025-08-05T19:31:00Z">
            <w:rPr/>
          </w:rPrChange>
        </w:rPr>
        <w:tab/>
        <w:t xml:space="preserve">Birger RB, Hallett TB, Sinha A, Grenfell BT, Hodder SL. Modeling the Impact of Interventions Along the HIV Continuum of Care in Newark, New Jersey. </w:t>
      </w:r>
      <w:r w:rsidRPr="00F77336">
        <w:rPr>
          <w:rFonts w:ascii="Times New Roman" w:hAnsi="Times New Roman" w:cs="Times New Roman"/>
          <w:i/>
          <w:iCs/>
          <w:rPrChange w:id="3904" w:author="Balasubramanian, Ruchita" w:date="2025-08-05T15:31:00Z" w16du:dateUtc="2025-08-05T19:31:00Z">
            <w:rPr>
              <w:i/>
              <w:iCs/>
            </w:rPr>
          </w:rPrChange>
        </w:rPr>
        <w:t>Clin Infect Dis</w:t>
      </w:r>
      <w:r w:rsidRPr="00F77336">
        <w:rPr>
          <w:rFonts w:ascii="Times New Roman" w:hAnsi="Times New Roman" w:cs="Times New Roman"/>
          <w:rPrChange w:id="3905" w:author="Balasubramanian, Ruchita" w:date="2025-08-05T15:31:00Z" w16du:dateUtc="2025-08-05T19:31:00Z">
            <w:rPr/>
          </w:rPrChange>
        </w:rPr>
        <w:t xml:space="preserve"> 2014; </w:t>
      </w:r>
      <w:r w:rsidRPr="00F77336">
        <w:rPr>
          <w:rFonts w:ascii="Times New Roman" w:hAnsi="Times New Roman" w:cs="Times New Roman"/>
          <w:b/>
          <w:bCs/>
          <w:rPrChange w:id="3906" w:author="Balasubramanian, Ruchita" w:date="2025-08-05T15:31:00Z" w16du:dateUtc="2025-08-05T19:31:00Z">
            <w:rPr>
              <w:b/>
              <w:bCs/>
            </w:rPr>
          </w:rPrChange>
        </w:rPr>
        <w:t>58</w:t>
      </w:r>
      <w:r w:rsidRPr="00F77336">
        <w:rPr>
          <w:rFonts w:ascii="Times New Roman" w:hAnsi="Times New Roman" w:cs="Times New Roman"/>
          <w:rPrChange w:id="3907" w:author="Balasubramanian, Ruchita" w:date="2025-08-05T15:31:00Z" w16du:dateUtc="2025-08-05T19:31:00Z">
            <w:rPr/>
          </w:rPrChange>
        </w:rPr>
        <w:t>: 274–84.</w:t>
      </w:r>
    </w:p>
    <w:p w14:paraId="2F8339AD" w14:textId="77777777" w:rsidR="006535EB" w:rsidRPr="00F77336" w:rsidRDefault="006535EB" w:rsidP="004D5334">
      <w:pPr>
        <w:pStyle w:val="Bibliography"/>
        <w:rPr>
          <w:rFonts w:ascii="Times New Roman" w:hAnsi="Times New Roman" w:cs="Times New Roman"/>
          <w:rPrChange w:id="3908" w:author="Balasubramanian, Ruchita" w:date="2025-08-05T15:31:00Z" w16du:dateUtc="2025-08-05T19:31:00Z">
            <w:rPr/>
          </w:rPrChange>
        </w:rPr>
      </w:pPr>
      <w:r w:rsidRPr="00F77336">
        <w:rPr>
          <w:rFonts w:ascii="Times New Roman" w:hAnsi="Times New Roman" w:cs="Times New Roman"/>
          <w:rPrChange w:id="3909" w:author="Balasubramanian, Ruchita" w:date="2025-08-05T15:31:00Z" w16du:dateUtc="2025-08-05T19:31:00Z">
            <w:rPr/>
          </w:rPrChange>
        </w:rPr>
        <w:t>13</w:t>
      </w:r>
      <w:r w:rsidRPr="00F77336">
        <w:rPr>
          <w:rFonts w:ascii="Times New Roman" w:hAnsi="Times New Roman" w:cs="Times New Roman"/>
          <w:rPrChange w:id="3910" w:author="Balasubramanian, Ruchita" w:date="2025-08-05T15:31:00Z" w16du:dateUtc="2025-08-05T19:31:00Z">
            <w:rPr/>
          </w:rPrChange>
        </w:rPr>
        <w:tab/>
        <w:t>EHE Overview. HIV.gov. https://www.hiv.gov/federal-response/ending-the-hiv-epidemic/overview (accessed July 29, 2025).</w:t>
      </w:r>
    </w:p>
    <w:p w14:paraId="58487CBC" w14:textId="77777777" w:rsidR="006535EB" w:rsidRPr="00F77336" w:rsidRDefault="006535EB" w:rsidP="004D5334">
      <w:pPr>
        <w:pStyle w:val="Bibliography"/>
        <w:rPr>
          <w:rFonts w:ascii="Times New Roman" w:hAnsi="Times New Roman" w:cs="Times New Roman"/>
          <w:rPrChange w:id="3911" w:author="Balasubramanian, Ruchita" w:date="2025-08-05T15:31:00Z" w16du:dateUtc="2025-08-05T19:31:00Z">
            <w:rPr/>
          </w:rPrChange>
        </w:rPr>
      </w:pPr>
      <w:r w:rsidRPr="00F77336">
        <w:rPr>
          <w:rFonts w:ascii="Times New Roman" w:hAnsi="Times New Roman" w:cs="Times New Roman"/>
          <w:rPrChange w:id="3912" w:author="Balasubramanian, Ruchita" w:date="2025-08-05T15:31:00Z" w16du:dateUtc="2025-08-05T19:31:00Z">
            <w:rPr/>
          </w:rPrChange>
        </w:rPr>
        <w:t>14</w:t>
      </w:r>
      <w:r w:rsidRPr="00F77336">
        <w:rPr>
          <w:rFonts w:ascii="Times New Roman" w:hAnsi="Times New Roman" w:cs="Times New Roman"/>
          <w:rPrChange w:id="3913" w:author="Balasubramanian, Ruchita" w:date="2025-08-05T15:31:00Z" w16du:dateUtc="2025-08-05T19:31:00Z">
            <w:rPr/>
          </w:rPrChange>
        </w:rPr>
        <w:tab/>
        <w:t>CDC-funded HIV testing in the United States, Puerto Rico, and U.S. Virgin Islands</w:t>
      </w:r>
      <w:r w:rsidRPr="00F77336">
        <w:rPr>
          <w:rFonts w:ascii="Times New Roman" w:hAnsi="Times New Roman" w:cs="Times New Roman"/>
          <w:rPrChange w:id="3914" w:author="Balasubramanian, Ruchita" w:date="2025-08-05T15:31:00Z" w16du:dateUtc="2025-08-05T19:31:00Z">
            <w:rPr>
              <w:rFonts w:ascii="Arial" w:hAnsi="Arial" w:cs="Arial"/>
            </w:rPr>
          </w:rPrChange>
        </w:rPr>
        <w:t> </w:t>
      </w:r>
      <w:r w:rsidRPr="00F77336">
        <w:rPr>
          <w:rFonts w:ascii="Times New Roman" w:hAnsi="Times New Roman" w:cs="Times New Roman"/>
          <w:rPrChange w:id="3915" w:author="Balasubramanian, Ruchita" w:date="2025-08-05T15:31:00Z" w16du:dateUtc="2025-08-05T19:31:00Z">
            <w:rPr/>
          </w:rPrChange>
        </w:rPr>
        <w:t>: 2019 annual HIV testing report. https://stacks.cdc.gov/view/cdc/127194 (accessed July 21, 2025).</w:t>
      </w:r>
    </w:p>
    <w:p w14:paraId="6FE61ECC" w14:textId="77777777" w:rsidR="006535EB" w:rsidRPr="00F77336" w:rsidRDefault="006535EB" w:rsidP="004D5334">
      <w:pPr>
        <w:pStyle w:val="Bibliography"/>
        <w:rPr>
          <w:rFonts w:ascii="Times New Roman" w:hAnsi="Times New Roman" w:cs="Times New Roman"/>
          <w:rPrChange w:id="3916" w:author="Balasubramanian, Ruchita" w:date="2025-08-05T15:31:00Z" w16du:dateUtc="2025-08-05T19:31:00Z">
            <w:rPr/>
          </w:rPrChange>
        </w:rPr>
      </w:pPr>
      <w:r w:rsidRPr="00F77336">
        <w:rPr>
          <w:rFonts w:ascii="Times New Roman" w:hAnsi="Times New Roman" w:cs="Times New Roman"/>
          <w:rPrChange w:id="3917" w:author="Balasubramanian, Ruchita" w:date="2025-08-05T15:31:00Z" w16du:dateUtc="2025-08-05T19:31:00Z">
            <w:rPr/>
          </w:rPrChange>
        </w:rPr>
        <w:t>15</w:t>
      </w:r>
      <w:r w:rsidRPr="00F77336">
        <w:rPr>
          <w:rFonts w:ascii="Times New Roman" w:hAnsi="Times New Roman" w:cs="Times New Roman"/>
          <w:rPrChange w:id="3918" w:author="Balasubramanian, Ruchita" w:date="2025-08-05T15:31:00Z" w16du:dateUtc="2025-08-05T19:31:00Z">
            <w:rPr/>
          </w:rPrChange>
        </w:rPr>
        <w:tab/>
        <w:t xml:space="preserve">Sanchez T. Findings from the First Year of a Federally Funded, Direct-to-Consumer HIV Self-Test Distribution Program — United States, March 2023–March 2024. </w:t>
      </w:r>
      <w:r w:rsidRPr="00F77336">
        <w:rPr>
          <w:rFonts w:ascii="Times New Roman" w:hAnsi="Times New Roman" w:cs="Times New Roman"/>
          <w:i/>
          <w:iCs/>
          <w:rPrChange w:id="3919" w:author="Balasubramanian, Ruchita" w:date="2025-08-05T15:31:00Z" w16du:dateUtc="2025-08-05T19:31:00Z">
            <w:rPr>
              <w:i/>
              <w:iCs/>
            </w:rPr>
          </w:rPrChange>
        </w:rPr>
        <w:t>MMWR Morb Mortal Wkly Rep</w:t>
      </w:r>
      <w:r w:rsidRPr="00F77336">
        <w:rPr>
          <w:rFonts w:ascii="Times New Roman" w:hAnsi="Times New Roman" w:cs="Times New Roman"/>
          <w:rPrChange w:id="3920" w:author="Balasubramanian, Ruchita" w:date="2025-08-05T15:31:00Z" w16du:dateUtc="2025-08-05T19:31:00Z">
            <w:rPr/>
          </w:rPrChange>
        </w:rPr>
        <w:t xml:space="preserve"> 2024; </w:t>
      </w:r>
      <w:r w:rsidRPr="00F77336">
        <w:rPr>
          <w:rFonts w:ascii="Times New Roman" w:hAnsi="Times New Roman" w:cs="Times New Roman"/>
          <w:b/>
          <w:bCs/>
          <w:rPrChange w:id="3921" w:author="Balasubramanian, Ruchita" w:date="2025-08-05T15:31:00Z" w16du:dateUtc="2025-08-05T19:31:00Z">
            <w:rPr>
              <w:b/>
              <w:bCs/>
            </w:rPr>
          </w:rPrChange>
        </w:rPr>
        <w:t>73</w:t>
      </w:r>
      <w:r w:rsidRPr="00F77336">
        <w:rPr>
          <w:rFonts w:ascii="Times New Roman" w:hAnsi="Times New Roman" w:cs="Times New Roman"/>
          <w:rPrChange w:id="3922" w:author="Balasubramanian, Ruchita" w:date="2025-08-05T15:31:00Z" w16du:dateUtc="2025-08-05T19:31:00Z">
            <w:rPr/>
          </w:rPrChange>
        </w:rPr>
        <w:t>. DOI:10.15585/mmwr.mm7324a4.</w:t>
      </w:r>
    </w:p>
    <w:p w14:paraId="6A386487" w14:textId="77777777" w:rsidR="006535EB" w:rsidRPr="00F77336" w:rsidRDefault="006535EB" w:rsidP="004D5334">
      <w:pPr>
        <w:pStyle w:val="Bibliography"/>
        <w:rPr>
          <w:rFonts w:ascii="Times New Roman" w:hAnsi="Times New Roman" w:cs="Times New Roman"/>
          <w:rPrChange w:id="3923" w:author="Balasubramanian, Ruchita" w:date="2025-08-05T15:31:00Z" w16du:dateUtc="2025-08-05T19:31:00Z">
            <w:rPr/>
          </w:rPrChange>
        </w:rPr>
      </w:pPr>
      <w:r w:rsidRPr="00F77336">
        <w:rPr>
          <w:rFonts w:ascii="Times New Roman" w:hAnsi="Times New Roman" w:cs="Times New Roman"/>
          <w:rPrChange w:id="3924" w:author="Balasubramanian, Ruchita" w:date="2025-08-05T15:31:00Z" w16du:dateUtc="2025-08-05T19:31:00Z">
            <w:rPr/>
          </w:rPrChange>
        </w:rPr>
        <w:t>16</w:t>
      </w:r>
      <w:r w:rsidRPr="00F77336">
        <w:rPr>
          <w:rFonts w:ascii="Times New Roman" w:hAnsi="Times New Roman" w:cs="Times New Roman"/>
          <w:rPrChange w:id="3925" w:author="Balasubramanian, Ruchita" w:date="2025-08-05T15:31:00Z" w16du:dateUtc="2025-08-05T19:31:00Z">
            <w:rPr/>
          </w:rPrChange>
        </w:rPr>
        <w:tab/>
        <w:t>Bureau UC. Urban and Rural. Census.gov. https://www.census.gov/programs-surveys/geography/guidance/geo-areas/urban-rural.html (accessed July 21, 2025).</w:t>
      </w:r>
    </w:p>
    <w:p w14:paraId="107588F4" w14:textId="77777777" w:rsidR="006535EB" w:rsidRPr="00F77336" w:rsidRDefault="006535EB" w:rsidP="004D5334">
      <w:pPr>
        <w:pStyle w:val="Bibliography"/>
        <w:rPr>
          <w:rFonts w:ascii="Times New Roman" w:hAnsi="Times New Roman" w:cs="Times New Roman"/>
          <w:rPrChange w:id="3926" w:author="Balasubramanian, Ruchita" w:date="2025-08-05T15:31:00Z" w16du:dateUtc="2025-08-05T19:31:00Z">
            <w:rPr/>
          </w:rPrChange>
        </w:rPr>
      </w:pPr>
      <w:r w:rsidRPr="00F77336">
        <w:rPr>
          <w:rFonts w:ascii="Times New Roman" w:hAnsi="Times New Roman" w:cs="Times New Roman"/>
          <w:rPrChange w:id="3927" w:author="Balasubramanian, Ruchita" w:date="2025-08-05T15:31:00Z" w16du:dateUtc="2025-08-05T19:31:00Z">
            <w:rPr/>
          </w:rPrChange>
        </w:rPr>
        <w:t>17</w:t>
      </w:r>
      <w:r w:rsidRPr="00F77336">
        <w:rPr>
          <w:rFonts w:ascii="Times New Roman" w:hAnsi="Times New Roman" w:cs="Times New Roman"/>
          <w:rPrChange w:id="3928" w:author="Balasubramanian, Ruchita" w:date="2025-08-05T15:31:00Z" w16du:dateUtc="2025-08-05T19:31:00Z">
            <w:rPr/>
          </w:rPrChange>
        </w:rPr>
        <w:tab/>
        <w:t xml:space="preserve">Fojo AT, Kendall EA, Kasaie P, Shrestha S, Louis TA, Dowdy DW. Mathematical Modeling of ‘Chronic’ Infectious Diseases: Unpacking the Black Box. </w:t>
      </w:r>
      <w:r w:rsidRPr="00F77336">
        <w:rPr>
          <w:rFonts w:ascii="Times New Roman" w:hAnsi="Times New Roman" w:cs="Times New Roman"/>
          <w:i/>
          <w:iCs/>
          <w:rPrChange w:id="3929" w:author="Balasubramanian, Ruchita" w:date="2025-08-05T15:31:00Z" w16du:dateUtc="2025-08-05T19:31:00Z">
            <w:rPr>
              <w:i/>
              <w:iCs/>
            </w:rPr>
          </w:rPrChange>
        </w:rPr>
        <w:t>Open Forum Infect Dis</w:t>
      </w:r>
      <w:r w:rsidRPr="00F77336">
        <w:rPr>
          <w:rFonts w:ascii="Times New Roman" w:hAnsi="Times New Roman" w:cs="Times New Roman"/>
          <w:rPrChange w:id="3930" w:author="Balasubramanian, Ruchita" w:date="2025-08-05T15:31:00Z" w16du:dateUtc="2025-08-05T19:31:00Z">
            <w:rPr/>
          </w:rPrChange>
        </w:rPr>
        <w:t xml:space="preserve"> 2017; </w:t>
      </w:r>
      <w:r w:rsidRPr="00F77336">
        <w:rPr>
          <w:rFonts w:ascii="Times New Roman" w:hAnsi="Times New Roman" w:cs="Times New Roman"/>
          <w:b/>
          <w:bCs/>
          <w:rPrChange w:id="3931" w:author="Balasubramanian, Ruchita" w:date="2025-08-05T15:31:00Z" w16du:dateUtc="2025-08-05T19:31:00Z">
            <w:rPr>
              <w:b/>
              <w:bCs/>
            </w:rPr>
          </w:rPrChange>
        </w:rPr>
        <w:t>4</w:t>
      </w:r>
      <w:r w:rsidRPr="00F77336">
        <w:rPr>
          <w:rFonts w:ascii="Times New Roman" w:hAnsi="Times New Roman" w:cs="Times New Roman"/>
          <w:rPrChange w:id="3932" w:author="Balasubramanian, Ruchita" w:date="2025-08-05T15:31:00Z" w16du:dateUtc="2025-08-05T19:31:00Z">
            <w:rPr/>
          </w:rPrChange>
        </w:rPr>
        <w:t>: ofx172.</w:t>
      </w:r>
    </w:p>
    <w:p w14:paraId="0813C06D" w14:textId="77777777" w:rsidR="006535EB" w:rsidRPr="00F77336" w:rsidRDefault="006535EB" w:rsidP="004D5334">
      <w:pPr>
        <w:pStyle w:val="Bibliography"/>
        <w:rPr>
          <w:rFonts w:ascii="Times New Roman" w:hAnsi="Times New Roman" w:cs="Times New Roman"/>
          <w:rPrChange w:id="3933" w:author="Balasubramanian, Ruchita" w:date="2025-08-05T15:31:00Z" w16du:dateUtc="2025-08-05T19:31:00Z">
            <w:rPr/>
          </w:rPrChange>
        </w:rPr>
      </w:pPr>
      <w:r w:rsidRPr="00F77336">
        <w:rPr>
          <w:rFonts w:ascii="Times New Roman" w:hAnsi="Times New Roman" w:cs="Times New Roman"/>
          <w:rPrChange w:id="3934" w:author="Balasubramanian, Ruchita" w:date="2025-08-05T15:31:00Z" w16du:dateUtc="2025-08-05T19:31:00Z">
            <w:rPr/>
          </w:rPrChange>
        </w:rPr>
        <w:t>18</w:t>
      </w:r>
      <w:r w:rsidRPr="00F77336">
        <w:rPr>
          <w:rFonts w:ascii="Times New Roman" w:hAnsi="Times New Roman" w:cs="Times New Roman"/>
          <w:rPrChange w:id="3935" w:author="Balasubramanian, Ruchita" w:date="2025-08-05T15:31:00Z" w16du:dateUtc="2025-08-05T19:31:00Z">
            <w:rPr/>
          </w:rPrChange>
        </w:rPr>
        <w:tab/>
        <w:t xml:space="preserve">Hutchinson AB, Farnham PG, Duffy N, </w:t>
      </w:r>
      <w:r w:rsidRPr="00F77336">
        <w:rPr>
          <w:rFonts w:ascii="Times New Roman" w:hAnsi="Times New Roman" w:cs="Times New Roman"/>
          <w:i/>
          <w:iCs/>
          <w:rPrChange w:id="3936" w:author="Balasubramanian, Ruchita" w:date="2025-08-05T15:31:00Z" w16du:dateUtc="2025-08-05T19:31:00Z">
            <w:rPr>
              <w:i/>
              <w:iCs/>
            </w:rPr>
          </w:rPrChange>
        </w:rPr>
        <w:t>et al.</w:t>
      </w:r>
      <w:r w:rsidRPr="00F77336">
        <w:rPr>
          <w:rFonts w:ascii="Times New Roman" w:hAnsi="Times New Roman" w:cs="Times New Roman"/>
          <w:rPrChange w:id="3937" w:author="Balasubramanian, Ruchita" w:date="2025-08-05T15:31:00Z" w16du:dateUtc="2025-08-05T19:31:00Z">
            <w:rPr/>
          </w:rPrChange>
        </w:rPr>
        <w:t xml:space="preserve"> Return on Public Health Investment: CDC’s Expanded HIV Testing Initiative. </w:t>
      </w:r>
      <w:r w:rsidRPr="00F77336">
        <w:rPr>
          <w:rFonts w:ascii="Times New Roman" w:hAnsi="Times New Roman" w:cs="Times New Roman"/>
          <w:i/>
          <w:iCs/>
          <w:rPrChange w:id="3938" w:author="Balasubramanian, Ruchita" w:date="2025-08-05T15:31:00Z" w16du:dateUtc="2025-08-05T19:31:00Z">
            <w:rPr>
              <w:i/>
              <w:iCs/>
            </w:rPr>
          </w:rPrChange>
        </w:rPr>
        <w:t>JAIDS Journal of Acquired Immune Deficiency Syndromes</w:t>
      </w:r>
      <w:r w:rsidRPr="00F77336">
        <w:rPr>
          <w:rFonts w:ascii="Times New Roman" w:hAnsi="Times New Roman" w:cs="Times New Roman"/>
          <w:rPrChange w:id="3939" w:author="Balasubramanian, Ruchita" w:date="2025-08-05T15:31:00Z" w16du:dateUtc="2025-08-05T19:31:00Z">
            <w:rPr/>
          </w:rPrChange>
        </w:rPr>
        <w:t xml:space="preserve"> 2012; </w:t>
      </w:r>
      <w:r w:rsidRPr="00F77336">
        <w:rPr>
          <w:rFonts w:ascii="Times New Roman" w:hAnsi="Times New Roman" w:cs="Times New Roman"/>
          <w:b/>
          <w:bCs/>
          <w:rPrChange w:id="3940" w:author="Balasubramanian, Ruchita" w:date="2025-08-05T15:31:00Z" w16du:dateUtc="2025-08-05T19:31:00Z">
            <w:rPr>
              <w:b/>
              <w:bCs/>
            </w:rPr>
          </w:rPrChange>
        </w:rPr>
        <w:t>59</w:t>
      </w:r>
      <w:r w:rsidRPr="00F77336">
        <w:rPr>
          <w:rFonts w:ascii="Times New Roman" w:hAnsi="Times New Roman" w:cs="Times New Roman"/>
          <w:rPrChange w:id="3941" w:author="Balasubramanian, Ruchita" w:date="2025-08-05T15:31:00Z" w16du:dateUtc="2025-08-05T19:31:00Z">
            <w:rPr/>
          </w:rPrChange>
        </w:rPr>
        <w:t>: 281.</w:t>
      </w:r>
    </w:p>
    <w:p w14:paraId="78C9C985" w14:textId="77777777" w:rsidR="006535EB" w:rsidRPr="00F77336" w:rsidRDefault="006535EB" w:rsidP="004D5334">
      <w:pPr>
        <w:pStyle w:val="Bibliography"/>
        <w:rPr>
          <w:rFonts w:ascii="Times New Roman" w:hAnsi="Times New Roman" w:cs="Times New Roman"/>
          <w:rPrChange w:id="3942" w:author="Balasubramanian, Ruchita" w:date="2025-08-05T15:31:00Z" w16du:dateUtc="2025-08-05T19:31:00Z">
            <w:rPr/>
          </w:rPrChange>
        </w:rPr>
      </w:pPr>
      <w:r w:rsidRPr="00F77336">
        <w:rPr>
          <w:rFonts w:ascii="Times New Roman" w:hAnsi="Times New Roman" w:cs="Times New Roman"/>
          <w:rPrChange w:id="3943" w:author="Balasubramanian, Ruchita" w:date="2025-08-05T15:31:00Z" w16du:dateUtc="2025-08-05T19:31:00Z">
            <w:rPr/>
          </w:rPrChange>
        </w:rPr>
        <w:t>19</w:t>
      </w:r>
      <w:r w:rsidRPr="00F77336">
        <w:rPr>
          <w:rFonts w:ascii="Times New Roman" w:hAnsi="Times New Roman" w:cs="Times New Roman"/>
          <w:rPrChange w:id="3944" w:author="Balasubramanian, Ruchita" w:date="2025-08-05T15:31:00Z" w16du:dateUtc="2025-08-05T19:31:00Z">
            <w:rPr/>
          </w:rPrChange>
        </w:rPr>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DA90E5A" w:rsidR="00851883" w:rsidRPr="00F77336" w:rsidRDefault="00851883" w:rsidP="004D5334">
      <w:pPr>
        <w:pStyle w:val="Bibliography"/>
        <w:rPr>
          <w:rFonts w:ascii="Times New Roman" w:hAnsi="Times New Roman" w:cs="Times New Roman"/>
          <w:b/>
          <w:bCs/>
          <w:rPrChange w:id="3945" w:author="Balasubramanian, Ruchita" w:date="2025-08-05T15:31:00Z" w16du:dateUtc="2025-08-05T19:31:00Z">
            <w:rPr>
              <w:b/>
              <w:bCs/>
            </w:rPr>
          </w:rPrChange>
        </w:rPr>
      </w:pPr>
      <w:r w:rsidRPr="00F77336">
        <w:rPr>
          <w:rFonts w:ascii="Times New Roman" w:hAnsi="Times New Roman" w:cs="Times New Roman"/>
          <w:b/>
          <w:bCs/>
          <w:rPrChange w:id="3946" w:author="Balasubramanian, Ruchita" w:date="2025-08-05T15:31:00Z" w16du:dateUtc="2025-08-05T19:31:00Z">
            <w:rPr>
              <w:b/>
              <w:bCs/>
            </w:rPr>
          </w:rPrChange>
        </w:rPr>
        <w:fldChar w:fldCharType="end"/>
      </w:r>
    </w:p>
    <w:sectPr w:rsidR="00851883" w:rsidRPr="00F77336" w:rsidSect="004D5334">
      <w:footerReference w:type="even" r:id="rId37"/>
      <w:footerReference w:type="default" r:id="rId3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B8222" w14:textId="77777777" w:rsidR="005124B5" w:rsidRDefault="005124B5">
      <w:pPr>
        <w:spacing w:after="0" w:line="240" w:lineRule="auto"/>
      </w:pPr>
      <w:r>
        <w:separator/>
      </w:r>
    </w:p>
  </w:endnote>
  <w:endnote w:type="continuationSeparator" w:id="0">
    <w:p w14:paraId="1FEECD7F" w14:textId="77777777" w:rsidR="005124B5" w:rsidRDefault="00512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D6AF528-563B-3F4E-A88F-CBC79B11C036}"/>
    <w:embedBold r:id="rId2" w:fontKey="{94C0F4C7-E703-F94C-A9CA-ECDC7CD77705}"/>
    <w:embedItalic r:id="rId3" w:fontKey="{520D0BD1-7563-9D4E-8247-565387FF0B6E}"/>
  </w:font>
  <w:font w:name="Aptos">
    <w:panose1 w:val="020B0004020202020204"/>
    <w:charset w:val="00"/>
    <w:family w:val="swiss"/>
    <w:pitch w:val="variable"/>
    <w:sig w:usb0="20000287" w:usb1="00000003" w:usb2="00000000" w:usb3="00000000" w:csb0="0000019F" w:csb1="00000000"/>
    <w:embedRegular r:id="rId4" w:fontKey="{8C9913DC-F933-9A45-9DBF-14B758ABDDD7}"/>
    <w:embedBold r:id="rId5" w:fontKey="{6680898B-96B5-E34B-93A9-B32153475B9C}"/>
    <w:embedItalic r:id="rId6" w:fontKey="{CCB8927B-7EE3-FF4C-8B76-FD664FC57C6C}"/>
  </w:font>
  <w:font w:name="Play">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8" w:fontKey="{69F0737C-559D-DB40-94EA-D6374A6EB69B}"/>
  </w:font>
  <w:font w:name="Arial">
    <w:panose1 w:val="020B0604020202020204"/>
    <w:charset w:val="00"/>
    <w:family w:val="swiss"/>
    <w:pitch w:val="variable"/>
    <w:sig w:usb0="E0002EFF" w:usb1="C000785B" w:usb2="00000009" w:usb3="00000000" w:csb0="000001FF" w:csb1="00000000"/>
    <w:embedRegular r:id="rId9" w:fontKey="{F55A6D53-C809-174B-903D-1A9223A7213A}"/>
    <w:embedBold r:id="rId10" w:fontKey="{D5B6F165-B0ED-B949-AD4B-DD9D4A18E207}"/>
  </w:font>
  <w:font w:name="Cambria Math">
    <w:panose1 w:val="02040503050406030204"/>
    <w:charset w:val="00"/>
    <w:family w:val="roman"/>
    <w:pitch w:val="variable"/>
    <w:sig w:usb0="E00006FF" w:usb1="420024FF" w:usb2="02000000" w:usb3="00000000" w:csb0="0000019F" w:csb1="00000000"/>
    <w:embedRegular r:id="rId11" w:fontKey="{0F3BBB2C-8627-AC40-AFF6-09B226B7DBBF}"/>
    <w:embedItalic r:id="rId12" w:fontKey="{ED8DD309-49F8-044A-B68F-228A1E50A2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3947" w:author="Balasubramanian, Ruchita" w:date="2025-08-05T15:29:00Z"/>
  <w:sdt>
    <w:sdtPr>
      <w:rPr>
        <w:rStyle w:val="PageNumber"/>
      </w:rPr>
      <w:id w:val="-719978580"/>
      <w:docPartObj>
        <w:docPartGallery w:val="Page Numbers (Bottom of Page)"/>
        <w:docPartUnique/>
      </w:docPartObj>
    </w:sdtPr>
    <w:sdtContent>
      <w:customXmlInsRangeEnd w:id="3947"/>
      <w:p w14:paraId="48AFF16D" w14:textId="0F166E1F" w:rsidR="00F77336" w:rsidRDefault="00F77336" w:rsidP="00203497">
        <w:pPr>
          <w:pStyle w:val="Footer"/>
          <w:framePr w:wrap="none" w:vAnchor="text" w:hAnchor="margin" w:xAlign="right" w:y="1"/>
          <w:rPr>
            <w:ins w:id="3948" w:author="Balasubramanian, Ruchita" w:date="2025-08-05T15:29:00Z" w16du:dateUtc="2025-08-05T19:29:00Z"/>
            <w:rStyle w:val="PageNumber"/>
          </w:rPr>
        </w:pPr>
        <w:ins w:id="3949" w:author="Balasubramanian, Ruchita" w:date="2025-08-05T15:29:00Z" w16du:dateUtc="2025-08-05T19:29:00Z">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ins>
      </w:p>
      <w:customXmlInsRangeStart w:id="3950" w:author="Balasubramanian, Ruchita" w:date="2025-08-05T15:29:00Z"/>
    </w:sdtContent>
  </w:sdt>
  <w:customXmlInsRangeEnd w:id="3950"/>
  <w:p w14:paraId="104F2E4D" w14:textId="77777777" w:rsidR="00F77336" w:rsidRDefault="00F77336">
    <w:pPr>
      <w:pStyle w:val="Footer"/>
      <w:ind w:right="360"/>
      <w:pPrChange w:id="3951" w:author="Balasubramanian, Ruchita" w:date="2025-08-05T15:29:00Z" w16du:dateUtc="2025-08-05T19:29: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3952" w:author="Balasubramanian, Ruchita" w:date="2025-08-05T15:29:00Z"/>
  <w:sdt>
    <w:sdtPr>
      <w:rPr>
        <w:rStyle w:val="PageNumber"/>
      </w:rPr>
      <w:id w:val="-1396421758"/>
      <w:docPartObj>
        <w:docPartGallery w:val="Page Numbers (Bottom of Page)"/>
        <w:docPartUnique/>
      </w:docPartObj>
    </w:sdtPr>
    <w:sdtContent>
      <w:customXmlInsRangeEnd w:id="3952"/>
      <w:p w14:paraId="565B45C9" w14:textId="037310A9" w:rsidR="00F77336" w:rsidRDefault="00F77336" w:rsidP="00203497">
        <w:pPr>
          <w:pStyle w:val="Footer"/>
          <w:framePr w:wrap="none" w:vAnchor="text" w:hAnchor="margin" w:xAlign="right" w:y="1"/>
          <w:rPr>
            <w:ins w:id="3953" w:author="Balasubramanian, Ruchita" w:date="2025-08-05T15:29:00Z" w16du:dateUtc="2025-08-05T19:29:00Z"/>
            <w:rStyle w:val="PageNumber"/>
          </w:rPr>
        </w:pPr>
        <w:ins w:id="3954" w:author="Balasubramanian, Ruchita" w:date="2025-08-05T15:29:00Z" w16du:dateUtc="2025-08-05T19:29:00Z">
          <w:r>
            <w:rPr>
              <w:rStyle w:val="PageNumber"/>
            </w:rPr>
            <w:fldChar w:fldCharType="begin"/>
          </w:r>
          <w:r>
            <w:rPr>
              <w:rStyle w:val="PageNumber"/>
            </w:rPr>
            <w:instrText xml:space="preserve"> PAGE </w:instrText>
          </w:r>
          <w:r>
            <w:rPr>
              <w:rStyle w:val="PageNumber"/>
            </w:rPr>
            <w:fldChar w:fldCharType="separate"/>
          </w:r>
        </w:ins>
        <w:r>
          <w:rPr>
            <w:rStyle w:val="PageNumber"/>
            <w:noProof/>
          </w:rPr>
          <w:t>3</w:t>
        </w:r>
        <w:ins w:id="3955" w:author="Balasubramanian, Ruchita" w:date="2025-08-05T15:29:00Z" w16du:dateUtc="2025-08-05T19:29:00Z">
          <w:r>
            <w:rPr>
              <w:rStyle w:val="PageNumber"/>
            </w:rPr>
            <w:fldChar w:fldCharType="end"/>
          </w:r>
        </w:ins>
      </w:p>
      <w:customXmlInsRangeStart w:id="3956" w:author="Balasubramanian, Ruchita" w:date="2025-08-05T15:29:00Z"/>
    </w:sdtContent>
  </w:sdt>
  <w:customXmlInsRangeEnd w:id="3956"/>
  <w:p w14:paraId="5E5DFA61" w14:textId="77777777" w:rsidR="00F77336" w:rsidRDefault="00F77336">
    <w:pPr>
      <w:pStyle w:val="Footer"/>
      <w:ind w:right="360"/>
      <w:pPrChange w:id="3957" w:author="Balasubramanian, Ruchita" w:date="2025-08-05T15:29:00Z" w16du:dateUtc="2025-08-05T19:29: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FDE93" w14:textId="77777777" w:rsidR="005124B5" w:rsidRDefault="005124B5">
      <w:pPr>
        <w:spacing w:after="0" w:line="240" w:lineRule="auto"/>
      </w:pPr>
      <w:r>
        <w:separator/>
      </w:r>
    </w:p>
  </w:footnote>
  <w:footnote w:type="continuationSeparator" w:id="0">
    <w:p w14:paraId="1DB232B1" w14:textId="77777777" w:rsidR="005124B5" w:rsidRDefault="005124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8E6"/>
    <w:multiLevelType w:val="hybridMultilevel"/>
    <w:tmpl w:val="B4DE434E"/>
    <w:lvl w:ilvl="0" w:tplc="8B42D87A">
      <w:start w:val="1"/>
      <w:numFmt w:val="decimal"/>
      <w:lvlText w:val="%1)"/>
      <w:lvlJc w:val="left"/>
      <w:pPr>
        <w:ind w:left="1020" w:hanging="360"/>
      </w:pPr>
    </w:lvl>
    <w:lvl w:ilvl="1" w:tplc="6388C4B2">
      <w:start w:val="1"/>
      <w:numFmt w:val="decimal"/>
      <w:lvlText w:val="%2)"/>
      <w:lvlJc w:val="left"/>
      <w:pPr>
        <w:ind w:left="1020" w:hanging="360"/>
      </w:pPr>
    </w:lvl>
    <w:lvl w:ilvl="2" w:tplc="51BE7E84">
      <w:start w:val="1"/>
      <w:numFmt w:val="decimal"/>
      <w:lvlText w:val="%3)"/>
      <w:lvlJc w:val="left"/>
      <w:pPr>
        <w:ind w:left="1020" w:hanging="360"/>
      </w:pPr>
    </w:lvl>
    <w:lvl w:ilvl="3" w:tplc="0FAE073C">
      <w:start w:val="1"/>
      <w:numFmt w:val="decimal"/>
      <w:lvlText w:val="%4)"/>
      <w:lvlJc w:val="left"/>
      <w:pPr>
        <w:ind w:left="1020" w:hanging="360"/>
      </w:pPr>
    </w:lvl>
    <w:lvl w:ilvl="4" w:tplc="CBC4A330">
      <w:start w:val="1"/>
      <w:numFmt w:val="decimal"/>
      <w:lvlText w:val="%5)"/>
      <w:lvlJc w:val="left"/>
      <w:pPr>
        <w:ind w:left="1020" w:hanging="360"/>
      </w:pPr>
    </w:lvl>
    <w:lvl w:ilvl="5" w:tplc="D7FEE374">
      <w:start w:val="1"/>
      <w:numFmt w:val="decimal"/>
      <w:lvlText w:val="%6)"/>
      <w:lvlJc w:val="left"/>
      <w:pPr>
        <w:ind w:left="1020" w:hanging="360"/>
      </w:pPr>
    </w:lvl>
    <w:lvl w:ilvl="6" w:tplc="63063276">
      <w:start w:val="1"/>
      <w:numFmt w:val="decimal"/>
      <w:lvlText w:val="%7)"/>
      <w:lvlJc w:val="left"/>
      <w:pPr>
        <w:ind w:left="1020" w:hanging="360"/>
      </w:pPr>
    </w:lvl>
    <w:lvl w:ilvl="7" w:tplc="28E43BF6">
      <w:start w:val="1"/>
      <w:numFmt w:val="decimal"/>
      <w:lvlText w:val="%8)"/>
      <w:lvlJc w:val="left"/>
      <w:pPr>
        <w:ind w:left="1020" w:hanging="360"/>
      </w:pPr>
    </w:lvl>
    <w:lvl w:ilvl="8" w:tplc="D086390A">
      <w:start w:val="1"/>
      <w:numFmt w:val="decimal"/>
      <w:lvlText w:val="%9)"/>
      <w:lvlJc w:val="left"/>
      <w:pPr>
        <w:ind w:left="1020" w:hanging="360"/>
      </w:pPr>
    </w:lvl>
  </w:abstractNum>
  <w:abstractNum w:abstractNumId="1"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1"/>
  </w:num>
  <w:num w:numId="2" w16cid:durableId="15055838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lasubramanian, Ruchita">
    <w15:presenceInfo w15:providerId="AD" w15:userId="S::rbalasubramanian@fas.harvard.edu::25641b5b-0c6a-47d0-9094-9235b5e58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0304A"/>
    <w:rsid w:val="00014C7A"/>
    <w:rsid w:val="000175A3"/>
    <w:rsid w:val="00037438"/>
    <w:rsid w:val="00053A60"/>
    <w:rsid w:val="00086F3F"/>
    <w:rsid w:val="00090D4A"/>
    <w:rsid w:val="000A1E74"/>
    <w:rsid w:val="000C6BF5"/>
    <w:rsid w:val="000F5D37"/>
    <w:rsid w:val="000F6A04"/>
    <w:rsid w:val="00103C88"/>
    <w:rsid w:val="00116BF8"/>
    <w:rsid w:val="00136B82"/>
    <w:rsid w:val="001449EC"/>
    <w:rsid w:val="00174A40"/>
    <w:rsid w:val="0019764A"/>
    <w:rsid w:val="001D2173"/>
    <w:rsid w:val="001D392D"/>
    <w:rsid w:val="001D4A5A"/>
    <w:rsid w:val="00216840"/>
    <w:rsid w:val="00252AF6"/>
    <w:rsid w:val="00257A20"/>
    <w:rsid w:val="00260671"/>
    <w:rsid w:val="00282980"/>
    <w:rsid w:val="0028302E"/>
    <w:rsid w:val="00291393"/>
    <w:rsid w:val="002B3051"/>
    <w:rsid w:val="002C2983"/>
    <w:rsid w:val="002D5818"/>
    <w:rsid w:val="002D588C"/>
    <w:rsid w:val="002E0F2B"/>
    <w:rsid w:val="002F6CFC"/>
    <w:rsid w:val="0032708A"/>
    <w:rsid w:val="00330369"/>
    <w:rsid w:val="00346444"/>
    <w:rsid w:val="003619D1"/>
    <w:rsid w:val="00362B41"/>
    <w:rsid w:val="00376C86"/>
    <w:rsid w:val="003A09D6"/>
    <w:rsid w:val="003B5C49"/>
    <w:rsid w:val="003C6DC5"/>
    <w:rsid w:val="003D567F"/>
    <w:rsid w:val="003F582D"/>
    <w:rsid w:val="0041774E"/>
    <w:rsid w:val="00432413"/>
    <w:rsid w:val="004608C0"/>
    <w:rsid w:val="00463660"/>
    <w:rsid w:val="00485DE0"/>
    <w:rsid w:val="004B6CE4"/>
    <w:rsid w:val="004C0FDA"/>
    <w:rsid w:val="004C1D3C"/>
    <w:rsid w:val="004C6040"/>
    <w:rsid w:val="004D5334"/>
    <w:rsid w:val="005124B5"/>
    <w:rsid w:val="00523BBD"/>
    <w:rsid w:val="00542491"/>
    <w:rsid w:val="00553996"/>
    <w:rsid w:val="005558A8"/>
    <w:rsid w:val="0057596B"/>
    <w:rsid w:val="005A7FD8"/>
    <w:rsid w:val="005B0FA0"/>
    <w:rsid w:val="005B2B1E"/>
    <w:rsid w:val="005C0E5E"/>
    <w:rsid w:val="005F51A0"/>
    <w:rsid w:val="00606258"/>
    <w:rsid w:val="00613E28"/>
    <w:rsid w:val="006535EB"/>
    <w:rsid w:val="0065745B"/>
    <w:rsid w:val="00675608"/>
    <w:rsid w:val="00696E5B"/>
    <w:rsid w:val="006A19C4"/>
    <w:rsid w:val="006A627F"/>
    <w:rsid w:val="006A64DF"/>
    <w:rsid w:val="006C7B63"/>
    <w:rsid w:val="00714E80"/>
    <w:rsid w:val="00727FB8"/>
    <w:rsid w:val="00735C2A"/>
    <w:rsid w:val="00736A68"/>
    <w:rsid w:val="00777150"/>
    <w:rsid w:val="007A5B7A"/>
    <w:rsid w:val="007B6CD6"/>
    <w:rsid w:val="007E6574"/>
    <w:rsid w:val="008038F7"/>
    <w:rsid w:val="0081525A"/>
    <w:rsid w:val="0082079D"/>
    <w:rsid w:val="00851883"/>
    <w:rsid w:val="00863830"/>
    <w:rsid w:val="008A6A3B"/>
    <w:rsid w:val="008D54EB"/>
    <w:rsid w:val="009001D7"/>
    <w:rsid w:val="00901C1B"/>
    <w:rsid w:val="00960622"/>
    <w:rsid w:val="009C02B0"/>
    <w:rsid w:val="009F453F"/>
    <w:rsid w:val="00A1358A"/>
    <w:rsid w:val="00A25936"/>
    <w:rsid w:val="00A343C5"/>
    <w:rsid w:val="00A62E72"/>
    <w:rsid w:val="00AB0DFE"/>
    <w:rsid w:val="00AB38D9"/>
    <w:rsid w:val="00B41820"/>
    <w:rsid w:val="00B5776A"/>
    <w:rsid w:val="00B6751F"/>
    <w:rsid w:val="00B85096"/>
    <w:rsid w:val="00B94881"/>
    <w:rsid w:val="00B96D37"/>
    <w:rsid w:val="00BA0F70"/>
    <w:rsid w:val="00BA6EE1"/>
    <w:rsid w:val="00BD20E6"/>
    <w:rsid w:val="00BD48EB"/>
    <w:rsid w:val="00BE16F4"/>
    <w:rsid w:val="00C131C5"/>
    <w:rsid w:val="00C16C93"/>
    <w:rsid w:val="00C425BC"/>
    <w:rsid w:val="00C81E6A"/>
    <w:rsid w:val="00C9288C"/>
    <w:rsid w:val="00CC0917"/>
    <w:rsid w:val="00CF3115"/>
    <w:rsid w:val="00D07A42"/>
    <w:rsid w:val="00D17C39"/>
    <w:rsid w:val="00D30228"/>
    <w:rsid w:val="00D32BAE"/>
    <w:rsid w:val="00D67AEA"/>
    <w:rsid w:val="00D8706E"/>
    <w:rsid w:val="00DA3215"/>
    <w:rsid w:val="00DB6203"/>
    <w:rsid w:val="00DC0B27"/>
    <w:rsid w:val="00DE59CB"/>
    <w:rsid w:val="00E03228"/>
    <w:rsid w:val="00E2010B"/>
    <w:rsid w:val="00E30D27"/>
    <w:rsid w:val="00E33F68"/>
    <w:rsid w:val="00E34739"/>
    <w:rsid w:val="00EA1278"/>
    <w:rsid w:val="00EE2956"/>
    <w:rsid w:val="00EE66C1"/>
    <w:rsid w:val="00EE7869"/>
    <w:rsid w:val="00F14EE4"/>
    <w:rsid w:val="00F42ABB"/>
    <w:rsid w:val="00F472AF"/>
    <w:rsid w:val="00F50E0E"/>
    <w:rsid w:val="00F575F7"/>
    <w:rsid w:val="00F77336"/>
    <w:rsid w:val="00F85F10"/>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 w:type="paragraph" w:styleId="Footer">
    <w:name w:val="footer"/>
    <w:basedOn w:val="Normal"/>
    <w:link w:val="FooterChar"/>
    <w:uiPriority w:val="99"/>
    <w:unhideWhenUsed/>
    <w:rsid w:val="00F77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36"/>
  </w:style>
  <w:style w:type="character" w:styleId="PageNumber">
    <w:name w:val="page number"/>
    <w:basedOn w:val="DefaultParagraphFont"/>
    <w:uiPriority w:val="99"/>
    <w:semiHidden/>
    <w:unhideWhenUsed/>
    <w:rsid w:val="00F77336"/>
  </w:style>
  <w:style w:type="paragraph" w:styleId="Header">
    <w:name w:val="header"/>
    <w:basedOn w:val="Normal"/>
    <w:link w:val="HeaderChar"/>
    <w:uiPriority w:val="99"/>
    <w:unhideWhenUsed/>
    <w:rsid w:val="00F77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12565</Words>
  <Characters>71621</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3</cp:revision>
  <dcterms:created xsi:type="dcterms:W3CDTF">2025-08-06T14:07:00Z</dcterms:created>
  <dcterms:modified xsi:type="dcterms:W3CDTF">2025-08-06T18:45:00Z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id="IzXPltzh"/&gt;&lt;style id="http://www.zotero.org/styles/the-lancet" hasBibliography="1" bibliographyStyleHasBeenSet="1"/&gt;&lt;prefs&gt;&lt;pref name="fieldType" value="Field"/&gt;&lt;/prefs&gt;&lt;/data&gt;</vt:lpwstr>
  </property>
</Properties>
</file>